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1171CBA2" w14:textId="75A23471" w:rsidR="000341E9" w:rsidRPr="00800FDE" w:rsidRDefault="00817FAA" w:rsidP="00800FDE">
      <w:pPr>
        <w:pStyle w:val="1"/>
        <w:numPr>
          <w:ilvl w:val="0"/>
          <w:numId w:val="0"/>
        </w:numPr>
        <w:spacing w:beforeLines="0" w:before="200" w:afterLines="0" w:after="220" w:line="220" w:lineRule="exact"/>
        <w:rPr>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7326148B" w14:textId="31F5B3F9" w:rsidR="003E79D9" w:rsidRPr="00800FDE" w:rsidRDefault="003E79D9">
      <w:pPr>
        <w:pPrChange w:id="2" w:author="一语 仲" w:date="2024-04-27T15:45:00Z">
          <w:pPr>
            <w:pStyle w:val="a0"/>
            <w:ind w:firstLine="238"/>
          </w:pPr>
        </w:pPrChange>
      </w:pPr>
      <w:r w:rsidRPr="005C6B8F">
        <w:rPr>
          <w:highlight w:val="yellow"/>
        </w:rPr>
        <w:t>Inadequate water management undermines the reliability and durability of proton exchange membrane fuel cells (PEMFCs). Thus, it is necessary to identify the internal water state of the PEMFC accurately and control it within a reasonable range. The internal state of the PEMFC can be estimated online by simplifying the mechanism model. However, existing models neglect critical factors like water distribution across flow channels, gas diffusion layers, and catalyst layers, as well as the water content in the ionomer, liquid saturation, and vapor pressure within the membrane. Thus, in this work, a simplified mechanism model of PEM containing water content in ionomer, liquid water, and water vapor is established. Then, the influence of measurement noise and process noise set values on the performance of the observer is analyzed. The observer can exhibit the best performance when the noise variance is set as 10</w:t>
      </w:r>
      <w:r w:rsidR="001D4868" w:rsidRPr="005C6B8F">
        <w:rPr>
          <w:rFonts w:hint="eastAsia"/>
          <w:highlight w:val="yellow"/>
          <w:vertAlign w:val="superscript"/>
        </w:rPr>
        <w:t>-4</w:t>
      </w:r>
      <w:r w:rsidRPr="005C6B8F">
        <w:rPr>
          <w:highlight w:val="yellow"/>
        </w:rPr>
        <w:t xml:space="preserve"> and the process noise is set as 10</w:t>
      </w:r>
      <w:r w:rsidR="006102D0" w:rsidRPr="005C6B8F">
        <w:rPr>
          <w:rFonts w:hint="eastAsia"/>
          <w:highlight w:val="yellow"/>
          <w:vertAlign w:val="superscript"/>
        </w:rPr>
        <w:t>-8</w:t>
      </w:r>
      <w:r w:rsidRPr="005C6B8F">
        <w:rPr>
          <w:highlight w:val="yellow"/>
        </w:rPr>
        <w:t xml:space="preserve"> to match the actual noise variance. Finally, an internal state observer based on the model and the particle filter algorithm is developed. Based on the simulation, the internal water state trend of the PEMFC is analyzed, and the performance of the state observer based on voltage, high frequency resistance, and sensor </w:t>
      </w:r>
      <w:r w:rsidR="005A6DE4" w:rsidRPr="005C6B8F">
        <w:rPr>
          <w:rFonts w:hint="eastAsia"/>
          <w:highlight w:val="yellow"/>
        </w:rPr>
        <w:t>signal</w:t>
      </w:r>
      <w:r w:rsidRPr="005C6B8F">
        <w:rPr>
          <w:highlight w:val="yellow"/>
        </w:rPr>
        <w:t xml:space="preserve"> fusion is compared. The results show that the observer based on sensor </w:t>
      </w:r>
      <w:r w:rsidR="005A6DE4" w:rsidRPr="005C6B8F">
        <w:rPr>
          <w:rFonts w:hint="eastAsia"/>
          <w:highlight w:val="yellow"/>
        </w:rPr>
        <w:t>signal</w:t>
      </w:r>
      <w:r w:rsidRPr="005C6B8F">
        <w:rPr>
          <w:highlight w:val="yellow"/>
        </w:rPr>
        <w:t xml:space="preserve"> fusion is good at observing the water state.</w:t>
      </w:r>
    </w:p>
    <w:p w14:paraId="1FE4114B" w14:textId="77777777" w:rsidR="000341E9" w:rsidRDefault="000341E9" w:rsidP="000341E9">
      <w:pPr>
        <w:pStyle w:val="a0"/>
        <w:ind w:firstLine="0"/>
        <w:rPr>
          <w:sz w:val="24"/>
          <w:szCs w:val="24"/>
        </w:rPr>
      </w:pPr>
    </w:p>
    <w:p w14:paraId="1AB44CE6" w14:textId="5DF9F501"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Sensor</w:t>
      </w:r>
      <w:ins w:id="3" w:author="一语 仲" w:date="2024-05-20T22:49:00Z" w16du:dateUtc="2024-05-20T14:49:00Z">
        <w:r w:rsidR="009A3133">
          <w:rPr>
            <w:rFonts w:ascii="Times New Roman" w:hAnsi="Times New Roman" w:cs="Times New Roman" w:hint="eastAsia"/>
            <w:sz w:val="24"/>
            <w:szCs w:val="24"/>
          </w:rPr>
          <w:t xml:space="preserve"> </w:t>
        </w:r>
      </w:ins>
      <w:ins w:id="4" w:author="一语 仲" w:date="2024-05-20T22:53:00Z" w16du:dateUtc="2024-05-20T14:53:00Z">
        <w:r w:rsidR="00DB4156">
          <w:rPr>
            <w:rFonts w:ascii="Times New Roman" w:hAnsi="Times New Roman" w:cs="Times New Roman" w:hint="eastAsia"/>
            <w:sz w:val="24"/>
            <w:szCs w:val="24"/>
          </w:rPr>
          <w:t>sign</w:t>
        </w:r>
      </w:ins>
      <w:ins w:id="5" w:author="一语 仲" w:date="2024-05-20T22:54:00Z" w16du:dateUtc="2024-05-20T14:54:00Z">
        <w:r w:rsidR="00DB4156">
          <w:rPr>
            <w:rFonts w:ascii="Times New Roman" w:hAnsi="Times New Roman" w:cs="Times New Roman" w:hint="eastAsia"/>
            <w:sz w:val="24"/>
            <w:szCs w:val="24"/>
          </w:rPr>
          <w:t>al</w:t>
        </w:r>
      </w:ins>
      <w:r w:rsidRPr="000341E9">
        <w:rPr>
          <w:rFonts w:ascii="Times New Roman" w:hAnsi="Times New Roman" w:cs="Times New Roman"/>
          <w:sz w:val="24"/>
          <w:szCs w:val="24"/>
        </w:rPr>
        <w:t xml:space="preserve">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6" w:name="OLE_LINK49"/>
            <m:oMath>
              <m:r>
                <w:rPr>
                  <w:rFonts w:ascii="Cambria Math" w:hAnsi="Cambria Math" w:cs="Times New Roman"/>
                  <w:szCs w:val="21"/>
                </w:rPr>
                <m:t>s</m:t>
              </m:r>
            </m:oMath>
            <w:bookmarkEnd w:id="6"/>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7" w:name="OLE_LINK32"/>
            <w:r w:rsidRPr="00F4580E">
              <w:rPr>
                <w:rFonts w:cs="Times New Roman"/>
                <w:szCs w:val="21"/>
              </w:rPr>
              <w:t>Dry Air</w:t>
            </w:r>
            <w:bookmarkEnd w:id="7"/>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597C49B1" w:rsidR="00156E9C" w:rsidRPr="00921E12" w:rsidRDefault="00B26136" w:rsidP="00921E12">
      <w:pPr>
        <w:rPr>
          <w:color w:val="000000"/>
          <w:szCs w:val="21"/>
        </w:rPr>
      </w:pPr>
      <w:bookmarkStart w:id="8"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9" w:name="OLE_LINK73"/>
      <w:bookmarkStart w:id="10"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9"/>
      <w:bookmarkEnd w:id="10"/>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11" w:name="OLE_LINK26"/>
      <w:r w:rsidR="00815A84" w:rsidRPr="003B6552">
        <w:rPr>
          <w:sz w:val="24"/>
          <w:szCs w:val="24"/>
        </w:rPr>
        <w:t>the internal state of the PEMFC can be estimated online by simplifying the mechanism model</w:t>
      </w:r>
      <w:bookmarkEnd w:id="11"/>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p>
    <w:bookmarkEnd w:id="8"/>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12" w:name="OLE_LINK83"/>
      <w:bookmarkStart w:id="13" w:name="OLE_LINK84"/>
      <w:r w:rsidR="00156E9C" w:rsidRPr="00920508">
        <w:rPr>
          <w:sz w:val="24"/>
          <w:szCs w:val="24"/>
        </w:rPr>
        <w:t xml:space="preserve">mechanism </w:t>
      </w:r>
      <w:bookmarkEnd w:id="12"/>
      <w:bookmarkEnd w:id="13"/>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14" w:name="OLE_LINK50"/>
      <w:r w:rsidR="00B61357">
        <w:rPr>
          <w:sz w:val="24"/>
          <w:szCs w:val="24"/>
        </w:rPr>
        <w:t>GDL</w:t>
      </w:r>
      <w:bookmarkEnd w:id="14"/>
      <w:r w:rsidR="00163D23" w:rsidRPr="00920508">
        <w:rPr>
          <w:sz w:val="24"/>
          <w:szCs w:val="24"/>
        </w:rPr>
        <w:t xml:space="preserve"> based on the serial unscented Kalman filter </w:t>
      </w:r>
      <w:r w:rsidR="00163D23" w:rsidRPr="00920508">
        <w:rPr>
          <w:sz w:val="24"/>
          <w:szCs w:val="24"/>
        </w:rPr>
        <w:lastRenderedPageBreak/>
        <w:t>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2F85D91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862682">
        <w:rPr>
          <w:sz w:val="24"/>
          <w:szCs w:val="24"/>
          <w:highlight w:val="yellow"/>
        </w:rPr>
        <w:t xml:space="preserve">According to the </w:t>
      </w:r>
      <w:bookmarkStart w:id="15" w:name="OLE_LINK87"/>
      <w:bookmarkStart w:id="16" w:name="OLE_LINK88"/>
      <w:r w:rsidR="00A02C52" w:rsidRPr="00862682">
        <w:rPr>
          <w:sz w:val="24"/>
          <w:szCs w:val="24"/>
          <w:highlight w:val="yellow"/>
        </w:rPr>
        <w:t>simulation</w:t>
      </w:r>
      <w:bookmarkEnd w:id="15"/>
      <w:bookmarkEnd w:id="16"/>
      <w:r w:rsidR="00A02C52" w:rsidRPr="00862682">
        <w:rPr>
          <w:sz w:val="24"/>
          <w:szCs w:val="24"/>
          <w:highlight w:val="yellow"/>
        </w:rPr>
        <w:t xml:space="preserve"> and experiment</w:t>
      </w:r>
      <w:r w:rsidR="00CF5864" w:rsidRPr="00862682">
        <w:rPr>
          <w:rFonts w:hint="eastAsia"/>
          <w:sz w:val="24"/>
          <w:szCs w:val="24"/>
          <w:highlight w:val="yellow"/>
        </w:rPr>
        <w:t xml:space="preserve"> by Bao etc.</w:t>
      </w:r>
      <w:r w:rsidR="001C355B">
        <w:rPr>
          <w:rFonts w:hint="eastAsia"/>
          <w:sz w:val="24"/>
          <w:szCs w:val="24"/>
          <w:highlight w:val="yellow"/>
        </w:rPr>
        <w:t xml:space="preserve"> </w:t>
      </w:r>
      <w:r w:rsidR="00CF5864" w:rsidRPr="00862682">
        <w:rPr>
          <w:rFonts w:hint="eastAsia"/>
          <w:sz w:val="24"/>
          <w:szCs w:val="24"/>
          <w:highlight w:val="yellow"/>
        </w:rPr>
        <w:t>[14, 26, 27]</w:t>
      </w:r>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17"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17"/>
      <w:r w:rsidR="007E66FA" w:rsidRPr="00920508">
        <w:rPr>
          <w:sz w:val="24"/>
          <w:szCs w:val="24"/>
        </w:rPr>
        <w:t xml:space="preserve"> (HFR)</w:t>
      </w:r>
      <w:r w:rsidR="00B61357">
        <w:rPr>
          <w:sz w:val="24"/>
          <w:szCs w:val="24"/>
        </w:rPr>
        <w:t>,</w:t>
      </w:r>
      <w:r w:rsidR="007E66FA" w:rsidRPr="00920508">
        <w:rPr>
          <w:sz w:val="24"/>
          <w:szCs w:val="24"/>
        </w:rPr>
        <w:t xml:space="preserve"> and sensor</w:t>
      </w:r>
      <w:r w:rsidR="0020727C">
        <w:rPr>
          <w:rFonts w:hint="eastAsia"/>
          <w:sz w:val="24"/>
          <w:szCs w:val="24"/>
        </w:rPr>
        <w:t xml:space="preserve"> </w:t>
      </w:r>
      <w:r w:rsidR="0020727C" w:rsidRPr="001C355B">
        <w:rPr>
          <w:rFonts w:hint="eastAsia"/>
          <w:sz w:val="24"/>
          <w:szCs w:val="24"/>
          <w:highlight w:val="yellow"/>
        </w:rPr>
        <w:t>signal</w:t>
      </w:r>
      <w:r w:rsidR="007E66FA" w:rsidRPr="00920508">
        <w:rPr>
          <w:sz w:val="24"/>
          <w:szCs w:val="24"/>
        </w:rPr>
        <w:t xml:space="preserve">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18" w:name="_Ref139642600"/>
      <w:r w:rsidRPr="00B61357">
        <w:rPr>
          <w:rFonts w:ascii="Times New Roman" w:hAnsi="Times New Roman" w:cs="Times New Roman"/>
          <w:b/>
          <w:bCs w:val="0"/>
          <w:sz w:val="24"/>
          <w:szCs w:val="24"/>
        </w:rPr>
        <w:t>Numerical modeling</w:t>
      </w:r>
      <w:bookmarkEnd w:id="18"/>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19"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19"/>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8516F0" w:rsidRDefault="00C34087" w:rsidP="008516F0">
      <w:pPr>
        <w:pStyle w:val="a0"/>
        <w:ind w:firstLine="238"/>
        <w:rPr>
          <w:sz w:val="24"/>
          <w:szCs w:val="24"/>
          <w:highlight w:val="yellow"/>
        </w:rPr>
      </w:pPr>
      <w:r w:rsidRPr="008516F0">
        <w:rPr>
          <w:sz w:val="24"/>
          <w:szCs w:val="24"/>
          <w:highlight w:val="yellow"/>
        </w:rPr>
        <w:t>In Figure</w:t>
      </w:r>
      <w:r w:rsidR="008D5CBB" w:rsidRPr="008516F0">
        <w:rPr>
          <w:sz w:val="24"/>
          <w:szCs w:val="24"/>
          <w:highlight w:val="yellow"/>
        </w:rPr>
        <w:t xml:space="preserve"> 1</w:t>
      </w:r>
      <w:r w:rsidRPr="008516F0">
        <w:rPr>
          <w:sz w:val="24"/>
          <w:szCs w:val="24"/>
          <w:highlight w:val="yellow"/>
        </w:rPr>
        <w:t xml:space="preserve"> t</w:t>
      </w:r>
      <w:r w:rsidRPr="008516F0">
        <w:rPr>
          <w:rFonts w:hint="eastAsia"/>
          <w:sz w:val="24"/>
          <w:szCs w:val="24"/>
          <w:highlight w:val="yellow"/>
        </w:rPr>
        <w:t xml:space="preserve">he system </w:t>
      </w:r>
      <w:r w:rsidRPr="008516F0">
        <w:rPr>
          <w:sz w:val="24"/>
          <w:szCs w:val="24"/>
          <w:highlight w:val="yellow"/>
        </w:rPr>
        <w:t>is divided into three distinct regions: the Catalyst Layer (CL), the Gas Diffusion Layer (GDL), and the Cathode Channel. These regions are delineated to capture the intricate interactions and transport phenomena occurring within each component.</w:t>
      </w:r>
    </w:p>
    <w:p w14:paraId="5471A5F6" w14:textId="0B324EB5" w:rsidR="00C34087" w:rsidRPr="008516F0" w:rsidRDefault="00C34087" w:rsidP="008516F0">
      <w:pPr>
        <w:pStyle w:val="a0"/>
        <w:ind w:firstLine="238"/>
        <w:rPr>
          <w:sz w:val="24"/>
          <w:szCs w:val="24"/>
        </w:rPr>
      </w:pPr>
      <w:r w:rsidRPr="008516F0">
        <w:rPr>
          <w:sz w:val="24"/>
          <w:szCs w:val="24"/>
          <w:highlight w:val="yellow"/>
        </w:rPr>
        <w:t>At the interface between the Cathode Channel and the Gas Diffusion Layer, we account for the transport of both gaseous and liquid water, as well as the diffusion of oxygen.</w:t>
      </w:r>
      <w:r w:rsidR="001B793A" w:rsidRPr="008516F0">
        <w:rPr>
          <w:rFonts w:hint="eastAsia"/>
          <w:sz w:val="24"/>
          <w:szCs w:val="24"/>
          <w:highlight w:val="yellow"/>
        </w:rPr>
        <w:t xml:space="preserve"> The interface is important in </w:t>
      </w:r>
      <w:r w:rsidR="001B793A" w:rsidRPr="008516F0">
        <w:rPr>
          <w:sz w:val="24"/>
          <w:szCs w:val="24"/>
          <w:highlight w:val="yellow"/>
        </w:rPr>
        <w:t>facilitating the exchange of these species between the channel and the porous GDL, enabling the necessary reactants to reach the catalyst sites</w:t>
      </w:r>
      <w:r w:rsidR="00BF68AE" w:rsidRPr="008516F0">
        <w:rPr>
          <w:rFonts w:hint="eastAsia"/>
          <w:sz w:val="24"/>
          <w:szCs w:val="24"/>
          <w:highlight w:val="yellow"/>
        </w:rPr>
        <w:t>.</w:t>
      </w:r>
    </w:p>
    <w:p w14:paraId="2A33CE08" w14:textId="2AF0805F" w:rsidR="001058D7" w:rsidRPr="008516F0" w:rsidDel="006B0E6C" w:rsidRDefault="001058D7" w:rsidP="008516F0">
      <w:pPr>
        <w:pStyle w:val="a0"/>
        <w:ind w:firstLine="238"/>
        <w:rPr>
          <w:del w:id="20" w:author="一语 仲" w:date="2024-05-20T10:08:00Z" w16du:dateUtc="2024-05-20T02:08:00Z"/>
          <w:sz w:val="24"/>
          <w:szCs w:val="24"/>
          <w:highlight w:val="yellow"/>
        </w:rPr>
      </w:pPr>
      <w:r w:rsidRPr="008516F0">
        <w:rPr>
          <w:rFonts w:hint="eastAsia"/>
          <w:sz w:val="24"/>
          <w:szCs w:val="24"/>
          <w:highlight w:val="yellow"/>
        </w:rPr>
        <w:t>As for the interface between Cathode Channel and Catalyst Layer, our model contains the transport of liquid water in</w:t>
      </w:r>
      <w:r w:rsidRPr="008516F0">
        <w:rPr>
          <w:sz w:val="24"/>
          <w:szCs w:val="24"/>
          <w:highlight w:val="yellow"/>
        </w:rPr>
        <w:t xml:space="preserve"> the membrane.</w:t>
      </w:r>
    </w:p>
    <w:p w14:paraId="491EA37A" w14:textId="4054E2E4" w:rsidR="00C312CF" w:rsidRPr="00C37E5F" w:rsidRDefault="001E262C" w:rsidP="001E262C">
      <w:pPr>
        <w:pStyle w:val="afff9"/>
        <w:spacing w:after="240" w:line="240" w:lineRule="auto"/>
        <w:ind w:firstLine="0"/>
        <w:rPr>
          <w:rFonts w:cs="Times New Roman"/>
        </w:rPr>
      </w:pPr>
      <w:r>
        <w:rPr>
          <w:rFonts w:cs="Times New Roman"/>
        </w:rPr>
        <w:lastRenderedPageBreak/>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59C80CA5" w:rsidR="007C7BF9" w:rsidRPr="00B26B5F" w:rsidRDefault="007C7BF9" w:rsidP="00EB65D6">
      <w:pPr>
        <w:pStyle w:val="aff8"/>
        <w:spacing w:before="200" w:after="240" w:line="200" w:lineRule="exact"/>
        <w:ind w:firstLine="0"/>
        <w:rPr>
          <w:rFonts w:cs="Times New Roman"/>
          <w:sz w:val="21"/>
          <w:szCs w:val="21"/>
        </w:rPr>
      </w:pPr>
      <w:bookmarkStart w:id="21"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C32616">
        <w:rPr>
          <w:rFonts w:cs="Times New Roman"/>
          <w:noProof/>
          <w:sz w:val="21"/>
          <w:szCs w:val="21"/>
        </w:rPr>
        <w:t>1</w:t>
      </w:r>
      <w:r w:rsidRPr="00B26B5F">
        <w:rPr>
          <w:rFonts w:cs="Times New Roman"/>
          <w:sz w:val="21"/>
          <w:szCs w:val="21"/>
        </w:rPr>
        <w:fldChar w:fldCharType="end"/>
      </w:r>
      <w:bookmarkEnd w:id="21"/>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22"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22"/>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23" w:name="OLE_LINK14"/>
      <w:bookmarkStart w:id="24"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23"/>
        <w:bookmarkEnd w:id="24"/>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i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lastRenderedPageBreak/>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35D821A1"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w:t>
      </w:r>
      <w:r w:rsidRPr="00BF68AE">
        <w:rPr>
          <w:sz w:val="24"/>
          <w:szCs w:val="24"/>
          <w:highlight w:val="yellow"/>
        </w:rPr>
        <w:t>the surface tangential force</w:t>
      </w:r>
      <w:r w:rsidRPr="00364FCB">
        <w:rPr>
          <w:sz w:val="24"/>
          <w:szCs w:val="24"/>
        </w:rPr>
        <w:t xml:space="preserv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05353C"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r w:rsidR="00BF68AE">
        <w:rPr>
          <w:rFonts w:hint="eastAsia"/>
          <w:sz w:val="24"/>
          <w:szCs w:val="24"/>
        </w:rPr>
        <w:t xml:space="preserve"> </w:t>
      </w:r>
      <w:r w:rsidR="005757C7" w:rsidRPr="00BF68AE">
        <w:rPr>
          <w:sz w:val="24"/>
          <w:szCs w:val="24"/>
          <w:highlight w:val="yellow"/>
        </w:rPr>
        <w:t>velocity</w:t>
      </w:r>
      <w:r w:rsidR="00862682">
        <w:rPr>
          <w:sz w:val="24"/>
          <w:szCs w:val="24"/>
        </w:rPr>
        <w:t xml:space="preserve"> </w:t>
      </w:r>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r w:rsidR="00BE5D9A" w:rsidRPr="00BF68AE">
        <w:rPr>
          <w:sz w:val="24"/>
          <w:szCs w:val="24"/>
          <w:highlight w:val="yellow"/>
        </w:rPr>
        <w:t>velocity</w:t>
      </w:r>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r w:rsidR="005F1068" w:rsidRPr="00BF68AE">
        <w:rPr>
          <w:sz w:val="24"/>
          <w:szCs w:val="24"/>
          <w:highlight w:val="yellow"/>
        </w:rPr>
        <w:t>velocity</w:t>
      </w:r>
      <w:r w:rsidRPr="00364FCB">
        <w:rPr>
          <w:sz w:val="24"/>
          <w:szCs w:val="24"/>
        </w:rPr>
        <w:t xml:space="preserve"> affected by capillary forces (m/s).</w:t>
      </w:r>
    </w:p>
    <w:p w14:paraId="7BA200D9" w14:textId="0B4D92CF" w:rsidR="00B61E83" w:rsidRPr="00364FCB" w:rsidRDefault="00C74E43" w:rsidP="00364FCB">
      <w:pPr>
        <w:pStyle w:val="a0"/>
        <w:ind w:firstLine="238"/>
        <w:rPr>
          <w:sz w:val="24"/>
          <w:szCs w:val="24"/>
        </w:rPr>
      </w:pPr>
      <w:r w:rsidRPr="00BF68AE">
        <w:rPr>
          <w:rFonts w:hint="eastAsia"/>
          <w:sz w:val="24"/>
          <w:szCs w:val="24"/>
          <w:highlight w:val="yellow"/>
        </w:rPr>
        <w:t>Based on Hu</w:t>
      </w:r>
      <w:r w:rsidRPr="00BF68AE">
        <w:rPr>
          <w:sz w:val="24"/>
          <w:szCs w:val="24"/>
          <w:highlight w:val="yellow"/>
        </w:rPr>
        <w:t>’</w:t>
      </w:r>
      <w:r w:rsidRPr="00BF68AE">
        <w:rPr>
          <w:rFonts w:hint="eastAsia"/>
          <w:sz w:val="24"/>
          <w:szCs w:val="24"/>
          <w:highlight w:val="yellow"/>
        </w:rPr>
        <w:t>s research</w:t>
      </w:r>
      <w:r w:rsidR="00862682" w:rsidRPr="00BF68AE">
        <w:rPr>
          <w:sz w:val="24"/>
          <w:szCs w:val="24"/>
          <w:highlight w:val="yellow"/>
        </w:rPr>
        <w:t xml:space="preserve"> </w:t>
      </w:r>
      <w:r w:rsidRPr="00BF68AE">
        <w:rPr>
          <w:rFonts w:hint="eastAsia"/>
          <w:sz w:val="24"/>
          <w:szCs w:val="24"/>
          <w:highlight w:val="yellow"/>
        </w:rPr>
        <w:t>[29]</w:t>
      </w:r>
      <w:r>
        <w:rPr>
          <w:rFonts w:hint="eastAsia"/>
          <w:sz w:val="24"/>
          <w:szCs w:val="24"/>
        </w:rPr>
        <w:t>, i</w:t>
      </w:r>
      <w:r w:rsidR="00B61E83" w:rsidRPr="00364FCB">
        <w:rPr>
          <w:sz w:val="24"/>
          <w:szCs w:val="24"/>
        </w:rPr>
        <w:t xml:space="preserve">n porous media, the relationship between liquid </w:t>
      </w:r>
      <w:r w:rsidR="005F1068" w:rsidRPr="00BF68AE">
        <w:rPr>
          <w:sz w:val="24"/>
          <w:szCs w:val="24"/>
          <w:highlight w:val="yellow"/>
        </w:rPr>
        <w:t>velocity</w:t>
      </w:r>
      <w:r w:rsidR="00B61E83" w:rsidRPr="00364FCB">
        <w:rPr>
          <w:sz w:val="24"/>
          <w:szCs w:val="24"/>
        </w:rPr>
        <w:t xml:space="preserve"> and gas flow rate can be expressed as:</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25" w:name="_Ref122094823"/>
      <w:r w:rsidR="00864F1A" w:rsidRPr="00364FCB">
        <w:rPr>
          <w:rFonts w:ascii="Times New Roman" w:hAnsi="Times New Roman" w:cs="Times New Roman"/>
          <w:sz w:val="24"/>
          <w:szCs w:val="24"/>
        </w:rPr>
        <w:tab/>
      </w:r>
      <w:bookmarkEnd w:id="25"/>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lastRenderedPageBreak/>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2406E927" w:rsidR="00310B79" w:rsidRPr="00364FCB" w:rsidRDefault="00310B79" w:rsidP="00364FCB">
      <w:pPr>
        <w:pStyle w:val="a0"/>
        <w:ind w:firstLine="238"/>
        <w:rPr>
          <w:sz w:val="24"/>
          <w:szCs w:val="24"/>
        </w:rPr>
      </w:pPr>
      <w:r w:rsidRPr="00364FCB">
        <w:rPr>
          <w:sz w:val="24"/>
          <w:szCs w:val="24"/>
        </w:rPr>
        <w:t xml:space="preserve">The relationship between </w:t>
      </w:r>
      <w:r w:rsidR="005F1068" w:rsidRPr="00BF68AE">
        <w:rPr>
          <w:sz w:val="24"/>
          <w:szCs w:val="24"/>
          <w:highlight w:val="yellow"/>
        </w:rPr>
        <w:t>liquid velocity</w:t>
      </w:r>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26"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26"/>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27" w:author="一语 仲" w:date="2024-04-14T22: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(Pa∙s)</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28" w:name="OLE_LINK35"/>
            <w:bookmarkStart w:id="29"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28"/>
            <w:bookmarkEnd w:id="29"/>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30" w:name="OLE_LINK17"/>
            <w:bookmarkStart w:id="31"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30"/>
            <w:bookmarkEnd w:id="31"/>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32" w:name="OLE_LINK29"/>
            <w:bookmarkStart w:id="33"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32"/>
            <w:bookmarkEnd w:id="33"/>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34"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membrane involves various mechanisms: concentration diffusion, electromigration, hydraulic permeation, and reactant transport</w:t>
      </w:r>
      <w:bookmarkEnd w:id="34"/>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lastRenderedPageBreak/>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35" w:name="OLE_LINK33"/>
      <w:r w:rsidRPr="008930B9">
        <w:rPr>
          <w:sz w:val="24"/>
          <w:szCs w:val="24"/>
        </w:rPr>
        <w:t>Faraday constant</w:t>
      </w:r>
      <w:bookmarkEnd w:id="35"/>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36"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36"/>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37"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37"/>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38" w:name="OLE_LINK66"/>
      <w:r w:rsidRPr="008930B9">
        <w:rPr>
          <w:sz w:val="24"/>
          <w:szCs w:val="24"/>
        </w:rPr>
        <w:t>the cathode flow channel</w:t>
      </w:r>
      <w:bookmarkEnd w:id="38"/>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39" w:name="OLE_LINK65"/>
      <w:r w:rsidR="00F4580E" w:rsidRPr="008930B9">
        <w:rPr>
          <w:sz w:val="24"/>
          <w:szCs w:val="24"/>
        </w:rPr>
        <w:t xml:space="preserve">the partial pressure oxygen </w:t>
      </w:r>
      <w:r w:rsidRPr="008930B9">
        <w:rPr>
          <w:sz w:val="24"/>
          <w:szCs w:val="24"/>
        </w:rPr>
        <w:t>change</w:t>
      </w:r>
      <w:bookmarkEnd w:id="39"/>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40"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40"/>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2F023930" w:rsidR="00E34439" w:rsidRPr="00F4580E" w:rsidRDefault="00E34439" w:rsidP="00F4580E">
      <w:pPr>
        <w:pStyle w:val="a0"/>
        <w:ind w:firstLine="238"/>
        <w:rPr>
          <w:sz w:val="24"/>
          <w:szCs w:val="24"/>
        </w:rPr>
      </w:pPr>
      <w:r w:rsidRPr="00F4580E">
        <w:rPr>
          <w:sz w:val="24"/>
          <w:szCs w:val="24"/>
        </w:rPr>
        <w:t xml:space="preserve">The </w:t>
      </w:r>
      <w:r w:rsidR="00C36742" w:rsidRPr="00963168">
        <w:rPr>
          <w:rFonts w:hint="eastAsia"/>
          <w:sz w:val="24"/>
          <w:szCs w:val="24"/>
          <w:highlight w:val="yellow"/>
        </w:rPr>
        <w:t>phase</w:t>
      </w:r>
      <w:r w:rsidR="00C36742">
        <w:rPr>
          <w:rFonts w:hint="eastAsia"/>
          <w:sz w:val="24"/>
          <w:szCs w:val="24"/>
        </w:rPr>
        <w:t xml:space="preserve"> </w:t>
      </w:r>
      <w:r w:rsidRPr="00F4580E">
        <w:rPr>
          <w:sz w:val="24"/>
          <w:szCs w:val="24"/>
        </w:rPr>
        <w:t xml:space="preserve">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7F30780"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r w:rsidR="00C36742" w:rsidRPr="00963168">
        <w:rPr>
          <w:rFonts w:hint="eastAsia"/>
          <w:sz w:val="24"/>
          <w:szCs w:val="24"/>
          <w:highlight w:val="yellow"/>
        </w:rPr>
        <w:t>phase</w:t>
      </w:r>
      <w:r w:rsidR="00C36742" w:rsidRPr="00F4580E">
        <w:rPr>
          <w:sz w:val="24"/>
          <w:szCs w:val="24"/>
        </w:rPr>
        <w:t xml:space="preserve"> </w:t>
      </w:r>
      <w:r w:rsidRPr="00F4580E">
        <w:rPr>
          <w:sz w:val="24"/>
          <w:szCs w:val="24"/>
        </w:rPr>
        <w:t>conversion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Pr>
          <w:rFonts w:hint="eastAsia"/>
          <w:sz w:val="24"/>
          <w:szCs w:val="24"/>
        </w:rPr>
        <w:t>w</w:t>
      </w:r>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lastRenderedPageBreak/>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r w:rsidR="00800883">
        <w:rPr>
          <w:rFonts w:hint="eastAsia"/>
          <w:sz w:val="24"/>
          <w:szCs w:val="24"/>
        </w:rPr>
        <w:t xml:space="preserve"> </w:t>
      </w:r>
      <w:r w:rsidR="00BF1828">
        <w:rPr>
          <w:rFonts w:hint="eastAsia"/>
          <w:sz w:val="24"/>
          <w:szCs w:val="24"/>
        </w:rPr>
        <w:t>[37]</w:t>
      </w:r>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lastRenderedPageBreak/>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41" w:name="_Ref122364457"/>
      <w:r w:rsidRPr="003C1EE0">
        <w:rPr>
          <w:rFonts w:ascii="Times New Roman" w:hAnsi="Times New Roman" w:cs="Times New Roman"/>
          <w:sz w:val="24"/>
          <w:szCs w:val="24"/>
        </w:rPr>
        <w:t>(53)</w:t>
      </w:r>
      <w:bookmarkEnd w:id="41"/>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42" w:name="_Hlk164023310"/>
      <m:oMath>
        <m:r>
          <m:rPr>
            <m:sty m:val="p"/>
          </m:rPr>
          <w:rPr>
            <w:rFonts w:ascii="Cambria Math" w:hAnsi="Cambria Math" w:cs="Times New Roman"/>
            <w:sz w:val="24"/>
            <w:szCs w:val="24"/>
          </w:rPr>
          <m:t>Ω</m:t>
        </m:r>
      </m:oMath>
      <w:bookmarkEnd w:id="42"/>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43"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43"/>
    </w:p>
    <w:p w14:paraId="32BDCBE3" w14:textId="03059CDB" w:rsidR="00AF5447" w:rsidRPr="00A87C7F" w:rsidRDefault="00AF5447"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44" w:name="OLE_LINK115"/>
                <m:r>
                  <w:rPr>
                    <w:rFonts w:ascii="Cambria Math" w:hAnsi="Cambria Math" w:cs="Times New Roman"/>
                    <w:sz w:val="24"/>
                    <w:szCs w:val="24"/>
                  </w:rPr>
                  <m:t>λ</m:t>
                </m:r>
                <w:bookmarkEnd w:id="44"/>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45"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45"/>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lastRenderedPageBreak/>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46" w:name="OLE_LINK116"/>
      <w:r w:rsidR="00585CE1" w:rsidRPr="009206A9">
        <w:rPr>
          <w:sz w:val="24"/>
          <w:szCs w:val="24"/>
        </w:rPr>
        <w:t>(5</w:t>
      </w:r>
      <w:r w:rsidR="008C3841">
        <w:rPr>
          <w:sz w:val="24"/>
          <w:szCs w:val="24"/>
        </w:rPr>
        <w:t>3</w:t>
      </w:r>
      <w:r w:rsidR="00585CE1" w:rsidRPr="009206A9">
        <w:rPr>
          <w:sz w:val="24"/>
          <w:szCs w:val="24"/>
        </w:rPr>
        <w:t>)</w:t>
      </w:r>
      <w:bookmarkEnd w:id="46"/>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5FE180AD" w:rsidR="002848B3" w:rsidRPr="003C0E55" w:rsidRDefault="006907A3" w:rsidP="00EF0129">
      <w:pPr>
        <w:pStyle w:val="aff8"/>
        <w:ind w:firstLine="0"/>
        <w:jc w:val="both"/>
        <w:rPr>
          <w:rFonts w:cs="Times New Roman"/>
          <w:sz w:val="21"/>
          <w:szCs w:val="21"/>
        </w:rPr>
      </w:pPr>
      <w:bookmarkStart w:id="47"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C32616">
        <w:rPr>
          <w:rFonts w:cs="Times New Roman"/>
          <w:noProof/>
          <w:sz w:val="21"/>
          <w:szCs w:val="21"/>
        </w:rPr>
        <w:t>1</w:t>
      </w:r>
      <w:r w:rsidR="002848B3" w:rsidRPr="003C0E55">
        <w:rPr>
          <w:rFonts w:cs="Times New Roman"/>
          <w:sz w:val="21"/>
          <w:szCs w:val="21"/>
        </w:rPr>
        <w:fldChar w:fldCharType="end"/>
      </w:r>
      <w:bookmarkEnd w:id="47"/>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r w:rsidR="0001738F">
        <w:rPr>
          <w:rFonts w:cs="Times New Roman" w:hint="eastAsia"/>
          <w:sz w:val="21"/>
          <w:szCs w:val="21"/>
        </w:rPr>
        <w:t xml:space="preserve"> at </w:t>
      </w:r>
      <w:r w:rsidR="0001738F" w:rsidRPr="00963168">
        <w:rPr>
          <w:rFonts w:cs="Times New Roman" w:hint="eastAsia"/>
          <w:sz w:val="21"/>
          <w:szCs w:val="21"/>
          <w:highlight w:val="yellow"/>
        </w:rPr>
        <w:t>65</w:t>
      </w:r>
      <w:r w:rsidR="0001738F" w:rsidRPr="00963168">
        <w:rPr>
          <w:rFonts w:hint="eastAsia"/>
          <w:color w:val="000000"/>
          <w:szCs w:val="21"/>
          <w:highlight w:val="yellow"/>
        </w:rPr>
        <w:t>°</w:t>
      </w:r>
      <w:r w:rsidR="0001738F" w:rsidRPr="00963168">
        <w:rPr>
          <w:rFonts w:hint="eastAsia"/>
          <w:color w:val="000000"/>
          <w:szCs w:val="21"/>
          <w:highlight w:val="yellow"/>
        </w:rPr>
        <w:t>C (338.15 K)</w:t>
      </w:r>
      <w:r w:rsidR="00963168" w:rsidRPr="00963168">
        <w:rPr>
          <w:rFonts w:cs="Times New Roman" w:hint="eastAsia"/>
          <w:sz w:val="21"/>
          <w:szCs w:val="21"/>
          <w:highlight w:val="yellow"/>
        </w:rPr>
        <w:t>.</w:t>
      </w:r>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48"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48"/>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49"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49"/>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50" w:name="OLE_LINK34"/>
            <w:r w:rsidR="00A42BE0" w:rsidRPr="003C0E55">
              <w:rPr>
                <w:rFonts w:cs="Times New Roman"/>
                <w:szCs w:val="21"/>
              </w:rPr>
              <w:t>∙</w:t>
            </w:r>
            <w:bookmarkEnd w:id="50"/>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64EEB105"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w:t>
      </w:r>
      <w:r w:rsidR="00ED26BC">
        <w:rPr>
          <w:rFonts w:hint="eastAsia"/>
          <w:sz w:val="24"/>
          <w:szCs w:val="24"/>
          <w:highlight w:val="yellow"/>
        </w:rPr>
        <w:t>p</w:t>
      </w:r>
      <w:r w:rsidR="00ED26BC" w:rsidRPr="00862682">
        <w:rPr>
          <w:sz w:val="24"/>
          <w:szCs w:val="24"/>
          <w:highlight w:val="yellow"/>
        </w:rPr>
        <w:t xml:space="preserve">arameter </w:t>
      </w:r>
      <w:r w:rsidR="00ED26BC">
        <w:rPr>
          <w:rFonts w:hint="eastAsia"/>
          <w:sz w:val="24"/>
          <w:szCs w:val="24"/>
          <w:highlight w:val="yellow"/>
        </w:rPr>
        <w:t>e</w:t>
      </w:r>
      <w:r w:rsidRPr="00862682">
        <w:rPr>
          <w:sz w:val="24"/>
          <w:szCs w:val="24"/>
          <w:highlight w:val="yellow"/>
        </w:rPr>
        <w:t>stimator</w:t>
      </w:r>
      <w:r w:rsidRPr="00442A48">
        <w:rPr>
          <w:sz w:val="24"/>
          <w:szCs w:val="24"/>
        </w:rPr>
        <w:t xml:space="preserve"> function</w:t>
      </w:r>
      <w:r w:rsidR="005E3AD6">
        <w:rPr>
          <w:sz w:val="24"/>
          <w:szCs w:val="24"/>
        </w:rPr>
        <w:t xml:space="preserve"> </w:t>
      </w:r>
      <w:r w:rsidR="00C544EC" w:rsidRPr="00A309BF">
        <w:rPr>
          <w:rFonts w:hint="eastAsia"/>
          <w:sz w:val="24"/>
          <w:szCs w:val="24"/>
          <w:highlight w:val="yellow"/>
        </w:rPr>
        <w:t>us</w:t>
      </w:r>
      <w:r w:rsidR="00F24B85" w:rsidRPr="00A309BF">
        <w:rPr>
          <w:rFonts w:hint="eastAsia"/>
          <w:sz w:val="24"/>
          <w:szCs w:val="24"/>
          <w:highlight w:val="yellow"/>
        </w:rPr>
        <w:t>ing</w:t>
      </w:r>
      <w:r w:rsidR="00C544EC" w:rsidRPr="00A309BF">
        <w:rPr>
          <w:rFonts w:hint="eastAsia"/>
          <w:sz w:val="24"/>
          <w:szCs w:val="24"/>
          <w:highlight w:val="yellow"/>
        </w:rPr>
        <w:t xml:space="preserve"> recursive least square estimator algorithm to minimize the difference from given initial values.</w:t>
      </w:r>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lastRenderedPageBreak/>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51"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51"/>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0343FE94"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w:r w:rsidR="003A2290" w:rsidRPr="008D2E7C">
        <w:rPr>
          <w:rFonts w:hint="eastAsia"/>
          <w:sz w:val="24"/>
          <w:szCs w:val="24"/>
          <w:highlight w:val="yellow"/>
        </w:rPr>
        <w:t>W</w:t>
      </w:r>
      <w:r w:rsidR="003A2290" w:rsidRPr="008D2E7C">
        <w:rPr>
          <w:rFonts w:hint="eastAsia"/>
          <w:sz w:val="24"/>
          <w:szCs w:val="24"/>
          <w:highlight w:val="yellow"/>
          <w:vertAlign w:val="subscript"/>
        </w:rPr>
        <w:t>k</w:t>
      </w:r>
      <w:r w:rsidR="003A2290" w:rsidRPr="008D2E7C">
        <w:rPr>
          <w:rFonts w:hint="eastAsia"/>
          <w:sz w:val="24"/>
          <w:szCs w:val="24"/>
          <w:highlight w:val="yellow"/>
          <w:vertAlign w:val="superscript"/>
        </w:rPr>
        <w:t>(i)</w:t>
      </w:r>
      <w:r w:rsidR="003A2290" w:rsidRPr="008D2E7C">
        <w:rPr>
          <w:rFonts w:hint="eastAsia"/>
          <w:sz w:val="24"/>
          <w:szCs w:val="24"/>
          <w:highlight w:val="yellow"/>
        </w:rPr>
        <w:t xml:space="preserve"> is the state of particle in step K[</w:t>
      </w:r>
      <w:r w:rsidR="00FD3595" w:rsidRPr="008D2E7C">
        <w:rPr>
          <w:rFonts w:hint="eastAsia"/>
          <w:sz w:val="24"/>
          <w:szCs w:val="24"/>
          <w:highlight w:val="yellow"/>
        </w:rPr>
        <w:t>4</w:t>
      </w:r>
      <w:r w:rsidR="00665547" w:rsidRPr="008D2E7C">
        <w:rPr>
          <w:rFonts w:hint="eastAsia"/>
          <w:sz w:val="24"/>
          <w:szCs w:val="24"/>
          <w:highlight w:val="yellow"/>
        </w:rPr>
        <w:t>4</w:t>
      </w:r>
      <w:r w:rsidR="003A2290" w:rsidRPr="008D2E7C">
        <w:rPr>
          <w:rFonts w:hint="eastAsia"/>
          <w:sz w:val="24"/>
          <w:szCs w:val="24"/>
          <w:highlight w:val="yellow"/>
        </w:rPr>
        <w:t>]</w:t>
      </w:r>
      <w:r w:rsidR="003A2290">
        <w:rPr>
          <w:rFonts w:hint="eastAsia"/>
          <w:sz w:val="24"/>
          <w:szCs w:val="24"/>
        </w:rPr>
        <w:t>.</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52" w:name="OLE_LINK57"/>
      <w:r w:rsidRPr="0013332A">
        <w:rPr>
          <w:i/>
          <w:iCs w:val="0"/>
          <w:sz w:val="24"/>
          <w:szCs w:val="24"/>
        </w:rPr>
        <w:t>3.2</w:t>
      </w:r>
      <w:bookmarkEnd w:id="52"/>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53"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53"/>
                <m:r>
                  <m:rPr>
                    <m:sty m:val="p"/>
                  </m:rPr>
                  <w:rPr>
                    <w:rFonts w:ascii="Cambria Math" w:hAnsi="Cambria Math" w:cs="Times New Roman"/>
                    <w:sz w:val="24"/>
                    <w:szCs w:val="24"/>
                  </w:rPr>
                  <m:t xml:space="preserve"> </m:t>
                </m:r>
                <w:bookmarkStart w:id="54"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54"/>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55"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55"/>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lastRenderedPageBreak/>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56"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56"/>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7A0F548C" w:rsidR="00866663" w:rsidRPr="007F4F63" w:rsidRDefault="00324B4E" w:rsidP="007F4F63">
      <w:pPr>
        <w:pStyle w:val="a0"/>
        <w:ind w:firstLine="238"/>
        <w:rPr>
          <w:sz w:val="24"/>
          <w:szCs w:val="24"/>
        </w:rPr>
      </w:pPr>
      <w:r w:rsidRPr="007F4F63">
        <w:rPr>
          <w:sz w:val="24"/>
          <w:szCs w:val="24"/>
        </w:rPr>
        <w:t xml:space="preserve">In order to </w:t>
      </w:r>
      <w:bookmarkStart w:id="57" w:name="OLE_LINK9"/>
      <w:bookmarkStart w:id="58" w:name="OLE_LINK10"/>
      <w:r w:rsidRPr="007F4F63">
        <w:rPr>
          <w:sz w:val="24"/>
          <w:szCs w:val="24"/>
        </w:rPr>
        <w:t>verify the effectiveness of the</w:t>
      </w:r>
      <w:bookmarkEnd w:id="57"/>
      <w:bookmarkEnd w:id="58"/>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59" w:name="_Ref139316497"/>
      <w:bookmarkStart w:id="60" w:name="_Ref123821487"/>
      <w:bookmarkStart w:id="61" w:name="OLE_LINK4"/>
      <w:bookmarkStart w:id="62" w:name="OLE_LINK5"/>
      <w:r w:rsidRPr="00E17407">
        <w:rPr>
          <w:rFonts w:cs="Times New Roman"/>
          <w:sz w:val="21"/>
          <w:szCs w:val="21"/>
        </w:rPr>
        <w:t xml:space="preserve">Table </w:t>
      </w:r>
      <w:bookmarkEnd w:id="59"/>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60"/>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lastRenderedPageBreak/>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61"/>
    <w:bookmarkEnd w:id="62"/>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63" w:name="_Ref139372481"/>
      <w:r w:rsidRPr="001E3010">
        <w:rPr>
          <w:rFonts w:cs="Times New Roman"/>
          <w:sz w:val="21"/>
          <w:szCs w:val="21"/>
        </w:rPr>
        <w:t xml:space="preserve">Figure </w:t>
      </w:r>
      <w:bookmarkEnd w:id="63"/>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60D94F50" w14:textId="2D562850" w:rsidR="00207F74" w:rsidRPr="00675A23" w:rsidRDefault="002B0808" w:rsidP="00675A23">
      <w:pPr>
        <w:pStyle w:val="aff8"/>
        <w:spacing w:line="300" w:lineRule="auto"/>
        <w:ind w:firstLine="0"/>
        <w:jc w:val="left"/>
        <w:rPr>
          <w:rFonts w:cs="Times New Roman"/>
          <w:sz w:val="21"/>
          <w:szCs w:val="21"/>
        </w:rPr>
      </w:pPr>
      <w:bookmarkStart w:id="64" w:name="_Ref139372465"/>
      <w:r w:rsidRPr="00675A23">
        <w:rPr>
          <w:rFonts w:cs="Times New Roman"/>
          <w:sz w:val="21"/>
          <w:szCs w:val="21"/>
        </w:rPr>
        <w:t xml:space="preserve">Table </w:t>
      </w:r>
      <w:bookmarkEnd w:id="64"/>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84"/>
        <w:gridCol w:w="1984"/>
        <w:gridCol w:w="2411"/>
      </w:tblGrid>
      <w:tr w:rsidR="006B4BDC" w:rsidRPr="00675A23" w14:paraId="1AAC5CC7" w14:textId="77777777" w:rsidTr="004D15C4">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2268" w:type="dxa"/>
            <w:gridSpan w:val="3"/>
            <w:tcBorders>
              <w:top w:val="single" w:sz="18" w:space="0" w:color="auto"/>
              <w:bottom w:val="single" w:sz="8" w:space="0" w:color="auto"/>
            </w:tcBorders>
          </w:tcPr>
          <w:p w14:paraId="1FD9241B" w14:textId="43C4FDC0" w:rsidR="006B4BDC" w:rsidRPr="007A68CA" w:rsidRDefault="004D15C4" w:rsidP="00A82C2E">
            <w:pPr>
              <w:pStyle w:val="afff5"/>
              <w:rPr>
                <w:rFonts w:cs="Times New Roman"/>
                <w:b/>
                <w:bCs w:val="0"/>
                <w:szCs w:val="21"/>
              </w:rPr>
            </w:pPr>
            <w:r w:rsidRPr="00E27842">
              <w:rPr>
                <w:rFonts w:cs="Times New Roman" w:hint="eastAsia"/>
                <w:b/>
                <w:bCs w:val="0"/>
                <w:szCs w:val="21"/>
                <w:highlight w:val="yellow"/>
              </w:rPr>
              <w:t>Air</w:t>
            </w:r>
            <w:r>
              <w:rPr>
                <w:rFonts w:cs="Times New Roman" w:hint="eastAsia"/>
                <w:b/>
                <w:bCs w:val="0"/>
                <w:szCs w:val="21"/>
              </w:rPr>
              <w:t xml:space="preserve"> </w:t>
            </w:r>
            <w:r w:rsidR="003E273C" w:rsidRPr="00F33C31">
              <w:rPr>
                <w:rFonts w:cs="Times New Roman" w:hint="eastAsia"/>
                <w:b/>
                <w:bCs w:val="0"/>
                <w:szCs w:val="21"/>
              </w:rPr>
              <w:t>Compressor</w:t>
            </w:r>
            <w:r w:rsidR="006B4BDC" w:rsidRPr="007A68CA">
              <w:rPr>
                <w:rFonts w:cs="Times New Roman"/>
                <w:b/>
                <w:bCs w:val="0"/>
                <w:szCs w:val="21"/>
              </w:rPr>
              <w:t xml:space="preserve"> Speed (rpm)</w:t>
            </w:r>
          </w:p>
        </w:tc>
        <w:tc>
          <w:tcPr>
            <w:tcW w:w="1984"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gridSpan w:val="2"/>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gridSpan w:val="2"/>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gridSpan w:val="2"/>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lastRenderedPageBreak/>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65" w:name="_Ref139372520"/>
      <w:bookmarkStart w:id="66" w:name="_Ref139443909"/>
      <w:bookmarkStart w:id="67" w:name="OLE_LINK86"/>
      <w:r w:rsidRPr="00675A23">
        <w:rPr>
          <w:rFonts w:cs="Times New Roman"/>
          <w:sz w:val="21"/>
          <w:szCs w:val="21"/>
        </w:rPr>
        <w:t xml:space="preserve">Figure </w:t>
      </w:r>
      <w:bookmarkEnd w:id="65"/>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66"/>
    </w:p>
    <w:bookmarkEnd w:id="67"/>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xml:space="preserve">. After that, the </w:t>
      </w:r>
      <w:r w:rsidR="00527DA5" w:rsidRPr="001F773B">
        <w:rPr>
          <w:sz w:val="24"/>
          <w:szCs w:val="24"/>
        </w:rPr>
        <w:lastRenderedPageBreak/>
        <w:t>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68"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68"/>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69" w:name="_Ref139297326"/>
      <w:r w:rsidRPr="001D4E91">
        <w:rPr>
          <w:rFonts w:cs="Times New Roman"/>
          <w:sz w:val="21"/>
          <w:szCs w:val="21"/>
        </w:rPr>
        <w:t xml:space="preserve">Figure </w:t>
      </w:r>
      <w:bookmarkEnd w:id="69"/>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70" w:name="_Ref139295870"/>
      <w:r w:rsidRPr="001D4E91">
        <w:rPr>
          <w:rFonts w:cs="Times New Roman"/>
          <w:sz w:val="21"/>
          <w:szCs w:val="21"/>
        </w:rPr>
        <w:t xml:space="preserve">Table </w:t>
      </w:r>
      <w:bookmarkEnd w:id="70"/>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lastRenderedPageBreak/>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71" w:name="_Ref139315914"/>
      <w:r w:rsidRPr="00983EB8">
        <w:rPr>
          <w:rFonts w:cs="Times New Roman"/>
          <w:sz w:val="21"/>
          <w:szCs w:val="21"/>
        </w:rPr>
        <w:t xml:space="preserve">Table </w:t>
      </w:r>
      <w:bookmarkEnd w:id="71"/>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72"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72"/>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3394AB12"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73" w:name="OLE_LINK52"/>
      <w:r w:rsidR="00DD12A0" w:rsidRPr="00BA7399">
        <w:rPr>
          <w:sz w:val="24"/>
          <w:szCs w:val="24"/>
        </w:rPr>
        <w:t>the influence of measurement noise and process noise on the observer</w:t>
      </w:r>
      <w:bookmarkEnd w:id="73"/>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sidRPr="008D2E7C">
        <w:rPr>
          <w:sz w:val="24"/>
          <w:szCs w:val="24"/>
          <w:highlight w:val="yellow"/>
        </w:rPr>
        <w:fldChar w:fldCharType="begin"/>
      </w:r>
      <w:r w:rsidR="00646E49" w:rsidRPr="008D2E7C">
        <w:rPr>
          <w:sz w:val="24"/>
          <w:szCs w:val="24"/>
          <w:highlight w:val="yellow"/>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sidRPr="008D2E7C">
        <w:rPr>
          <w:sz w:val="24"/>
          <w:szCs w:val="24"/>
          <w:highlight w:val="yellow"/>
        </w:rPr>
        <w:fldChar w:fldCharType="separate"/>
      </w:r>
      <w:r w:rsidR="00646E49" w:rsidRPr="008D2E7C">
        <w:rPr>
          <w:noProof/>
          <w:sz w:val="24"/>
          <w:szCs w:val="24"/>
          <w:highlight w:val="yellow"/>
        </w:rPr>
        <w:t>[4</w:t>
      </w:r>
      <w:r w:rsidR="00E91E7E" w:rsidRPr="008D2E7C">
        <w:rPr>
          <w:rFonts w:hint="eastAsia"/>
          <w:noProof/>
          <w:sz w:val="24"/>
          <w:szCs w:val="24"/>
          <w:highlight w:val="yellow"/>
        </w:rPr>
        <w:t>5</w:t>
      </w:r>
      <w:r w:rsidR="00646E49" w:rsidRPr="008D2E7C">
        <w:rPr>
          <w:noProof/>
          <w:sz w:val="24"/>
          <w:szCs w:val="24"/>
          <w:highlight w:val="yellow"/>
        </w:rPr>
        <w:t>]</w:t>
      </w:r>
      <w:r w:rsidR="00646E49" w:rsidRPr="008D2E7C">
        <w:rPr>
          <w:sz w:val="24"/>
          <w:szCs w:val="24"/>
          <w:highlight w:val="yellow"/>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w:t>
      </w:r>
      <w:r w:rsidR="00914DC9">
        <w:rPr>
          <w:rFonts w:hint="eastAsia"/>
          <w:sz w:val="24"/>
          <w:szCs w:val="24"/>
        </w:rPr>
        <w:t xml:space="preserve"> </w:t>
      </w:r>
      <w:r w:rsidR="00914DC9" w:rsidRPr="008D2E7C">
        <w:rPr>
          <w:rFonts w:hint="eastAsia"/>
          <w:sz w:val="24"/>
          <w:szCs w:val="24"/>
          <w:highlight w:val="yellow"/>
        </w:rPr>
        <w:t>signal</w:t>
      </w:r>
      <w:r w:rsidR="00DD12A0" w:rsidRPr="00BA7399">
        <w:rPr>
          <w:sz w:val="24"/>
          <w:szCs w:val="24"/>
        </w:rPr>
        <w:t xml:space="preserve">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74"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74"/>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lastRenderedPageBreak/>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75" w:name="OLE_LINK37"/>
      <w:r w:rsidR="00014590" w:rsidRPr="00167CE1">
        <w:rPr>
          <w:sz w:val="24"/>
          <w:szCs w:val="24"/>
        </w:rPr>
        <w:t xml:space="preserve">the </w:t>
      </w:r>
      <w:bookmarkStart w:id="76" w:name="OLE_LINK38"/>
      <w:r w:rsidR="000915C4" w:rsidRPr="00167CE1">
        <w:rPr>
          <w:sz w:val="24"/>
          <w:szCs w:val="24"/>
        </w:rPr>
        <w:t>vapor</w:t>
      </w:r>
      <w:bookmarkEnd w:id="76"/>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75"/>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77"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77"/>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78" w:name="OLE_LINK40"/>
      <w:r w:rsidR="00386EC8" w:rsidRPr="00167CE1">
        <w:rPr>
          <w:sz w:val="24"/>
          <w:szCs w:val="24"/>
        </w:rPr>
        <w:t>oxygen pressure</w:t>
      </w:r>
      <w:bookmarkEnd w:id="78"/>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3BF11786">
            <wp:extent cx="5587200" cy="4183200"/>
            <wp:effectExtent l="0" t="0" r="0" b="825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79" w:name="_Ref139443944"/>
      <w:r w:rsidRPr="0019305B">
        <w:rPr>
          <w:rFonts w:cs="Times New Roman"/>
          <w:sz w:val="21"/>
          <w:szCs w:val="21"/>
        </w:rPr>
        <w:t xml:space="preserve">Figure </w:t>
      </w:r>
      <w:bookmarkEnd w:id="79"/>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80" w:name="OLE_LINK55"/>
      <w:r w:rsidRPr="00282ED8">
        <w:rPr>
          <w:i/>
          <w:iCs w:val="0"/>
          <w:sz w:val="24"/>
          <w:szCs w:val="24"/>
        </w:rPr>
        <w:t>measurement noise</w:t>
      </w:r>
      <w:bookmarkEnd w:id="80"/>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81"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81"/>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lastRenderedPageBreak/>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EA30DF">
      <w:pPr>
        <w:pStyle w:val="aff8"/>
        <w:ind w:firstLine="0"/>
        <w:rPr>
          <w:rFonts w:cs="Times New Roman"/>
        </w:rPr>
      </w:pPr>
      <w:r>
        <w:rPr>
          <w:rFonts w:cs="Times New Roman"/>
          <w:noProof/>
        </w:rPr>
        <w:drawing>
          <wp:inline distT="0" distB="0" distL="0" distR="0" wp14:anchorId="1A528F4B" wp14:editId="6DD8C425">
            <wp:extent cx="5587200" cy="2246528"/>
            <wp:effectExtent l="0" t="0" r="0" b="190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82" w:name="OLE_LINK44"/>
      <w:r w:rsidR="00E71DEC">
        <w:rPr>
          <w:rFonts w:cs="Times New Roman"/>
          <w:sz w:val="21"/>
          <w:szCs w:val="21"/>
        </w:rPr>
        <w:t>settings</w:t>
      </w:r>
      <w:r w:rsidRPr="005D1735">
        <w:rPr>
          <w:rFonts w:cs="Times New Roman"/>
          <w:sz w:val="21"/>
          <w:szCs w:val="21"/>
        </w:rPr>
        <w:t>.</w:t>
      </w:r>
      <w:bookmarkEnd w:id="82"/>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83" w:name="OLE_LINK94"/>
      <w:r w:rsidR="00F34CD2" w:rsidRPr="00B9493B">
        <w:rPr>
          <w:sz w:val="24"/>
          <w:szCs w:val="24"/>
        </w:rPr>
        <w:t>actual noise</w:t>
      </w:r>
      <w:bookmarkEnd w:id="83"/>
      <w:r w:rsidR="00CE60A2" w:rsidRPr="00B9493B">
        <w:rPr>
          <w:sz w:val="24"/>
          <w:szCs w:val="24"/>
        </w:rPr>
        <w:t xml:space="preserve"> for </w:t>
      </w:r>
      <w:bookmarkStart w:id="84" w:name="OLE_LINK97"/>
      <w:r w:rsidR="00CE60A2" w:rsidRPr="00B9493B">
        <w:rPr>
          <w:sz w:val="24"/>
          <w:szCs w:val="24"/>
        </w:rPr>
        <w:t>the liquid water volume fraction in CL</w:t>
      </w:r>
      <w:bookmarkEnd w:id="84"/>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85" w:name="OLE_LINK96"/>
      <w:r w:rsidR="00CE60A2" w:rsidRPr="00EC42F7">
        <w:rPr>
          <w:sz w:val="24"/>
          <w:szCs w:val="24"/>
        </w:rPr>
        <w:t>process noise</w:t>
      </w:r>
      <w:bookmarkEnd w:id="85"/>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drawing>
          <wp:inline distT="0" distB="0" distL="0" distR="0" wp14:anchorId="17C0A381" wp14:editId="772CB96D">
            <wp:extent cx="5587200" cy="2246528"/>
            <wp:effectExtent l="0" t="0" r="0" b="1905"/>
            <wp:docPr id="1100571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pic:cNvPicPr/>
                  </pic:nvPicPr>
                  <pic:blipFill>
                    <a:blip r:embed="rId16">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lastRenderedPageBreak/>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86" w:name="OLE_LINK45"/>
      <w:r w:rsidR="00513648" w:rsidRPr="000C26C3">
        <w:rPr>
          <w:i/>
          <w:iCs w:val="0"/>
          <w:sz w:val="24"/>
          <w:szCs w:val="24"/>
        </w:rPr>
        <w:t>observer</w:t>
      </w:r>
      <w:bookmarkEnd w:id="86"/>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60EA4EE4"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 xml:space="preserve">based on voltage, HFR and sensor </w:t>
      </w:r>
      <w:r w:rsidR="00FF7218" w:rsidRPr="00FF7218">
        <w:rPr>
          <w:rFonts w:hint="eastAsia"/>
          <w:sz w:val="24"/>
          <w:szCs w:val="24"/>
          <w:highlight w:val="yellow"/>
        </w:rPr>
        <w:t>signal</w:t>
      </w:r>
      <w:r w:rsidR="00FF7218">
        <w:rPr>
          <w:rFonts w:hint="eastAsia"/>
          <w:sz w:val="24"/>
          <w:szCs w:val="24"/>
        </w:rPr>
        <w:t xml:space="preserve"> </w:t>
      </w:r>
      <w:r w:rsidRPr="000C26C3">
        <w:rPr>
          <w:sz w:val="24"/>
          <w:szCs w:val="24"/>
        </w:rPr>
        <w:t>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w:t>
      </w:r>
      <w:r w:rsidR="00FF7218" w:rsidRPr="00FF7218">
        <w:rPr>
          <w:rFonts w:hint="eastAsia"/>
          <w:sz w:val="24"/>
          <w:szCs w:val="24"/>
          <w:highlight w:val="yellow"/>
        </w:rPr>
        <w:t>signal</w:t>
      </w:r>
      <w:r w:rsidR="00FF7218">
        <w:rPr>
          <w:rFonts w:hint="eastAsia"/>
          <w:sz w:val="24"/>
          <w:szCs w:val="24"/>
        </w:rPr>
        <w:t xml:space="preserve"> </w:t>
      </w:r>
      <w:r w:rsidR="005577E0" w:rsidRPr="000C26C3">
        <w:rPr>
          <w:sz w:val="24"/>
          <w:szCs w:val="24"/>
        </w:rPr>
        <w:t xml:space="preserve">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3436802" w:rsidR="00B60DB8" w:rsidRPr="000D6EFA" w:rsidRDefault="002B0808" w:rsidP="000D6EFA">
      <w:pPr>
        <w:pStyle w:val="aff8"/>
        <w:spacing w:line="300" w:lineRule="auto"/>
        <w:ind w:firstLine="0"/>
        <w:rPr>
          <w:rFonts w:cs="Times New Roman"/>
          <w:sz w:val="21"/>
          <w:szCs w:val="21"/>
        </w:rPr>
      </w:pPr>
      <w:bookmarkStart w:id="87" w:name="_Ref139464780"/>
      <w:r w:rsidRPr="000D6EFA">
        <w:rPr>
          <w:rFonts w:cs="Times New Roman"/>
          <w:sz w:val="21"/>
          <w:szCs w:val="21"/>
        </w:rPr>
        <w:t xml:space="preserve">Figure </w:t>
      </w:r>
      <w:bookmarkEnd w:id="87"/>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w:t>
      </w:r>
      <w:r w:rsidR="009529C3" w:rsidRPr="009529C3">
        <w:rPr>
          <w:rFonts w:cs="Times New Roman" w:hint="eastAsia"/>
          <w:sz w:val="21"/>
          <w:szCs w:val="21"/>
          <w:highlight w:val="yellow"/>
        </w:rPr>
        <w:t>signal</w:t>
      </w:r>
      <w:r w:rsidR="009529C3">
        <w:rPr>
          <w:rFonts w:cs="Times New Roman" w:hint="eastAsia"/>
          <w:sz w:val="21"/>
          <w:szCs w:val="21"/>
        </w:rPr>
        <w:t xml:space="preserve"> </w:t>
      </w:r>
      <w:r w:rsidR="00C31DC5" w:rsidRPr="000D6EFA">
        <w:rPr>
          <w:rFonts w:cs="Times New Roman"/>
          <w:sz w:val="21"/>
          <w:szCs w:val="21"/>
        </w:rPr>
        <w:t>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88" w:name="_Ref139464850"/>
      <w:r w:rsidR="002B0808" w:rsidRPr="000D6EFA">
        <w:rPr>
          <w:rFonts w:cs="Times New Roman"/>
          <w:sz w:val="21"/>
          <w:szCs w:val="21"/>
        </w:rPr>
        <w:t xml:space="preserve">Table </w:t>
      </w:r>
      <w:bookmarkEnd w:id="88"/>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89" w:name="OLE_LINK43"/>
      <w:r w:rsidR="00B466EC" w:rsidRPr="000D6EFA">
        <w:rPr>
          <w:rFonts w:cs="Times New Roman"/>
          <w:sz w:val="21"/>
          <w:szCs w:val="21"/>
        </w:rPr>
        <w:t>membrane</w:t>
      </w:r>
      <w:bookmarkEnd w:id="89"/>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lastRenderedPageBreak/>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90" w:name="OLE_LINK98"/>
      <w:r w:rsidR="001C3604" w:rsidRPr="000F2B04">
        <w:rPr>
          <w:sz w:val="24"/>
          <w:szCs w:val="24"/>
        </w:rPr>
        <w:t>observation</w:t>
      </w:r>
      <w:bookmarkEnd w:id="90"/>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D0DF483" w:rsidR="001C32BF" w:rsidRPr="00F852E2" w:rsidRDefault="001C32BF" w:rsidP="00F852E2">
      <w:pPr>
        <w:pStyle w:val="aff8"/>
        <w:spacing w:line="300" w:lineRule="auto"/>
        <w:ind w:firstLine="0"/>
        <w:rPr>
          <w:rFonts w:cs="Times New Roman"/>
          <w:sz w:val="21"/>
          <w:szCs w:val="21"/>
        </w:rPr>
      </w:pPr>
      <w:bookmarkStart w:id="91" w:name="_Ref139466880"/>
      <w:r w:rsidRPr="00F852E2">
        <w:rPr>
          <w:rFonts w:cs="Times New Roman"/>
          <w:sz w:val="21"/>
          <w:szCs w:val="21"/>
        </w:rPr>
        <w:t xml:space="preserve">Figure </w:t>
      </w:r>
      <w:bookmarkEnd w:id="91"/>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w:t>
      </w:r>
      <w:r w:rsidR="009C53D8">
        <w:rPr>
          <w:rFonts w:cs="Times New Roman" w:hint="eastAsia"/>
          <w:sz w:val="21"/>
          <w:szCs w:val="21"/>
        </w:rPr>
        <w:t xml:space="preserve"> </w:t>
      </w:r>
      <w:r w:rsidR="009C53D8" w:rsidRPr="009C53D8">
        <w:rPr>
          <w:rFonts w:cs="Times New Roman" w:hint="eastAsia"/>
          <w:sz w:val="21"/>
          <w:szCs w:val="21"/>
          <w:highlight w:val="yellow"/>
        </w:rPr>
        <w:t>signal</w:t>
      </w:r>
      <w:r w:rsidR="009C53D8">
        <w:rPr>
          <w:rFonts w:cs="Times New Roman" w:hint="eastAsia"/>
          <w:sz w:val="21"/>
          <w:szCs w:val="21"/>
        </w:rPr>
        <w:t xml:space="preserve"> </w:t>
      </w:r>
      <w:r w:rsidR="00C31DC5" w:rsidRPr="00F852E2">
        <w:rPr>
          <w:rFonts w:cs="Times New Roman"/>
          <w:sz w:val="21"/>
          <w:szCs w:val="21"/>
        </w:rPr>
        <w:t>fusion</w:t>
      </w:r>
      <w:r w:rsidR="00B60DB8" w:rsidRPr="00F852E2">
        <w:rPr>
          <w:rFonts w:cs="Times New Roman"/>
          <w:sz w:val="21"/>
          <w:szCs w:val="21"/>
        </w:rPr>
        <w:t>,</w:t>
      </w:r>
      <w:r w:rsidRPr="00F852E2">
        <w:rPr>
          <w:rFonts w:cs="Times New Roman"/>
          <w:sz w:val="21"/>
          <w:szCs w:val="21"/>
        </w:rPr>
        <w:t xml:space="preserve"> (b) </w:t>
      </w:r>
      <w:bookmarkStart w:id="92" w:name="OLE_LINK100"/>
      <w:r w:rsidR="00B60DB8" w:rsidRPr="00F852E2">
        <w:rPr>
          <w:rFonts w:cs="Times New Roman"/>
          <w:sz w:val="21"/>
          <w:szCs w:val="21"/>
        </w:rPr>
        <w:t>absolute error</w:t>
      </w:r>
      <w:r w:rsidR="00B466EC" w:rsidRPr="00F852E2">
        <w:rPr>
          <w:rFonts w:cs="Times New Roman"/>
          <w:sz w:val="21"/>
          <w:szCs w:val="21"/>
        </w:rPr>
        <w:t>.</w:t>
      </w:r>
      <w:bookmarkEnd w:id="92"/>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93" w:name="_Ref139466910"/>
      <w:bookmarkStart w:id="94" w:name="_Ref139466906"/>
      <w:r w:rsidRPr="00F852E2">
        <w:rPr>
          <w:rFonts w:cs="Times New Roman"/>
          <w:sz w:val="21"/>
          <w:szCs w:val="21"/>
        </w:rPr>
        <w:t xml:space="preserve">Table </w:t>
      </w:r>
      <w:bookmarkEnd w:id="93"/>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94"/>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95"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96" w:name="OLE_LINK103"/>
      <w:r w:rsidRPr="000F2B04">
        <w:rPr>
          <w:sz w:val="24"/>
          <w:szCs w:val="24"/>
        </w:rPr>
        <w:t>Observer-Fusion</w:t>
      </w:r>
      <w:bookmarkEnd w:id="96"/>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5BACB020" w:rsidR="001C32BF" w:rsidRDefault="001C32BF" w:rsidP="00F852E2">
      <w:pPr>
        <w:pStyle w:val="aff8"/>
        <w:spacing w:line="300" w:lineRule="auto"/>
        <w:ind w:firstLine="0"/>
        <w:rPr>
          <w:rFonts w:cs="Times New Roman"/>
          <w:sz w:val="21"/>
          <w:szCs w:val="21"/>
        </w:rPr>
      </w:pPr>
      <w:bookmarkStart w:id="97" w:name="_Ref139466892"/>
      <w:r w:rsidRPr="00F852E2">
        <w:rPr>
          <w:rFonts w:cs="Times New Roman"/>
          <w:sz w:val="21"/>
          <w:szCs w:val="21"/>
        </w:rPr>
        <w:t xml:space="preserve">Figure </w:t>
      </w:r>
      <w:bookmarkEnd w:id="95"/>
      <w:bookmarkEnd w:id="97"/>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 xml:space="preserve">and sensor </w:t>
      </w:r>
      <w:r w:rsidR="009C53D8" w:rsidRPr="009C53D8">
        <w:rPr>
          <w:rFonts w:cs="Times New Roman" w:hint="eastAsia"/>
          <w:sz w:val="21"/>
          <w:szCs w:val="21"/>
          <w:highlight w:val="yellow"/>
        </w:rPr>
        <w:t>signal</w:t>
      </w:r>
      <w:r w:rsidR="009C53D8">
        <w:rPr>
          <w:rFonts w:cs="Times New Roman" w:hint="eastAsia"/>
          <w:sz w:val="21"/>
          <w:szCs w:val="21"/>
        </w:rPr>
        <w:t xml:space="preserve"> </w:t>
      </w:r>
      <w:r w:rsidR="00C31DC5" w:rsidRPr="00F852E2">
        <w:rPr>
          <w:rFonts w:cs="Times New Roman"/>
          <w:sz w:val="21"/>
          <w:szCs w:val="21"/>
        </w:rPr>
        <w:t>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98" w:name="_Ref139466923"/>
      <w:r w:rsidRPr="00F852E2">
        <w:rPr>
          <w:rFonts w:cs="Times New Roman"/>
          <w:sz w:val="21"/>
          <w:szCs w:val="21"/>
        </w:rPr>
        <w:t xml:space="preserve">Table </w:t>
      </w:r>
      <w:bookmarkEnd w:id="98"/>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0915FCF1" w:rsidR="001C32BF" w:rsidRPr="006D4371" w:rsidRDefault="001C32BF" w:rsidP="001A3156">
      <w:pPr>
        <w:pStyle w:val="aff8"/>
        <w:spacing w:line="300" w:lineRule="auto"/>
        <w:ind w:firstLine="0"/>
        <w:rPr>
          <w:rFonts w:cs="Times New Roman"/>
          <w:sz w:val="21"/>
          <w:szCs w:val="21"/>
        </w:rPr>
      </w:pPr>
      <w:bookmarkStart w:id="99" w:name="_Ref139468419"/>
      <w:r w:rsidRPr="006D4371">
        <w:rPr>
          <w:rFonts w:cs="Times New Roman"/>
          <w:sz w:val="21"/>
          <w:szCs w:val="21"/>
        </w:rPr>
        <w:t xml:space="preserve">Figure </w:t>
      </w:r>
      <w:bookmarkEnd w:id="99"/>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w:t>
      </w:r>
      <w:r w:rsidR="00B77914">
        <w:rPr>
          <w:rFonts w:cs="Times New Roman" w:hint="eastAsia"/>
          <w:sz w:val="21"/>
          <w:szCs w:val="21"/>
        </w:rPr>
        <w:t xml:space="preserve"> </w:t>
      </w:r>
      <w:r w:rsidR="00B77914" w:rsidRPr="00B77914">
        <w:rPr>
          <w:rFonts w:cs="Times New Roman" w:hint="eastAsia"/>
          <w:sz w:val="21"/>
          <w:szCs w:val="21"/>
          <w:highlight w:val="yellow"/>
        </w:rPr>
        <w:t>signal</w:t>
      </w:r>
      <w:r w:rsidR="005D67BE">
        <w:rPr>
          <w:rFonts w:cs="Times New Roman" w:hint="eastAsia"/>
          <w:sz w:val="21"/>
          <w:szCs w:val="21"/>
        </w:rPr>
        <w:t xml:space="preserve"> </w:t>
      </w:r>
      <w:r w:rsidR="00C31DC5" w:rsidRPr="006D4371">
        <w:rPr>
          <w:rFonts w:cs="Times New Roman"/>
          <w:sz w:val="21"/>
          <w:szCs w:val="21"/>
        </w:rPr>
        <w:t>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00" w:name="_Ref139468440"/>
      <w:bookmarkStart w:id="101" w:name="_Ref139468430"/>
      <w:r w:rsidRPr="001A3156">
        <w:rPr>
          <w:rFonts w:cs="Times New Roman"/>
          <w:sz w:val="21"/>
          <w:szCs w:val="21"/>
        </w:rPr>
        <w:t xml:space="preserve">Table </w:t>
      </w:r>
      <w:bookmarkEnd w:id="100"/>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01"/>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76948898"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r w:rsidR="002F2AAC">
        <w:rPr>
          <w:rFonts w:hint="eastAsia"/>
          <w:sz w:val="24"/>
          <w:szCs w:val="24"/>
        </w:rPr>
        <w:t xml:space="preserve"> </w:t>
      </w:r>
      <w:r w:rsidR="002F2AAC" w:rsidRPr="002F2AAC">
        <w:rPr>
          <w:rFonts w:hint="eastAsia"/>
          <w:sz w:val="24"/>
          <w:szCs w:val="24"/>
          <w:highlight w:val="yellow"/>
        </w:rPr>
        <w:t>[</w:t>
      </w:r>
      <w:r w:rsidR="00377CCB" w:rsidRPr="002F2AAC">
        <w:rPr>
          <w:sz w:val="24"/>
          <w:szCs w:val="24"/>
          <w:highlight w:val="yellow"/>
        </w:rPr>
        <w:t>4</w:t>
      </w:r>
      <w:r w:rsidR="00A1567C" w:rsidRPr="002F2AAC">
        <w:rPr>
          <w:rFonts w:hint="eastAsia"/>
          <w:sz w:val="24"/>
          <w:szCs w:val="24"/>
          <w:highlight w:val="yellow"/>
        </w:rPr>
        <w:t>6</w:t>
      </w:r>
      <w:r w:rsidR="002F2AAC" w:rsidRPr="002F2AAC">
        <w:rPr>
          <w:rFonts w:hint="eastAsia"/>
          <w:sz w:val="24"/>
          <w:szCs w:val="24"/>
          <w:highlight w:val="yellow"/>
        </w:rPr>
        <w:t>]</w:t>
      </w:r>
      <w:r w:rsidRPr="008F0153">
        <w:rPr>
          <w:sz w:val="24"/>
          <w:szCs w:val="24"/>
        </w:rPr>
        <w:t>. For water state estimation in membrane, the Observer-Fusion had the same effect as the Observer-HFR with a simpler structure of observer</w:t>
      </w:r>
      <w:r w:rsidR="00F941BF">
        <w:rPr>
          <w:rFonts w:hint="eastAsia"/>
          <w:sz w:val="24"/>
          <w:szCs w:val="24"/>
        </w:rPr>
        <w:t xml:space="preserve"> </w:t>
      </w:r>
      <w:r w:rsidR="00F941BF" w:rsidRPr="00F941BF">
        <w:rPr>
          <w:rFonts w:hint="eastAsia"/>
          <w:sz w:val="24"/>
          <w:szCs w:val="24"/>
          <w:highlight w:val="yellow"/>
        </w:rPr>
        <w:t>[</w:t>
      </w:r>
      <w:r w:rsidR="00ED0783" w:rsidRPr="00F941BF">
        <w:rPr>
          <w:sz w:val="24"/>
          <w:szCs w:val="24"/>
          <w:highlight w:val="yellow"/>
        </w:rPr>
        <w:t>4</w:t>
      </w:r>
      <w:r w:rsidR="00A1567C" w:rsidRPr="00F941BF">
        <w:rPr>
          <w:rFonts w:hint="eastAsia"/>
          <w:sz w:val="24"/>
          <w:szCs w:val="24"/>
          <w:highlight w:val="yellow"/>
        </w:rPr>
        <w:t>7</w:t>
      </w:r>
      <w:r w:rsidR="00F941BF" w:rsidRPr="00F941BF">
        <w:rPr>
          <w:rFonts w:hint="eastAsia"/>
          <w:sz w:val="24"/>
          <w:szCs w:val="24"/>
          <w:highlight w:val="yellow"/>
        </w:rPr>
        <w:t xml:space="preserve">, </w:t>
      </w:r>
      <w:r w:rsidR="00ED0783" w:rsidRPr="00F941BF">
        <w:rPr>
          <w:sz w:val="24"/>
          <w:szCs w:val="24"/>
          <w:highlight w:val="yellow"/>
        </w:rPr>
        <w:t>4</w:t>
      </w:r>
      <w:r w:rsidR="00A1567C" w:rsidRPr="00F941BF">
        <w:rPr>
          <w:rFonts w:hint="eastAsia"/>
          <w:sz w:val="24"/>
          <w:szCs w:val="24"/>
          <w:highlight w:val="yellow"/>
        </w:rPr>
        <w:t>8</w:t>
      </w:r>
      <w:r w:rsidR="00F941BF" w:rsidRPr="00F941BF">
        <w:rPr>
          <w:rFonts w:hint="eastAsia"/>
          <w:sz w:val="24"/>
          <w:szCs w:val="24"/>
          <w:highlight w:val="yellow"/>
        </w:rPr>
        <w:t>]</w:t>
      </w:r>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 xml:space="preserve">membrane, liquid water volume fraction, and water vapor were respectively 0.0008, </w:t>
      </w:r>
      <w:r w:rsidRPr="008F0153">
        <w:rPr>
          <w:sz w:val="24"/>
          <w:szCs w:val="24"/>
        </w:rPr>
        <w:lastRenderedPageBreak/>
        <w:t>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02" w:name="OLE_LINK104"/>
      <w:r w:rsidRPr="008F0153">
        <w:rPr>
          <w:sz w:val="24"/>
          <w:szCs w:val="24"/>
        </w:rPr>
        <w:t xml:space="preserve"> </w:t>
      </w:r>
      <w:r>
        <w:rPr>
          <w:sz w:val="24"/>
          <w:szCs w:val="24"/>
        </w:rPr>
        <w:t>O</w:t>
      </w:r>
      <w:r w:rsidRPr="008F0153">
        <w:rPr>
          <w:sz w:val="24"/>
          <w:szCs w:val="24"/>
        </w:rPr>
        <w:t xml:space="preserve">bserver-Voltage </w:t>
      </w:r>
      <w:bookmarkEnd w:id="102"/>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03" w:name="OLE_LINK27"/>
      <w:r w:rsidRPr="000D06A3">
        <w:rPr>
          <w:rFonts w:cs="Times New Roman"/>
          <w:noProof/>
          <w:sz w:val="24"/>
          <w:szCs w:val="24"/>
        </w:rPr>
        <w:t>https://doi.org/10.1016/j.enconman.2022.115994</w:t>
      </w:r>
      <w:bookmarkEnd w:id="103"/>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04" w:name="OLE_LINK125"/>
      <w:r w:rsidRPr="000D06A3">
        <w:rPr>
          <w:rFonts w:cs="Times New Roman"/>
          <w:noProof/>
          <w:sz w:val="24"/>
          <w:szCs w:val="24"/>
        </w:rPr>
        <w:t>Int J Hydrogen Energ</w:t>
      </w:r>
      <w:r w:rsidR="00646E49">
        <w:rPr>
          <w:rFonts w:cs="Times New Roman" w:hint="eastAsia"/>
          <w:noProof/>
          <w:sz w:val="24"/>
          <w:szCs w:val="24"/>
        </w:rPr>
        <w:t>y</w:t>
      </w:r>
      <w:bookmarkEnd w:id="104"/>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05" w:name="OLE_LINK77"/>
      <w:r w:rsidRPr="000D06A3">
        <w:rPr>
          <w:rFonts w:cs="Times New Roman"/>
          <w:noProof/>
          <w:sz w:val="24"/>
          <w:szCs w:val="24"/>
        </w:rPr>
        <w:t>https://doi.org/10.1149/1.1739314</w:t>
      </w:r>
      <w:bookmarkEnd w:id="105"/>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06"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06"/>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07" w:name="OLE_LINK78"/>
      <w:r w:rsidRPr="000D06A3">
        <w:rPr>
          <w:rFonts w:cs="Times New Roman"/>
          <w:noProof/>
          <w:sz w:val="24"/>
          <w:szCs w:val="24"/>
        </w:rPr>
        <w:t>https://doi.org/10.1149/1.2054951</w:t>
      </w:r>
      <w:bookmarkEnd w:id="107"/>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08" w:name="OLE_LINK82"/>
      <w:r w:rsidR="00646E49" w:rsidRPr="000D06A3">
        <w:rPr>
          <w:rFonts w:cs="Times New Roman"/>
          <w:noProof/>
          <w:sz w:val="24"/>
          <w:szCs w:val="24"/>
        </w:rPr>
        <w:t>K. Jiao, X. Li.</w:t>
      </w:r>
      <w:bookmarkEnd w:id="108"/>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09" w:name="OLE_LINK108"/>
      <w:r w:rsidR="00646E49" w:rsidRPr="000D06A3">
        <w:rPr>
          <w:rFonts w:cs="Times New Roman"/>
          <w:noProof/>
          <w:sz w:val="24"/>
          <w:szCs w:val="24"/>
        </w:rPr>
        <w:t xml:space="preserve">F.A. </w:t>
      </w:r>
      <w:bookmarkStart w:id="110" w:name="_Hlk164186290"/>
      <w:r w:rsidR="00646E49" w:rsidRPr="000D06A3">
        <w:rPr>
          <w:rFonts w:cs="Times New Roman"/>
          <w:noProof/>
          <w:sz w:val="24"/>
          <w:szCs w:val="24"/>
        </w:rPr>
        <w:t>Dullien</w:t>
      </w:r>
      <w:bookmarkEnd w:id="109"/>
      <w:bookmarkEnd w:id="110"/>
      <w:r w:rsidR="00646E49" w:rsidRPr="000D06A3">
        <w:rPr>
          <w:rFonts w:cs="Times New Roman"/>
          <w:noProof/>
          <w:sz w:val="24"/>
          <w:szCs w:val="24"/>
        </w:rPr>
        <w:t xml:space="preserve">. </w:t>
      </w:r>
      <w:bookmarkStart w:id="111" w:name="OLE_LINK106"/>
      <w:r w:rsidR="00646E49" w:rsidRPr="000D06A3">
        <w:rPr>
          <w:rFonts w:cs="Times New Roman"/>
          <w:noProof/>
          <w:sz w:val="24"/>
          <w:szCs w:val="24"/>
        </w:rPr>
        <w:t>Porous media: fluid transport and pore structure</w:t>
      </w:r>
      <w:bookmarkEnd w:id="111"/>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12" w:name="OLE_LINK111"/>
      <w:r w:rsidRPr="000D06A3">
        <w:rPr>
          <w:rFonts w:cs="Times New Roman"/>
          <w:noProof/>
          <w:sz w:val="24"/>
          <w:szCs w:val="24"/>
        </w:rPr>
        <w:t xml:space="preserve"> </w:t>
      </w:r>
      <w:bookmarkEnd w:id="112"/>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13" w:name="OLE_LINK128"/>
      <w:r w:rsidR="00646E49" w:rsidRPr="00646E49">
        <w:rPr>
          <w:sz w:val="24"/>
          <w:szCs w:val="24"/>
        </w:rPr>
        <w:t>J Electrochem Soc</w:t>
      </w:r>
      <w:bookmarkEnd w:id="113"/>
      <w:r w:rsidR="00646E49" w:rsidRPr="00646E49">
        <w:rPr>
          <w:sz w:val="24"/>
          <w:szCs w:val="24"/>
        </w:rPr>
        <w:t xml:space="preserve"> 2009; 156: B970-80.</w:t>
      </w:r>
      <w:bookmarkStart w:id="114" w:name="OLE_LINK80"/>
      <w:r w:rsidR="00646E49" w:rsidRPr="00646E49">
        <w:rPr>
          <w:sz w:val="24"/>
          <w:szCs w:val="24"/>
        </w:rPr>
        <w:t xml:space="preserve"> https://doi.org/10.1149/1.3143965</w:t>
      </w:r>
      <w:bookmarkEnd w:id="114"/>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15" w:name="OLE_LINK120"/>
      <w:r w:rsidR="00646E49" w:rsidRPr="000D06A3">
        <w:rPr>
          <w:rFonts w:cs="Times New Roman"/>
          <w:sz w:val="24"/>
          <w:szCs w:val="24"/>
        </w:rPr>
        <w:t>https://doi.org/10.1016/j.pecs.2010.06.002</w:t>
      </w:r>
      <w:bookmarkEnd w:id="115"/>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16" w:name="OLE_LINK107"/>
      <w:r w:rsidR="00646E49" w:rsidRPr="000D06A3">
        <w:rPr>
          <w:sz w:val="24"/>
          <w:szCs w:val="24"/>
        </w:rPr>
        <w:t>PEM fuel cells: theory and practice.</w:t>
      </w:r>
      <w:bookmarkEnd w:id="116"/>
      <w:r w:rsidR="00646E49" w:rsidRPr="000D06A3">
        <w:rPr>
          <w:sz w:val="24"/>
          <w:szCs w:val="24"/>
        </w:rPr>
        <w:t xml:space="preserve"> </w:t>
      </w:r>
      <w:bookmarkStart w:id="117" w:name="OLE_LINK112"/>
      <w:r w:rsidR="00646E49" w:rsidRPr="000D06A3">
        <w:rPr>
          <w:sz w:val="24"/>
          <w:szCs w:val="24"/>
        </w:rPr>
        <w:t xml:space="preserve">2nd </w:t>
      </w:r>
      <w:r w:rsidR="00646E49" w:rsidRPr="000D06A3">
        <w:rPr>
          <w:rFonts w:hint="eastAsia"/>
          <w:sz w:val="24"/>
          <w:szCs w:val="24"/>
        </w:rPr>
        <w:t>ed</w:t>
      </w:r>
      <w:bookmarkEnd w:id="117"/>
      <w:r w:rsidR="00646E49" w:rsidRPr="000D06A3">
        <w:rPr>
          <w:sz w:val="24"/>
          <w:szCs w:val="24"/>
        </w:rPr>
        <w:t>. Academic press; 2012.</w:t>
      </w:r>
    </w:p>
    <w:p w14:paraId="681F16E0" w14:textId="65AF34DC" w:rsidR="0028578A" w:rsidRDefault="0028578A" w:rsidP="004C2E4A">
      <w:pPr>
        <w:pStyle w:val="EndNoteBibliography"/>
        <w:ind w:left="238" w:hanging="238"/>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18" w:name="OLE_LINK121"/>
      <w:r w:rsidR="00646E49" w:rsidRPr="00AE277D">
        <w:rPr>
          <w:rFonts w:hint="eastAsia"/>
          <w:sz w:val="24"/>
          <w:szCs w:val="24"/>
        </w:rPr>
        <w:t>AIChE Journal</w:t>
      </w:r>
      <w:bookmarkEnd w:id="118"/>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hyperlink r:id="rId21" w:history="1">
        <w:r w:rsidR="008C243B" w:rsidRPr="00075050">
          <w:t>https://doi.org/10.1002/aic.690461016</w:t>
        </w:r>
      </w:hyperlink>
    </w:p>
    <w:p w14:paraId="241BDFCE" w14:textId="0A17AEDA" w:rsidR="000929D1" w:rsidRPr="002B50A8" w:rsidRDefault="000929D1" w:rsidP="009023CD">
      <w:pPr>
        <w:pStyle w:val="EndNoteBibliography"/>
        <w:ind w:left="238" w:hanging="238"/>
        <w:rPr>
          <w:sz w:val="24"/>
          <w:szCs w:val="24"/>
          <w:highlight w:val="yellow"/>
        </w:rPr>
      </w:pPr>
      <w:r w:rsidRPr="002B50A8">
        <w:rPr>
          <w:sz w:val="24"/>
          <w:szCs w:val="24"/>
          <w:highlight w:val="yellow"/>
        </w:rPr>
        <w:lastRenderedPageBreak/>
        <w:t>[</w:t>
      </w:r>
      <w:r w:rsidRPr="002B50A8">
        <w:rPr>
          <w:rFonts w:hint="eastAsia"/>
          <w:sz w:val="24"/>
          <w:szCs w:val="24"/>
          <w:highlight w:val="yellow"/>
        </w:rPr>
        <w:t>44</w:t>
      </w:r>
      <w:r w:rsidRPr="002B50A8">
        <w:rPr>
          <w:sz w:val="24"/>
          <w:szCs w:val="24"/>
          <w:highlight w:val="yellow"/>
        </w:rPr>
        <w:t>]</w:t>
      </w:r>
      <w:r w:rsidRPr="002B50A8">
        <w:rPr>
          <w:rFonts w:hint="eastAsia"/>
          <w:sz w:val="24"/>
          <w:szCs w:val="24"/>
          <w:highlight w:val="yellow"/>
        </w:rPr>
        <w:t xml:space="preserve"> V</w:t>
      </w:r>
      <w:r w:rsidRPr="002B50A8">
        <w:rPr>
          <w:sz w:val="24"/>
          <w:szCs w:val="24"/>
          <w:highlight w:val="yellow"/>
        </w:rPr>
        <w:t>an der Merwe R, Doucet A, de Freitas N, Wan E. The unscented particle filter. In: Leen T, Dietterich T, Tresp V, editors. Advances in neural information processing systems, vol. 13, MIT Press; 2000.</w:t>
      </w:r>
      <w:r w:rsidRPr="002B50A8">
        <w:rPr>
          <w:rFonts w:hint="eastAsia"/>
          <w:sz w:val="24"/>
          <w:szCs w:val="24"/>
          <w:highlight w:val="yellow"/>
        </w:rPr>
        <w:t xml:space="preserve"> </w:t>
      </w:r>
    </w:p>
    <w:p w14:paraId="05BA7F81" w14:textId="5295463F" w:rsidR="00075050" w:rsidRPr="002B50A8" w:rsidRDefault="00075050" w:rsidP="009023CD">
      <w:pPr>
        <w:pStyle w:val="EndNoteBibliography"/>
        <w:ind w:left="238" w:hanging="238"/>
        <w:rPr>
          <w:sz w:val="24"/>
          <w:szCs w:val="24"/>
          <w:highlight w:val="yellow"/>
        </w:rPr>
      </w:pPr>
      <w:r w:rsidRPr="002B50A8">
        <w:rPr>
          <w:sz w:val="24"/>
          <w:szCs w:val="24"/>
          <w:highlight w:val="yellow"/>
        </w:rPr>
        <w:t>[4</w:t>
      </w:r>
      <w:r w:rsidR="00A733E3" w:rsidRPr="002B50A8">
        <w:rPr>
          <w:rFonts w:hint="eastAsia"/>
          <w:sz w:val="24"/>
          <w:szCs w:val="24"/>
          <w:highlight w:val="yellow"/>
        </w:rPr>
        <w:t>5</w:t>
      </w:r>
      <w:r w:rsidRPr="002B50A8">
        <w:rPr>
          <w:sz w:val="24"/>
          <w:szCs w:val="24"/>
          <w:highlight w:val="yellow"/>
        </w:rPr>
        <w:t xml:space="preserve">] T. Ma, K. Wang, B. Du, M. Cong, D. Zhu, Y. Yang. Effect on high frequency resistance behavior of proton exchange membrane fuel cell during storage process. Int J Hydrogen Energy 2022; 47: 9753-61. </w:t>
      </w:r>
      <w:ins w:id="119" w:author="一语 仲" w:date="2024-04-27T13:31:00Z">
        <w:r w:rsidRPr="002B50A8">
          <w:rPr>
            <w:sz w:val="24"/>
            <w:szCs w:val="24"/>
            <w:highlight w:val="yellow"/>
          </w:rPr>
          <w:fldChar w:fldCharType="begin"/>
        </w:r>
        <w:r w:rsidRPr="002B50A8">
          <w:rPr>
            <w:sz w:val="24"/>
            <w:szCs w:val="24"/>
            <w:highlight w:val="yellow"/>
          </w:rPr>
          <w:instrText>HYPERLINK "</w:instrText>
        </w:r>
      </w:ins>
      <w:r w:rsidRPr="002B50A8">
        <w:rPr>
          <w:sz w:val="24"/>
          <w:szCs w:val="24"/>
          <w:highlight w:val="yellow"/>
        </w:rPr>
        <w:instrText>https://doi.org/10.1016/j.ijhydene.2022.01.061</w:instrText>
      </w:r>
      <w:ins w:id="120" w:author="一语 仲" w:date="2024-04-27T13:31:00Z">
        <w:r w:rsidRPr="002B50A8">
          <w:rPr>
            <w:sz w:val="24"/>
            <w:szCs w:val="24"/>
            <w:highlight w:val="yellow"/>
          </w:rPr>
          <w:instrText>"</w:instrText>
        </w:r>
        <w:r w:rsidRPr="002B50A8">
          <w:rPr>
            <w:sz w:val="24"/>
            <w:szCs w:val="24"/>
            <w:highlight w:val="yellow"/>
          </w:rPr>
        </w:r>
        <w:r w:rsidRPr="002B50A8">
          <w:rPr>
            <w:sz w:val="24"/>
            <w:szCs w:val="24"/>
            <w:highlight w:val="yellow"/>
          </w:rPr>
          <w:fldChar w:fldCharType="separate"/>
        </w:r>
      </w:ins>
      <w:r w:rsidRPr="002B50A8">
        <w:rPr>
          <w:highlight w:val="yellow"/>
          <w:rPrChange w:id="121" w:author="一语 仲" w:date="2024-04-27T13:32:00Z">
            <w:rPr>
              <w:rStyle w:val="aff3"/>
              <w:sz w:val="24"/>
              <w:szCs w:val="24"/>
            </w:rPr>
          </w:rPrChange>
        </w:rPr>
        <w:t>https://doi.org/10.1016/j.ijhydene.2022.01.061</w:t>
      </w:r>
      <w:ins w:id="122" w:author="一语 仲" w:date="2024-04-27T13:31:00Z">
        <w:r w:rsidRPr="002B50A8">
          <w:rPr>
            <w:sz w:val="24"/>
            <w:szCs w:val="24"/>
            <w:highlight w:val="yellow"/>
          </w:rPr>
          <w:fldChar w:fldCharType="end"/>
        </w:r>
      </w:ins>
    </w:p>
    <w:p w14:paraId="21B0629A" w14:textId="35551949"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77CCB" w:rsidRPr="002B50A8">
        <w:rPr>
          <w:sz w:val="24"/>
          <w:szCs w:val="24"/>
          <w:highlight w:val="yellow"/>
        </w:rPr>
        <w:t>4</w:t>
      </w:r>
      <w:r w:rsidR="00A1567C" w:rsidRPr="002B50A8">
        <w:rPr>
          <w:rFonts w:hint="eastAsia"/>
          <w:sz w:val="24"/>
          <w:szCs w:val="24"/>
          <w:highlight w:val="yellow"/>
        </w:rPr>
        <w:t>6</w:t>
      </w:r>
      <w:r w:rsidRPr="002B50A8">
        <w:rPr>
          <w:sz w:val="24"/>
          <w:szCs w:val="24"/>
          <w:highlight w:val="yellow"/>
        </w:rPr>
        <w:t xml:space="preserve">] Zhu M, Xie X, Wu K, Najmi A-U-H, Jiao K. Experimental investigation of the effect of membrane water content on PEM fuel cell cold start. Energy Procedia 2019;158:1724–9. </w:t>
      </w:r>
      <w:hyperlink r:id="rId22" w:history="1">
        <w:r w:rsidRPr="002B50A8">
          <w:rPr>
            <w:sz w:val="24"/>
            <w:szCs w:val="24"/>
            <w:highlight w:val="yellow"/>
          </w:rPr>
          <w:t>https://doi.org/10.1016/j.egypro.2019.01.401</w:t>
        </w:r>
      </w:hyperlink>
      <w:r w:rsidRPr="002B50A8">
        <w:rPr>
          <w:sz w:val="24"/>
          <w:szCs w:val="24"/>
          <w:highlight w:val="yellow"/>
        </w:rPr>
        <w:t>.</w:t>
      </w:r>
    </w:p>
    <w:p w14:paraId="06C3708F" w14:textId="5276FB52"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56D98" w:rsidRPr="002B50A8">
        <w:rPr>
          <w:sz w:val="24"/>
          <w:szCs w:val="24"/>
          <w:highlight w:val="yellow"/>
        </w:rPr>
        <w:t>4</w:t>
      </w:r>
      <w:r w:rsidR="00A1567C" w:rsidRPr="002B50A8">
        <w:rPr>
          <w:rFonts w:hint="eastAsia"/>
          <w:sz w:val="24"/>
          <w:szCs w:val="24"/>
          <w:highlight w:val="yellow"/>
        </w:rPr>
        <w:t>7</w:t>
      </w:r>
      <w:r w:rsidRPr="002B50A8">
        <w:rPr>
          <w:sz w:val="24"/>
          <w:szCs w:val="24"/>
          <w:highlight w:val="yellow"/>
        </w:rPr>
        <w:t>] Zhou B, Huang W, Zong Y, Sobiesiak A. Water and pressure effects on a single PEM fuel cell.</w:t>
      </w:r>
      <w:r w:rsidR="00075050" w:rsidRPr="002B50A8">
        <w:rPr>
          <w:rFonts w:hint="eastAsia"/>
          <w:sz w:val="24"/>
          <w:szCs w:val="24"/>
          <w:highlight w:val="yellow"/>
        </w:rPr>
        <w:t xml:space="preserve"> </w:t>
      </w:r>
      <w:r w:rsidRPr="002B50A8">
        <w:rPr>
          <w:sz w:val="24"/>
          <w:szCs w:val="24"/>
          <w:highlight w:val="yellow"/>
        </w:rPr>
        <w:t xml:space="preserve">Journal of Power Sources 2006;155:190–202. </w:t>
      </w:r>
      <w:hyperlink r:id="rId23" w:history="1">
        <w:r w:rsidRPr="002B50A8">
          <w:rPr>
            <w:sz w:val="24"/>
            <w:szCs w:val="24"/>
            <w:highlight w:val="yellow"/>
          </w:rPr>
          <w:t>https://doi.org/10.1016/j.jpowsour.2005.04.027</w:t>
        </w:r>
      </w:hyperlink>
    </w:p>
    <w:p w14:paraId="5066866A" w14:textId="0BB9AA93" w:rsidR="002D7E62" w:rsidRDefault="006A35BB" w:rsidP="00075050">
      <w:pPr>
        <w:pStyle w:val="EndNoteBibliography"/>
        <w:ind w:left="238" w:hanging="238"/>
        <w:rPr>
          <w:sz w:val="24"/>
          <w:szCs w:val="24"/>
        </w:rPr>
      </w:pPr>
      <w:r w:rsidRPr="002B50A8">
        <w:rPr>
          <w:sz w:val="24"/>
          <w:szCs w:val="24"/>
          <w:highlight w:val="yellow"/>
        </w:rPr>
        <w:t>[</w:t>
      </w:r>
      <w:r w:rsidR="00356D98" w:rsidRPr="002B50A8">
        <w:rPr>
          <w:sz w:val="24"/>
          <w:szCs w:val="24"/>
          <w:highlight w:val="yellow"/>
        </w:rPr>
        <w:t>4</w:t>
      </w:r>
      <w:r w:rsidR="00A1567C" w:rsidRPr="002B50A8">
        <w:rPr>
          <w:rFonts w:hint="eastAsia"/>
          <w:sz w:val="24"/>
          <w:szCs w:val="24"/>
          <w:highlight w:val="yellow"/>
        </w:rPr>
        <w:t>8</w:t>
      </w:r>
      <w:r w:rsidRPr="002B50A8">
        <w:rPr>
          <w:sz w:val="24"/>
          <w:szCs w:val="24"/>
          <w:highlight w:val="yellow"/>
        </w:rPr>
        <w:t xml:space="preserve">] Görgün H, Arcak M, Barbir F. An algorithm for estimation of membrane water content in PEM fuel cells. Journal of Power Sources 2006;157:389–94. </w:t>
      </w:r>
      <w:hyperlink r:id="rId24" w:history="1">
        <w:r w:rsidRPr="002B50A8">
          <w:rPr>
            <w:sz w:val="24"/>
            <w:szCs w:val="24"/>
            <w:highlight w:val="yellow"/>
          </w:rPr>
          <w:t>https://doi.org/10.1016/j.jpowsour.2005.07.053</w:t>
        </w:r>
      </w:hyperlink>
      <w:r w:rsidRPr="002B50A8">
        <w:rPr>
          <w:sz w:val="24"/>
          <w:szCs w:val="24"/>
          <w:highlight w:val="yellow"/>
        </w:rPr>
        <w:t>.</w:t>
      </w:r>
    </w:p>
    <w:p w14:paraId="07894ED1" w14:textId="77777777" w:rsidR="00FB1873" w:rsidRPr="00FB1873" w:rsidRDefault="00FB1873" w:rsidP="009023CD">
      <w:pPr>
        <w:pStyle w:val="EndNoteBibliography"/>
        <w:ind w:left="238" w:hanging="238"/>
        <w:rPr>
          <w:sz w:val="24"/>
          <w:szCs w:val="24"/>
        </w:rPr>
      </w:pPr>
    </w:p>
    <w:sectPr w:rsidR="00FB1873" w:rsidRPr="00FB1873" w:rsidSect="00102847">
      <w:headerReference w:type="even" r:id="rId25"/>
      <w:headerReference w:type="default" r:id="rId26"/>
      <w:footerReference w:type="even" r:id="rId27"/>
      <w:footerReference w:type="default" r:id="rId28"/>
      <w:headerReference w:type="first" r:id="rId29"/>
      <w:footerReference w:type="first" r:id="rId30"/>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23DA19" w14:textId="77777777" w:rsidR="00B04C23" w:rsidRDefault="00B04C23">
      <w:pPr>
        <w:spacing w:line="240" w:lineRule="auto"/>
        <w:ind w:firstLine="420"/>
      </w:pPr>
    </w:p>
  </w:endnote>
  <w:endnote w:type="continuationSeparator" w:id="0">
    <w:p w14:paraId="19680769" w14:textId="77777777" w:rsidR="00B04C23" w:rsidRDefault="00B04C23">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3D869" w14:textId="77777777" w:rsidR="00B04C23" w:rsidRDefault="00B04C23">
      <w:pPr>
        <w:spacing w:line="240" w:lineRule="auto"/>
        <w:ind w:firstLine="420"/>
      </w:pPr>
    </w:p>
  </w:footnote>
  <w:footnote w:type="continuationSeparator" w:id="0">
    <w:p w14:paraId="2B223A65" w14:textId="77777777" w:rsidR="00B04C23" w:rsidRDefault="00B04C23">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5CEA"/>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C84"/>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050"/>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9D1"/>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1FE"/>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8D7"/>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A4A"/>
    <w:rsid w:val="001C2EAE"/>
    <w:rsid w:val="001C32BF"/>
    <w:rsid w:val="001C3503"/>
    <w:rsid w:val="001C355B"/>
    <w:rsid w:val="001C3604"/>
    <w:rsid w:val="001C39B3"/>
    <w:rsid w:val="001C41BC"/>
    <w:rsid w:val="001D0D5E"/>
    <w:rsid w:val="001D0F49"/>
    <w:rsid w:val="001D18BA"/>
    <w:rsid w:val="001D1DD9"/>
    <w:rsid w:val="001D3711"/>
    <w:rsid w:val="001D4868"/>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27C"/>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A5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961"/>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0A8"/>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1FEB"/>
    <w:rsid w:val="002E2340"/>
    <w:rsid w:val="002E25C3"/>
    <w:rsid w:val="002E4D45"/>
    <w:rsid w:val="002E5361"/>
    <w:rsid w:val="002E5659"/>
    <w:rsid w:val="002E5F10"/>
    <w:rsid w:val="002E6CA2"/>
    <w:rsid w:val="002E7138"/>
    <w:rsid w:val="002E7C1C"/>
    <w:rsid w:val="002F03C6"/>
    <w:rsid w:val="002F0A70"/>
    <w:rsid w:val="002F15AA"/>
    <w:rsid w:val="002F15AD"/>
    <w:rsid w:val="002F267B"/>
    <w:rsid w:val="002F2AAC"/>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6D98"/>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CCB"/>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115"/>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63C"/>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9D9"/>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3C9"/>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15C4"/>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6D4"/>
    <w:rsid w:val="00586879"/>
    <w:rsid w:val="0058712A"/>
    <w:rsid w:val="00587A52"/>
    <w:rsid w:val="00590570"/>
    <w:rsid w:val="00590734"/>
    <w:rsid w:val="00590C6F"/>
    <w:rsid w:val="00592210"/>
    <w:rsid w:val="00592875"/>
    <w:rsid w:val="005929F9"/>
    <w:rsid w:val="00592FFE"/>
    <w:rsid w:val="0059382E"/>
    <w:rsid w:val="00594026"/>
    <w:rsid w:val="00594F44"/>
    <w:rsid w:val="00595A65"/>
    <w:rsid w:val="00596894"/>
    <w:rsid w:val="00596CCD"/>
    <w:rsid w:val="005971A2"/>
    <w:rsid w:val="005971D6"/>
    <w:rsid w:val="00597DDA"/>
    <w:rsid w:val="005A1033"/>
    <w:rsid w:val="005A242A"/>
    <w:rsid w:val="005A2AAF"/>
    <w:rsid w:val="005A53FD"/>
    <w:rsid w:val="005A56EA"/>
    <w:rsid w:val="005A5C05"/>
    <w:rsid w:val="005A5CE3"/>
    <w:rsid w:val="005A610A"/>
    <w:rsid w:val="005A634F"/>
    <w:rsid w:val="005A6602"/>
    <w:rsid w:val="005A6CE3"/>
    <w:rsid w:val="005A6DE4"/>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B8F"/>
    <w:rsid w:val="005C6DE6"/>
    <w:rsid w:val="005C7039"/>
    <w:rsid w:val="005C7E16"/>
    <w:rsid w:val="005D1282"/>
    <w:rsid w:val="005D16A1"/>
    <w:rsid w:val="005D1735"/>
    <w:rsid w:val="005D20B7"/>
    <w:rsid w:val="005D223C"/>
    <w:rsid w:val="005D2963"/>
    <w:rsid w:val="005D2F33"/>
    <w:rsid w:val="005D4ADC"/>
    <w:rsid w:val="005D4DBC"/>
    <w:rsid w:val="005D57B6"/>
    <w:rsid w:val="005D67BE"/>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02D0"/>
    <w:rsid w:val="0061121C"/>
    <w:rsid w:val="00611A98"/>
    <w:rsid w:val="006123A8"/>
    <w:rsid w:val="00612987"/>
    <w:rsid w:val="00612AE6"/>
    <w:rsid w:val="00612E5E"/>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21"/>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37F7"/>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9D0"/>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0FDE"/>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16F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9583D"/>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43B"/>
    <w:rsid w:val="008C2871"/>
    <w:rsid w:val="008C2A10"/>
    <w:rsid w:val="008C364D"/>
    <w:rsid w:val="008C375E"/>
    <w:rsid w:val="008C3841"/>
    <w:rsid w:val="008C4CE5"/>
    <w:rsid w:val="008C5109"/>
    <w:rsid w:val="008C62CF"/>
    <w:rsid w:val="008C7B07"/>
    <w:rsid w:val="008D0851"/>
    <w:rsid w:val="008D167E"/>
    <w:rsid w:val="008D2139"/>
    <w:rsid w:val="008D295C"/>
    <w:rsid w:val="008D2A0E"/>
    <w:rsid w:val="008D2B06"/>
    <w:rsid w:val="008D2E7C"/>
    <w:rsid w:val="008D3B33"/>
    <w:rsid w:val="008D5350"/>
    <w:rsid w:val="008D58B5"/>
    <w:rsid w:val="008D5CBB"/>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3CD"/>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05EE"/>
    <w:rsid w:val="009135ED"/>
    <w:rsid w:val="0091386B"/>
    <w:rsid w:val="00914465"/>
    <w:rsid w:val="00914DC9"/>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9C3"/>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168"/>
    <w:rsid w:val="00963A3C"/>
    <w:rsid w:val="00964D93"/>
    <w:rsid w:val="0096551E"/>
    <w:rsid w:val="009674FC"/>
    <w:rsid w:val="009702DD"/>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133"/>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3D8"/>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567C"/>
    <w:rsid w:val="00A1603B"/>
    <w:rsid w:val="00A16C6B"/>
    <w:rsid w:val="00A20348"/>
    <w:rsid w:val="00A2132A"/>
    <w:rsid w:val="00A2177A"/>
    <w:rsid w:val="00A222EF"/>
    <w:rsid w:val="00A23775"/>
    <w:rsid w:val="00A237E6"/>
    <w:rsid w:val="00A23D87"/>
    <w:rsid w:val="00A24B45"/>
    <w:rsid w:val="00A26894"/>
    <w:rsid w:val="00A30432"/>
    <w:rsid w:val="00A304BA"/>
    <w:rsid w:val="00A309BF"/>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3E3"/>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4C23"/>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44F"/>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914"/>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BF68AE"/>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2616"/>
    <w:rsid w:val="00C33454"/>
    <w:rsid w:val="00C33925"/>
    <w:rsid w:val="00C33B4D"/>
    <w:rsid w:val="00C34087"/>
    <w:rsid w:val="00C342BC"/>
    <w:rsid w:val="00C3434F"/>
    <w:rsid w:val="00C34A09"/>
    <w:rsid w:val="00C34F3D"/>
    <w:rsid w:val="00C35051"/>
    <w:rsid w:val="00C35123"/>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02B2"/>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3AE0"/>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446"/>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156"/>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842"/>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6CFF"/>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1E7E"/>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783"/>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0FB7"/>
    <w:rsid w:val="00F310CD"/>
    <w:rsid w:val="00F31522"/>
    <w:rsid w:val="00F316E2"/>
    <w:rsid w:val="00F318B7"/>
    <w:rsid w:val="00F32C1D"/>
    <w:rsid w:val="00F33C31"/>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7D1"/>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BF"/>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1DF"/>
    <w:rsid w:val="00FB6A14"/>
    <w:rsid w:val="00FB6E54"/>
    <w:rsid w:val="00FB70D7"/>
    <w:rsid w:val="00FB7A16"/>
    <w:rsid w:val="00FC0091"/>
    <w:rsid w:val="00FC0630"/>
    <w:rsid w:val="00FC0727"/>
    <w:rsid w:val="00FC0CCB"/>
    <w:rsid w:val="00FC1AD4"/>
    <w:rsid w:val="00FC302A"/>
    <w:rsid w:val="00FC3C34"/>
    <w:rsid w:val="00FC4416"/>
    <w:rsid w:val="00FC5303"/>
    <w:rsid w:val="00FC5CFA"/>
    <w:rsid w:val="00FC6679"/>
    <w:rsid w:val="00FC6D7A"/>
    <w:rsid w:val="00FC73BC"/>
    <w:rsid w:val="00FC777D"/>
    <w:rsid w:val="00FC7ADE"/>
    <w:rsid w:val="00FD05E3"/>
    <w:rsid w:val="00FD172B"/>
    <w:rsid w:val="00FD1C8D"/>
    <w:rsid w:val="00FD2108"/>
    <w:rsid w:val="00FD3388"/>
    <w:rsid w:val="00FD33FC"/>
    <w:rsid w:val="00FD34F7"/>
    <w:rsid w:val="00FD3595"/>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21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doi.org/10.1002/aic.690461016" TargetMode="Externa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1.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tif"/><Relationship Id="rId20" Type="http://schemas.openxmlformats.org/officeDocument/2006/relationships/image" Target="media/image14.tiff"/><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hyperlink" Target="https://doi.org/10.1016/j.jpowsour.2005.07.053" TargetMode="External"/><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9.tif"/><Relationship Id="rId23" Type="http://schemas.openxmlformats.org/officeDocument/2006/relationships/hyperlink" Target="https://doi.org/10.1016/j.jpowsour.2005.04.027" TargetMode="External"/><Relationship Id="rId28" Type="http://schemas.openxmlformats.org/officeDocument/2006/relationships/footer" Target="footer2.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Relationship Id="rId22" Type="http://schemas.openxmlformats.org/officeDocument/2006/relationships/hyperlink" Target="https://doi.org/10.1016/j.egypro.2019.01.401" TargetMode="External"/><Relationship Id="rId27" Type="http://schemas.openxmlformats.org/officeDocument/2006/relationships/footer" Target="footer1.xml"/><Relationship Id="rId30" Type="http://schemas.openxmlformats.org/officeDocument/2006/relationships/footer" Target="footer3.xml"/><Relationship Id="rId8" Type="http://schemas.openxmlformats.org/officeDocument/2006/relationships/image" Target="media/image2.tiff"/></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764</TotalTime>
  <Pages>33</Pages>
  <Words>13705</Words>
  <Characters>78120</Characters>
  <Application>Microsoft Office Word</Application>
  <DocSecurity>0</DocSecurity>
  <Lines>1953</Lines>
  <Paragraphs>1434</Paragraphs>
  <ScaleCrop>false</ScaleCrop>
  <Company/>
  <LinksUpToDate>false</LinksUpToDate>
  <CharactersWithSpaces>90391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278</cp:revision>
  <cp:lastPrinted>2024-05-21T12:58:00Z</cp:lastPrinted>
  <dcterms:created xsi:type="dcterms:W3CDTF">2024-02-08T07:44:00Z</dcterms:created>
  <dcterms:modified xsi:type="dcterms:W3CDTF">2024-05-21T12:59:00Z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