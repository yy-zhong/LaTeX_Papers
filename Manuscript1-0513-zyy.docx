
<file path=[Content_Types].xml><?xml version="1.0" encoding="utf-8"?>
<Types xmlns="http://schemas.openxmlformats.org/package/2006/content-types">
  <Default Extension="emf" ContentType="image/x-emf"/>
  <Default Extension="rels" ContentType="application/vnd.openxmlformats-package.relationships+xml"/>
  <Default Extension="tif" ContentType="image/tiff"/>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58FE708" w14:textId="7B6E69CB" w:rsidR="003F093C" w:rsidRPr="004F6DD3" w:rsidRDefault="00840BA0" w:rsidP="004F6DD3">
      <w:pPr>
        <w:pStyle w:val="afb"/>
        <w:spacing w:beforeLines="0" w:before="0" w:afterLines="0" w:after="240" w:line="400" w:lineRule="exact"/>
        <w:ind w:firstLine="0"/>
        <w:rPr>
          <w:rFonts w:ascii="Times New Roman" w:hAnsi="Times New Roman"/>
          <w:sz w:val="34"/>
          <w:szCs w:val="34"/>
        </w:rPr>
      </w:pPr>
      <w:r w:rsidRPr="00840BA0">
        <w:rPr>
          <w:rFonts w:ascii="Times New Roman" w:hAnsi="Times New Roman"/>
          <w:sz w:val="34"/>
          <w:szCs w:val="34"/>
        </w:rPr>
        <w:t xml:space="preserve">Design of </w:t>
      </w:r>
      <w:r>
        <w:rPr>
          <w:rFonts w:ascii="Times New Roman" w:hAnsi="Times New Roman"/>
          <w:sz w:val="34"/>
          <w:szCs w:val="34"/>
        </w:rPr>
        <w:t>M</w:t>
      </w:r>
      <w:r w:rsidRPr="00840BA0">
        <w:rPr>
          <w:rFonts w:ascii="Times New Roman" w:hAnsi="Times New Roman"/>
          <w:sz w:val="34"/>
          <w:szCs w:val="34"/>
        </w:rPr>
        <w:t>ulti-</w:t>
      </w:r>
      <w:r>
        <w:rPr>
          <w:rFonts w:ascii="Times New Roman" w:hAnsi="Times New Roman"/>
          <w:sz w:val="34"/>
          <w:szCs w:val="34"/>
        </w:rPr>
        <w:t>S</w:t>
      </w:r>
      <w:r w:rsidRPr="00840BA0">
        <w:rPr>
          <w:rFonts w:ascii="Times New Roman" w:hAnsi="Times New Roman"/>
          <w:sz w:val="34"/>
          <w:szCs w:val="34"/>
        </w:rPr>
        <w:t xml:space="preserve">ensor </w:t>
      </w:r>
      <w:r>
        <w:rPr>
          <w:rFonts w:ascii="Times New Roman" w:hAnsi="Times New Roman"/>
          <w:sz w:val="34"/>
          <w:szCs w:val="34"/>
        </w:rPr>
        <w:t>F</w:t>
      </w:r>
      <w:r w:rsidRPr="00840BA0">
        <w:rPr>
          <w:rFonts w:ascii="Times New Roman" w:hAnsi="Times New Roman"/>
          <w:sz w:val="34"/>
          <w:szCs w:val="34"/>
        </w:rPr>
        <w:t xml:space="preserve">usion </w:t>
      </w:r>
      <w:r>
        <w:rPr>
          <w:rFonts w:ascii="Times New Roman" w:hAnsi="Times New Roman"/>
          <w:sz w:val="34"/>
          <w:szCs w:val="34"/>
        </w:rPr>
        <w:t>W</w:t>
      </w:r>
      <w:r w:rsidRPr="00840BA0">
        <w:rPr>
          <w:rFonts w:ascii="Times New Roman" w:hAnsi="Times New Roman"/>
          <w:sz w:val="34"/>
          <w:szCs w:val="34"/>
        </w:rPr>
        <w:t xml:space="preserve">ater </w:t>
      </w:r>
      <w:r>
        <w:rPr>
          <w:rFonts w:ascii="Times New Roman" w:hAnsi="Times New Roman"/>
          <w:sz w:val="34"/>
          <w:szCs w:val="34"/>
        </w:rPr>
        <w:t>S</w:t>
      </w:r>
      <w:r w:rsidRPr="00840BA0">
        <w:rPr>
          <w:rFonts w:ascii="Times New Roman" w:hAnsi="Times New Roman"/>
          <w:sz w:val="34"/>
          <w:szCs w:val="34"/>
        </w:rPr>
        <w:t xml:space="preserve">tate </w:t>
      </w:r>
      <w:r>
        <w:rPr>
          <w:rFonts w:ascii="Times New Roman" w:hAnsi="Times New Roman"/>
          <w:sz w:val="34"/>
          <w:szCs w:val="34"/>
        </w:rPr>
        <w:t>O</w:t>
      </w:r>
      <w:r w:rsidRPr="00840BA0">
        <w:rPr>
          <w:rFonts w:ascii="Times New Roman" w:hAnsi="Times New Roman"/>
          <w:sz w:val="34"/>
          <w:szCs w:val="34"/>
        </w:rPr>
        <w:t xml:space="preserve">bserver for </w:t>
      </w:r>
      <w:r>
        <w:rPr>
          <w:rFonts w:ascii="Times New Roman" w:hAnsi="Times New Roman"/>
          <w:sz w:val="34"/>
          <w:szCs w:val="34"/>
        </w:rPr>
        <w:t>P</w:t>
      </w:r>
      <w:r w:rsidRPr="00840BA0">
        <w:rPr>
          <w:rFonts w:ascii="Times New Roman" w:hAnsi="Times New Roman"/>
          <w:sz w:val="34"/>
          <w:szCs w:val="34"/>
        </w:rPr>
        <w:t xml:space="preserve">roton </w:t>
      </w:r>
      <w:r>
        <w:rPr>
          <w:rFonts w:ascii="Times New Roman" w:hAnsi="Times New Roman"/>
          <w:sz w:val="34"/>
          <w:szCs w:val="34"/>
        </w:rPr>
        <w:t>E</w:t>
      </w:r>
      <w:r w:rsidRPr="00840BA0">
        <w:rPr>
          <w:rFonts w:ascii="Times New Roman" w:hAnsi="Times New Roman"/>
          <w:sz w:val="34"/>
          <w:szCs w:val="34"/>
        </w:rPr>
        <w:t xml:space="preserve">xchange </w:t>
      </w:r>
      <w:r>
        <w:rPr>
          <w:rFonts w:ascii="Times New Roman" w:hAnsi="Times New Roman"/>
          <w:sz w:val="34"/>
          <w:szCs w:val="34"/>
        </w:rPr>
        <w:t>M</w:t>
      </w:r>
      <w:r w:rsidRPr="00840BA0">
        <w:rPr>
          <w:rFonts w:ascii="Times New Roman" w:hAnsi="Times New Roman"/>
          <w:sz w:val="34"/>
          <w:szCs w:val="34"/>
        </w:rPr>
        <w:t xml:space="preserve">embrane </w:t>
      </w:r>
      <w:r>
        <w:rPr>
          <w:rFonts w:ascii="Times New Roman" w:hAnsi="Times New Roman"/>
          <w:sz w:val="34"/>
          <w:szCs w:val="34"/>
        </w:rPr>
        <w:t>F</w:t>
      </w:r>
      <w:r w:rsidRPr="00840BA0">
        <w:rPr>
          <w:rFonts w:ascii="Times New Roman" w:hAnsi="Times New Roman"/>
          <w:sz w:val="34"/>
          <w:szCs w:val="34"/>
        </w:rPr>
        <w:t xml:space="preserve">uel </w:t>
      </w:r>
      <w:r>
        <w:rPr>
          <w:rFonts w:ascii="Times New Roman" w:hAnsi="Times New Roman"/>
          <w:sz w:val="34"/>
          <w:szCs w:val="34"/>
        </w:rPr>
        <w:t>C</w:t>
      </w:r>
      <w:r w:rsidRPr="00840BA0">
        <w:rPr>
          <w:rFonts w:ascii="Times New Roman" w:hAnsi="Times New Roman"/>
          <w:sz w:val="34"/>
          <w:szCs w:val="34"/>
        </w:rPr>
        <w:t xml:space="preserve">ell based on </w:t>
      </w:r>
      <w:r>
        <w:rPr>
          <w:rFonts w:ascii="Times New Roman" w:hAnsi="Times New Roman"/>
          <w:sz w:val="34"/>
          <w:szCs w:val="34"/>
        </w:rPr>
        <w:t>P</w:t>
      </w:r>
      <w:r w:rsidRPr="00840BA0">
        <w:rPr>
          <w:rFonts w:ascii="Times New Roman" w:hAnsi="Times New Roman"/>
          <w:sz w:val="34"/>
          <w:szCs w:val="34"/>
        </w:rPr>
        <w:t xml:space="preserve">article </w:t>
      </w:r>
      <w:r>
        <w:rPr>
          <w:rFonts w:ascii="Times New Roman" w:hAnsi="Times New Roman"/>
          <w:sz w:val="34"/>
          <w:szCs w:val="34"/>
        </w:rPr>
        <w:t>F</w:t>
      </w:r>
      <w:r w:rsidRPr="00840BA0">
        <w:rPr>
          <w:rFonts w:ascii="Times New Roman" w:hAnsi="Times New Roman"/>
          <w:sz w:val="34"/>
          <w:szCs w:val="34"/>
        </w:rPr>
        <w:t>ilter</w:t>
      </w:r>
    </w:p>
    <w:p w14:paraId="28A8EFB8" w14:textId="20E2D13E" w:rsidR="00CE1827" w:rsidRPr="004F6DD3" w:rsidRDefault="00817FAA" w:rsidP="004F6DD3">
      <w:pPr>
        <w:spacing w:after="160" w:line="300" w:lineRule="exact"/>
        <w:ind w:firstLine="0"/>
        <w:jc w:val="center"/>
        <w:rPr>
          <w:rFonts w:cs="Times New Roman"/>
          <w:sz w:val="26"/>
          <w:szCs w:val="26"/>
        </w:rPr>
      </w:pPr>
      <w:bookmarkStart w:id="0" w:name="OLE_LINK1"/>
      <w:r w:rsidRPr="004F6DD3">
        <w:rPr>
          <w:rFonts w:cs="Times New Roman"/>
          <w:sz w:val="26"/>
          <w:szCs w:val="26"/>
        </w:rPr>
        <w:t xml:space="preserve">Yiyu </w:t>
      </w:r>
      <w:proofErr w:type="spellStart"/>
      <w:r w:rsidRPr="004F6DD3">
        <w:rPr>
          <w:rFonts w:cs="Times New Roman"/>
          <w:sz w:val="26"/>
          <w:szCs w:val="26"/>
        </w:rPr>
        <w:t>Zhong</w:t>
      </w:r>
      <w:r w:rsidR="00EC4387" w:rsidRPr="004F6DD3">
        <w:rPr>
          <w:rFonts w:cs="Times New Roman"/>
          <w:sz w:val="26"/>
          <w:szCs w:val="26"/>
          <w:vertAlign w:val="superscript"/>
        </w:rPr>
        <w:t>a</w:t>
      </w:r>
      <w:proofErr w:type="spellEnd"/>
      <w:r w:rsidRPr="004F6DD3">
        <w:rPr>
          <w:rFonts w:cs="Times New Roman"/>
          <w:sz w:val="26"/>
          <w:szCs w:val="26"/>
        </w:rPr>
        <w:t xml:space="preserve">, </w:t>
      </w:r>
      <w:proofErr w:type="spellStart"/>
      <w:r w:rsidRPr="004F6DD3">
        <w:rPr>
          <w:rFonts w:cs="Times New Roman"/>
          <w:sz w:val="26"/>
          <w:szCs w:val="26"/>
        </w:rPr>
        <w:t>Yanbo</w:t>
      </w:r>
      <w:proofErr w:type="spellEnd"/>
      <w:r w:rsidRPr="004F6DD3">
        <w:rPr>
          <w:rFonts w:cs="Times New Roman"/>
          <w:sz w:val="26"/>
          <w:szCs w:val="26"/>
        </w:rPr>
        <w:t xml:space="preserve"> Yang</w:t>
      </w:r>
      <w:r w:rsidR="00EC4387" w:rsidRPr="004F6DD3">
        <w:rPr>
          <w:rFonts w:cs="Times New Roman"/>
          <w:sz w:val="26"/>
          <w:szCs w:val="26"/>
          <w:vertAlign w:val="superscript"/>
        </w:rPr>
        <w:t>a</w:t>
      </w:r>
      <w:r w:rsidR="004C18AA" w:rsidRPr="004F6DD3">
        <w:rPr>
          <w:rFonts w:cs="Times New Roman"/>
          <w:sz w:val="26"/>
          <w:szCs w:val="26"/>
          <w:vertAlign w:val="superscript"/>
        </w:rPr>
        <w:t>,</w:t>
      </w:r>
      <w:r w:rsidR="00E66AC0" w:rsidRPr="004F6DD3">
        <w:rPr>
          <w:rStyle w:val="afffe"/>
          <w:rFonts w:cs="Times New Roman"/>
          <w:sz w:val="26"/>
          <w:szCs w:val="26"/>
        </w:rPr>
        <w:footnoteReference w:customMarkFollows="1" w:id="1"/>
        <w:t>*</w:t>
      </w:r>
      <w:r w:rsidRPr="004F6DD3">
        <w:rPr>
          <w:rFonts w:cs="Times New Roman"/>
          <w:sz w:val="26"/>
          <w:szCs w:val="26"/>
        </w:rPr>
        <w:t xml:space="preserve">, </w:t>
      </w:r>
      <w:proofErr w:type="spellStart"/>
      <w:r w:rsidRPr="004F6DD3">
        <w:rPr>
          <w:rFonts w:cs="Times New Roman"/>
          <w:sz w:val="26"/>
          <w:szCs w:val="26"/>
        </w:rPr>
        <w:t>Lipeng</w:t>
      </w:r>
      <w:proofErr w:type="spellEnd"/>
      <w:r w:rsidRPr="004F6DD3">
        <w:rPr>
          <w:rFonts w:cs="Times New Roman"/>
          <w:sz w:val="26"/>
          <w:szCs w:val="26"/>
        </w:rPr>
        <w:t xml:space="preserve"> </w:t>
      </w:r>
      <w:proofErr w:type="spellStart"/>
      <w:r w:rsidRPr="004F6DD3">
        <w:rPr>
          <w:rFonts w:cs="Times New Roman"/>
          <w:sz w:val="26"/>
          <w:szCs w:val="26"/>
        </w:rPr>
        <w:t>Diao</w:t>
      </w:r>
      <w:r w:rsidR="00EC4387" w:rsidRPr="004F6DD3">
        <w:rPr>
          <w:rFonts w:cs="Times New Roman"/>
          <w:sz w:val="26"/>
          <w:szCs w:val="26"/>
          <w:vertAlign w:val="superscript"/>
        </w:rPr>
        <w:t>c</w:t>
      </w:r>
      <w:proofErr w:type="spellEnd"/>
      <w:r w:rsidRPr="004F6DD3">
        <w:rPr>
          <w:rFonts w:cs="Times New Roman"/>
          <w:sz w:val="26"/>
          <w:szCs w:val="26"/>
        </w:rPr>
        <w:t xml:space="preserve">, </w:t>
      </w:r>
      <w:proofErr w:type="spellStart"/>
      <w:r w:rsidR="007C1281">
        <w:rPr>
          <w:rFonts w:cs="Times New Roman"/>
          <w:sz w:val="26"/>
          <w:szCs w:val="26"/>
        </w:rPr>
        <w:t>K</w:t>
      </w:r>
      <w:r w:rsidR="007C1281">
        <w:rPr>
          <w:rFonts w:cs="Times New Roman" w:hint="eastAsia"/>
          <w:sz w:val="26"/>
          <w:szCs w:val="26"/>
        </w:rPr>
        <w:t>ai</w:t>
      </w:r>
      <w:r w:rsidR="007C1281">
        <w:rPr>
          <w:rFonts w:cs="Times New Roman"/>
          <w:sz w:val="26"/>
          <w:szCs w:val="26"/>
        </w:rPr>
        <w:t>hang</w:t>
      </w:r>
      <w:proofErr w:type="spellEnd"/>
      <w:r w:rsidR="007C1281">
        <w:rPr>
          <w:rFonts w:cs="Times New Roman"/>
          <w:sz w:val="26"/>
          <w:szCs w:val="26"/>
        </w:rPr>
        <w:t xml:space="preserve"> </w:t>
      </w:r>
      <w:proofErr w:type="spellStart"/>
      <w:r w:rsidR="007C1281">
        <w:rPr>
          <w:rFonts w:cs="Times New Roman"/>
          <w:sz w:val="26"/>
          <w:szCs w:val="26"/>
        </w:rPr>
        <w:t>Song</w:t>
      </w:r>
      <w:r w:rsidR="007C1281">
        <w:rPr>
          <w:rFonts w:cs="Times New Roman"/>
          <w:sz w:val="26"/>
          <w:szCs w:val="26"/>
          <w:vertAlign w:val="superscript"/>
        </w:rPr>
        <w:t>d</w:t>
      </w:r>
      <w:proofErr w:type="spellEnd"/>
      <w:r w:rsidR="007C1281">
        <w:rPr>
          <w:rFonts w:cs="Times New Roman"/>
          <w:sz w:val="26"/>
          <w:szCs w:val="26"/>
        </w:rPr>
        <w:t xml:space="preserve">, </w:t>
      </w:r>
      <w:proofErr w:type="spellStart"/>
      <w:r w:rsidR="002E25C3" w:rsidRPr="004F6DD3">
        <w:rPr>
          <w:rFonts w:cs="Times New Roman"/>
          <w:sz w:val="26"/>
          <w:szCs w:val="26"/>
        </w:rPr>
        <w:t>Ruitao</w:t>
      </w:r>
      <w:proofErr w:type="spellEnd"/>
      <w:r w:rsidR="002E25C3" w:rsidRPr="004F6DD3">
        <w:rPr>
          <w:rFonts w:cs="Times New Roman"/>
          <w:sz w:val="26"/>
          <w:szCs w:val="26"/>
        </w:rPr>
        <w:t xml:space="preserve"> Li</w:t>
      </w:r>
      <w:r w:rsidR="002E25C3" w:rsidRPr="004F6DD3">
        <w:rPr>
          <w:rFonts w:cs="Times New Roman"/>
          <w:sz w:val="26"/>
          <w:szCs w:val="26"/>
          <w:vertAlign w:val="superscript"/>
        </w:rPr>
        <w:t>a</w:t>
      </w:r>
      <w:r w:rsidR="002E25C3" w:rsidRPr="004F6DD3">
        <w:rPr>
          <w:rFonts w:cs="Times New Roman"/>
          <w:sz w:val="26"/>
          <w:szCs w:val="26"/>
        </w:rPr>
        <w:t xml:space="preserve">, </w:t>
      </w:r>
      <w:proofErr w:type="spellStart"/>
      <w:r w:rsidRPr="004F6DD3">
        <w:rPr>
          <w:rFonts w:cs="Times New Roman"/>
          <w:sz w:val="26"/>
          <w:szCs w:val="26"/>
        </w:rPr>
        <w:t>Naiyuan</w:t>
      </w:r>
      <w:proofErr w:type="spellEnd"/>
      <w:r w:rsidRPr="004F6DD3">
        <w:rPr>
          <w:rFonts w:cs="Times New Roman"/>
          <w:sz w:val="26"/>
          <w:szCs w:val="26"/>
        </w:rPr>
        <w:t xml:space="preserve"> </w:t>
      </w:r>
      <w:proofErr w:type="spellStart"/>
      <w:r w:rsidRPr="004F6DD3">
        <w:rPr>
          <w:rFonts w:cs="Times New Roman"/>
          <w:sz w:val="26"/>
          <w:szCs w:val="26"/>
        </w:rPr>
        <w:t>Yao</w:t>
      </w:r>
      <w:bookmarkStart w:id="1" w:name="OLE_LINK79"/>
      <w:r w:rsidR="00EC4387" w:rsidRPr="004F6DD3">
        <w:rPr>
          <w:rFonts w:cs="Times New Roman"/>
          <w:sz w:val="26"/>
          <w:szCs w:val="26"/>
          <w:vertAlign w:val="superscript"/>
        </w:rPr>
        <w:t>a</w:t>
      </w:r>
      <w:bookmarkEnd w:id="1"/>
      <w:proofErr w:type="spellEnd"/>
      <w:r w:rsidRPr="004F6DD3">
        <w:rPr>
          <w:rFonts w:cs="Times New Roman"/>
          <w:sz w:val="26"/>
          <w:szCs w:val="26"/>
        </w:rPr>
        <w:t xml:space="preserve">, </w:t>
      </w:r>
      <w:proofErr w:type="spellStart"/>
      <w:r w:rsidRPr="004F6DD3">
        <w:rPr>
          <w:rFonts w:cs="Times New Roman"/>
          <w:sz w:val="26"/>
          <w:szCs w:val="26"/>
        </w:rPr>
        <w:t>Tiancai</w:t>
      </w:r>
      <w:proofErr w:type="spellEnd"/>
      <w:r w:rsidRPr="004F6DD3">
        <w:rPr>
          <w:rFonts w:cs="Times New Roman"/>
          <w:sz w:val="26"/>
          <w:szCs w:val="26"/>
        </w:rPr>
        <w:t xml:space="preserve"> </w:t>
      </w:r>
      <w:proofErr w:type="spellStart"/>
      <w:r w:rsidRPr="004F6DD3">
        <w:rPr>
          <w:rFonts w:cs="Times New Roman"/>
          <w:sz w:val="26"/>
          <w:szCs w:val="26"/>
        </w:rPr>
        <w:t>M</w:t>
      </w:r>
      <w:r w:rsidR="002D13A0" w:rsidRPr="004F6DD3">
        <w:rPr>
          <w:rFonts w:cs="Times New Roman"/>
          <w:sz w:val="26"/>
          <w:szCs w:val="26"/>
        </w:rPr>
        <w:t>a</w:t>
      </w:r>
      <w:r w:rsidR="00EC4387" w:rsidRPr="004F6DD3">
        <w:rPr>
          <w:rFonts w:cs="Times New Roman"/>
          <w:sz w:val="26"/>
          <w:szCs w:val="26"/>
          <w:vertAlign w:val="superscript"/>
        </w:rPr>
        <w:t>a</w:t>
      </w:r>
      <w:r w:rsidR="004C18AA" w:rsidRPr="004F6DD3">
        <w:rPr>
          <w:rFonts w:cs="Times New Roman"/>
          <w:sz w:val="26"/>
          <w:szCs w:val="26"/>
          <w:vertAlign w:val="superscript"/>
        </w:rPr>
        <w:t>,</w:t>
      </w:r>
      <w:r w:rsidR="00EC4387" w:rsidRPr="004F6DD3">
        <w:rPr>
          <w:rFonts w:cs="Times New Roman"/>
          <w:sz w:val="26"/>
          <w:szCs w:val="26"/>
          <w:vertAlign w:val="superscript"/>
        </w:rPr>
        <w:t>b</w:t>
      </w:r>
      <w:proofErr w:type="spellEnd"/>
      <w:r w:rsidRPr="004F6DD3">
        <w:rPr>
          <w:rFonts w:cs="Times New Roman"/>
          <w:sz w:val="26"/>
          <w:szCs w:val="26"/>
        </w:rPr>
        <w:t xml:space="preserve">, </w:t>
      </w:r>
      <w:proofErr w:type="spellStart"/>
      <w:r w:rsidRPr="004F6DD3">
        <w:rPr>
          <w:rFonts w:cs="Times New Roman"/>
          <w:sz w:val="26"/>
          <w:szCs w:val="26"/>
        </w:rPr>
        <w:t>Weikang</w:t>
      </w:r>
      <w:proofErr w:type="spellEnd"/>
      <w:r w:rsidRPr="004F6DD3">
        <w:rPr>
          <w:rFonts w:cs="Times New Roman"/>
          <w:sz w:val="26"/>
          <w:szCs w:val="26"/>
        </w:rPr>
        <w:t xml:space="preserve"> Lin</w:t>
      </w:r>
      <w:r w:rsidR="00EC4387" w:rsidRPr="004F6DD3">
        <w:rPr>
          <w:rFonts w:cs="Times New Roman"/>
          <w:sz w:val="26"/>
          <w:szCs w:val="26"/>
          <w:vertAlign w:val="superscript"/>
        </w:rPr>
        <w:t>a</w:t>
      </w:r>
      <w:bookmarkEnd w:id="0"/>
    </w:p>
    <w:p w14:paraId="74DED10C" w14:textId="66FCE025" w:rsidR="006F284A" w:rsidRPr="00714875" w:rsidRDefault="00BE64DE" w:rsidP="0045088C">
      <w:pPr>
        <w:spacing w:line="200" w:lineRule="exact"/>
        <w:ind w:firstLine="0"/>
        <w:jc w:val="center"/>
        <w:rPr>
          <w:rFonts w:cs="Times New Roman"/>
          <w:i/>
          <w:iCs/>
          <w:szCs w:val="21"/>
        </w:rPr>
      </w:pPr>
      <w:r w:rsidRPr="00714875">
        <w:rPr>
          <w:rFonts w:cs="Times New Roman"/>
          <w:i/>
          <w:iCs/>
          <w:szCs w:val="21"/>
        </w:rPr>
        <w:t xml:space="preserve">a School of Automotive Studies, Tongji University, Shanghai, 201804, </w:t>
      </w:r>
      <w:r w:rsidR="009F3BC7" w:rsidRPr="00714875">
        <w:rPr>
          <w:rFonts w:cs="Times New Roman"/>
          <w:i/>
          <w:iCs/>
          <w:szCs w:val="21"/>
        </w:rPr>
        <w:t xml:space="preserve">P.R. </w:t>
      </w:r>
      <w:r w:rsidRPr="00714875">
        <w:rPr>
          <w:rFonts w:cs="Times New Roman"/>
          <w:i/>
          <w:iCs/>
          <w:szCs w:val="21"/>
        </w:rPr>
        <w:t>China</w:t>
      </w:r>
    </w:p>
    <w:p w14:paraId="13571C72" w14:textId="65CC9DCF" w:rsidR="00BE64DE" w:rsidRPr="00714875" w:rsidRDefault="00BE64DE" w:rsidP="0045088C">
      <w:pPr>
        <w:spacing w:line="200" w:lineRule="exact"/>
        <w:ind w:firstLine="0"/>
        <w:jc w:val="center"/>
        <w:rPr>
          <w:rFonts w:cs="Times New Roman"/>
          <w:i/>
          <w:iCs/>
          <w:szCs w:val="21"/>
        </w:rPr>
      </w:pPr>
      <w:r w:rsidRPr="00714875">
        <w:rPr>
          <w:rFonts w:cs="Times New Roman"/>
          <w:i/>
          <w:iCs/>
          <w:szCs w:val="21"/>
        </w:rPr>
        <w:t xml:space="preserve">b </w:t>
      </w:r>
      <w:r w:rsidR="00CA7015" w:rsidRPr="00714875">
        <w:rPr>
          <w:rFonts w:cs="Times New Roman"/>
          <w:i/>
          <w:iCs/>
          <w:szCs w:val="21"/>
        </w:rPr>
        <w:t xml:space="preserve">Institute of Carbon Neutrality, Tongji University, Shanghai, 200092, </w:t>
      </w:r>
      <w:r w:rsidR="009F3BC7" w:rsidRPr="00714875">
        <w:rPr>
          <w:rFonts w:cs="Times New Roman"/>
          <w:i/>
          <w:iCs/>
          <w:szCs w:val="21"/>
        </w:rPr>
        <w:t xml:space="preserve">P.R. </w:t>
      </w:r>
      <w:r w:rsidR="00CA7015" w:rsidRPr="00714875">
        <w:rPr>
          <w:rFonts w:cs="Times New Roman"/>
          <w:i/>
          <w:iCs/>
          <w:szCs w:val="21"/>
        </w:rPr>
        <w:t>China</w:t>
      </w:r>
    </w:p>
    <w:p w14:paraId="5237ADC0" w14:textId="75CEED94" w:rsidR="00BE64DE" w:rsidRPr="00714875" w:rsidRDefault="00BE64DE" w:rsidP="0045088C">
      <w:pPr>
        <w:spacing w:line="200" w:lineRule="exact"/>
        <w:ind w:firstLine="0"/>
        <w:jc w:val="center"/>
        <w:rPr>
          <w:rFonts w:cs="Times New Roman"/>
          <w:i/>
          <w:iCs/>
          <w:szCs w:val="21"/>
        </w:rPr>
      </w:pPr>
      <w:r w:rsidRPr="00714875">
        <w:rPr>
          <w:rFonts w:cs="Times New Roman"/>
          <w:i/>
          <w:iCs/>
          <w:szCs w:val="21"/>
        </w:rPr>
        <w:t xml:space="preserve">c </w:t>
      </w:r>
      <w:r w:rsidR="00A948DA" w:rsidRPr="00714875">
        <w:rPr>
          <w:rFonts w:cs="Times New Roman"/>
          <w:i/>
          <w:iCs/>
          <w:szCs w:val="21"/>
        </w:rPr>
        <w:t>Beijing Electrical Research Institute, Beijing,</w:t>
      </w:r>
      <w:r w:rsidR="009F3BC7" w:rsidRPr="00714875">
        <w:rPr>
          <w:rFonts w:cs="Times New Roman"/>
          <w:i/>
          <w:iCs/>
          <w:szCs w:val="21"/>
        </w:rPr>
        <w:t xml:space="preserve"> </w:t>
      </w:r>
      <w:r w:rsidR="00A948DA" w:rsidRPr="00714875">
        <w:rPr>
          <w:rFonts w:cs="Times New Roman"/>
          <w:i/>
          <w:iCs/>
          <w:szCs w:val="21"/>
        </w:rPr>
        <w:t xml:space="preserve">100070, </w:t>
      </w:r>
      <w:r w:rsidR="009F3BC7" w:rsidRPr="00714875">
        <w:rPr>
          <w:rFonts w:cs="Times New Roman"/>
          <w:i/>
          <w:iCs/>
          <w:szCs w:val="21"/>
        </w:rPr>
        <w:t xml:space="preserve">P.R. </w:t>
      </w:r>
      <w:r w:rsidR="00A948DA" w:rsidRPr="00714875">
        <w:rPr>
          <w:rFonts w:cs="Times New Roman"/>
          <w:i/>
          <w:iCs/>
          <w:szCs w:val="21"/>
        </w:rPr>
        <w:t>China</w:t>
      </w:r>
    </w:p>
    <w:p w14:paraId="10F94202" w14:textId="1D1712F8" w:rsidR="007C1281" w:rsidRPr="00714875" w:rsidRDefault="007C1281" w:rsidP="007C1281">
      <w:pPr>
        <w:spacing w:line="200" w:lineRule="exact"/>
        <w:ind w:firstLine="0"/>
        <w:jc w:val="center"/>
        <w:rPr>
          <w:rFonts w:cs="Times New Roman"/>
          <w:i/>
          <w:iCs/>
          <w:szCs w:val="21"/>
        </w:rPr>
      </w:pPr>
      <w:r w:rsidRPr="00714875">
        <w:rPr>
          <w:rFonts w:cs="Times New Roman" w:hint="eastAsia"/>
          <w:i/>
          <w:iCs/>
          <w:szCs w:val="21"/>
        </w:rPr>
        <w:t>d</w:t>
      </w:r>
      <w:r w:rsidRPr="00714875">
        <w:rPr>
          <w:rFonts w:cs="Times New Roman"/>
          <w:i/>
          <w:iCs/>
          <w:szCs w:val="21"/>
        </w:rPr>
        <w:t xml:space="preserve"> AT&amp;M Environmental Engineering Technology </w:t>
      </w:r>
      <w:r w:rsidR="00B467A0" w:rsidRPr="00B467A0">
        <w:rPr>
          <w:rFonts w:cs="Times New Roman"/>
          <w:i/>
          <w:iCs/>
          <w:szCs w:val="21"/>
        </w:rPr>
        <w:t>Co., Ltd.</w:t>
      </w:r>
      <w:r w:rsidR="009F3BC7" w:rsidRPr="00714875">
        <w:rPr>
          <w:rFonts w:cs="Times New Roman"/>
          <w:i/>
          <w:iCs/>
          <w:szCs w:val="21"/>
        </w:rPr>
        <w:t>, Beijing, 1000</w:t>
      </w:r>
      <w:r w:rsidR="00DE2240">
        <w:rPr>
          <w:rFonts w:cs="Times New Roman"/>
          <w:i/>
          <w:iCs/>
          <w:szCs w:val="21"/>
        </w:rPr>
        <w:t>81</w:t>
      </w:r>
      <w:r w:rsidR="009F3BC7" w:rsidRPr="00714875">
        <w:rPr>
          <w:rFonts w:cs="Times New Roman" w:hint="eastAsia"/>
          <w:i/>
          <w:iCs/>
          <w:szCs w:val="21"/>
        </w:rPr>
        <w:t>,</w:t>
      </w:r>
      <w:r w:rsidR="009F3BC7" w:rsidRPr="00714875">
        <w:rPr>
          <w:rFonts w:cs="Times New Roman"/>
          <w:i/>
          <w:iCs/>
          <w:szCs w:val="21"/>
        </w:rPr>
        <w:t xml:space="preserve"> P.R. China</w:t>
      </w:r>
    </w:p>
    <w:p w14:paraId="32703A58" w14:textId="77777777" w:rsidR="007C1281" w:rsidRPr="00714875" w:rsidRDefault="007C1281" w:rsidP="0045088C">
      <w:pPr>
        <w:spacing w:line="200" w:lineRule="exact"/>
        <w:ind w:firstLine="0"/>
        <w:jc w:val="center"/>
        <w:rPr>
          <w:rFonts w:cs="Times New Roman"/>
          <w:i/>
          <w:iCs/>
          <w:szCs w:val="21"/>
        </w:rPr>
      </w:pPr>
    </w:p>
    <w:p w14:paraId="6CA7AC22" w14:textId="3BDA692A" w:rsidR="00817FAA" w:rsidRDefault="00817FAA" w:rsidP="00F55D11">
      <w:pPr>
        <w:pStyle w:val="1"/>
        <w:numPr>
          <w:ilvl w:val="0"/>
          <w:numId w:val="0"/>
        </w:numPr>
        <w:spacing w:beforeLines="0" w:before="200" w:afterLines="0" w:after="220" w:line="220" w:lineRule="exact"/>
        <w:rPr>
          <w:ins w:id="2" w:author="一语 仲" w:date="2024-04-25T18:26:00Z"/>
          <w:rFonts w:ascii="Times New Roman" w:hAnsi="Times New Roman" w:cs="Times New Roman"/>
          <w:b/>
          <w:bCs w:val="0"/>
          <w:sz w:val="24"/>
          <w:szCs w:val="24"/>
        </w:rPr>
      </w:pPr>
      <w:r w:rsidRPr="009C7D8F">
        <w:rPr>
          <w:rFonts w:ascii="Times New Roman" w:hAnsi="Times New Roman" w:cs="Times New Roman"/>
          <w:b/>
          <w:bCs w:val="0"/>
          <w:sz w:val="24"/>
          <w:szCs w:val="24"/>
        </w:rPr>
        <w:t>Abstract</w:t>
      </w:r>
    </w:p>
    <w:p w14:paraId="0AA7F5EA" w14:textId="250313D0" w:rsidR="00953AF0" w:rsidRPr="00ED0B5E" w:rsidDel="003D050B" w:rsidRDefault="00953AF0">
      <w:pPr>
        <w:rPr>
          <w:del w:id="3" w:author="一语 仲" w:date="2024-04-27T15:45:00Z"/>
          <w:bCs/>
          <w:rPrChange w:id="4" w:author="一语 仲" w:date="2024-04-25T18:26:00Z">
            <w:rPr>
              <w:del w:id="5" w:author="一语 仲" w:date="2024-04-27T15:45:00Z"/>
              <w:rFonts w:ascii="Times New Roman" w:hAnsi="Times New Roman" w:cs="Times New Roman"/>
              <w:b/>
              <w:bCs w:val="0"/>
              <w:sz w:val="24"/>
              <w:szCs w:val="24"/>
            </w:rPr>
          </w:rPrChange>
        </w:rPr>
        <w:pPrChange w:id="6" w:author="一语 仲" w:date="2024-04-25T18:26:00Z">
          <w:pPr>
            <w:pStyle w:val="1"/>
            <w:numPr>
              <w:numId w:val="0"/>
            </w:numPr>
            <w:spacing w:beforeLines="0" w:before="200" w:afterLines="0" w:after="220" w:line="220" w:lineRule="exact"/>
          </w:pPr>
        </w:pPrChange>
      </w:pPr>
      <w:ins w:id="7" w:author="一语 仲" w:date="2024-04-25T18:26:00Z">
        <w:r w:rsidRPr="00ED0B5E">
          <w:t xml:space="preserve">Inadequate water management undermines the reliability and durability of proton exchange membrane fuel cells (PEMFCs). Accurate real-time monitoring and control of internal water states are imperative but hindered by oversimplified mechanism models. Existing models neglect critical factors like water distribution across flow channels, gas diffusion layers, and catalyst layers, as well as ionomer hydration, liquid saturation, and vapor pressure within the membrane. Coupled with model inaccuracies and system </w:t>
        </w:r>
        <w:r w:rsidRPr="00C95EAE">
          <w:t xml:space="preserve">disturbances, substantial errors in water state estimation persist, necessitating improved modeling </w:t>
        </w:r>
        <w:proofErr w:type="spellStart"/>
        <w:r w:rsidRPr="00C95EAE">
          <w:t>approaches.</w:t>
        </w:r>
      </w:ins>
    </w:p>
    <w:p w14:paraId="1171CBA2" w14:textId="7786F424" w:rsidR="000341E9" w:rsidRDefault="005003C8">
      <w:pPr>
        <w:pPrChange w:id="8" w:author="一语 仲" w:date="2024-04-27T15:45:00Z">
          <w:pPr>
            <w:pStyle w:val="a0"/>
            <w:ind w:firstLine="238"/>
          </w:pPr>
        </w:pPrChange>
      </w:pPr>
      <w:del w:id="9" w:author="一语 仲" w:date="2024-04-25T18:26:00Z">
        <w:r w:rsidRPr="00EC4792" w:rsidDel="00A47511">
          <w:delText xml:space="preserve">Inadequate water management restricts the reliability and lifetime of </w:delText>
        </w:r>
        <w:bookmarkStart w:id="10" w:name="OLE_LINK61"/>
        <w:r w:rsidR="009C7D8F" w:rsidRPr="009C7D8F" w:rsidDel="00A47511">
          <w:delText>proton exchange membrane</w:delText>
        </w:r>
        <w:bookmarkEnd w:id="10"/>
        <w:r w:rsidRPr="00EC4792" w:rsidDel="00A47511">
          <w:delText xml:space="preserve"> fuel </w:delText>
        </w:r>
        <w:r w:rsidR="002E25C3" w:rsidRPr="00EC4792" w:rsidDel="00A47511">
          <w:delText>cells</w:delText>
        </w:r>
        <w:r w:rsidRPr="00EC4792" w:rsidDel="00A47511">
          <w:delText xml:space="preserve"> (PEMFC).</w:delText>
        </w:r>
        <w:r w:rsidR="00421F8C" w:rsidRPr="00EC4792" w:rsidDel="00A47511">
          <w:delText xml:space="preserve"> </w:delText>
        </w:r>
        <w:r w:rsidR="002E25C3" w:rsidRPr="00EC4792" w:rsidDel="00A47511">
          <w:delText xml:space="preserve">Thus, it is necessary to identify the internal water state of the PEMFC accurately and </w:delText>
        </w:r>
        <w:r w:rsidR="00DD12A0" w:rsidRPr="00EC4792" w:rsidDel="00A47511">
          <w:delText>quickly</w:delText>
        </w:r>
        <w:r w:rsidR="009C7D8F" w:rsidDel="00A47511">
          <w:delText>,</w:delText>
        </w:r>
        <w:r w:rsidR="00DD12A0" w:rsidRPr="00EC4792" w:rsidDel="00A47511">
          <w:delText xml:space="preserve"> and</w:delText>
        </w:r>
        <w:r w:rsidR="002E25C3" w:rsidRPr="00EC4792" w:rsidDel="00A47511">
          <w:delText xml:space="preserve"> control it within a reasonable range. The online indirect method is a promising technology to be used for observation</w:delText>
        </w:r>
        <w:r w:rsidR="00953AF0" w:rsidDel="00A47511">
          <w:delText xml:space="preserve"> </w:delText>
        </w:r>
      </w:del>
      <w:del w:id="11" w:author="一语 仲" w:date="2024-04-14T22:18:00Z">
        <w:r w:rsidR="003D4B90" w:rsidRPr="00EC4792" w:rsidDel="001F415B">
          <w:delText xml:space="preserve"> </w:delText>
        </w:r>
        <w:r w:rsidR="003D4B90" w:rsidRPr="00EC4792" w:rsidDel="001F415B">
          <w:rPr>
            <w:rFonts w:hint="eastAsia"/>
          </w:rPr>
          <w:delText>and</w:delText>
        </w:r>
        <w:r w:rsidR="003D4B90" w:rsidRPr="00EC4792" w:rsidDel="001F415B">
          <w:delText xml:space="preserve"> the internal state of the PEMFC can be estimated online</w:delText>
        </w:r>
      </w:del>
      <w:del w:id="12" w:author="一语 仲" w:date="2024-04-25T18:26:00Z">
        <w:r w:rsidR="003D4B90" w:rsidRPr="00EC4792" w:rsidDel="00A47511">
          <w:delText>by simplifying the mechanism model</w:delText>
        </w:r>
        <w:r w:rsidR="002E25C3" w:rsidRPr="00EC4792" w:rsidDel="00A47511">
          <w:delText xml:space="preserve">. However, the existing simplified mechanism models do not distinguish the flow channel, the gas diffusion layer, and the catalytic layer. Meanwhile, the water content in the </w:delText>
        </w:r>
        <w:r w:rsidR="00B61357" w:rsidRPr="00B61357" w:rsidDel="00A47511">
          <w:delText>ionomer</w:delText>
        </w:r>
        <w:r w:rsidR="002E25C3" w:rsidRPr="00EC4792" w:rsidDel="00A47511">
          <w:delText>, the saturation of liquid water</w:delText>
        </w:r>
        <w:r w:rsidR="00B61357" w:rsidDel="00A47511">
          <w:delText>,</w:delText>
        </w:r>
        <w:r w:rsidR="002E25C3" w:rsidRPr="00EC4792" w:rsidDel="00A47511">
          <w:delText xml:space="preserve"> and the pressure of water vapor are rarely considered</w:delText>
        </w:r>
        <w:r w:rsidR="00B61357" w:rsidRPr="003D050B" w:rsidDel="00A47511">
          <w:delText xml:space="preserve"> </w:delText>
        </w:r>
        <w:r w:rsidR="00B61357" w:rsidRPr="00B61357" w:rsidDel="00A47511">
          <w:delText>in the proton exchange membrane (PEM) models</w:delText>
        </w:r>
        <w:r w:rsidR="002E25C3" w:rsidRPr="00EC4792" w:rsidDel="00A47511">
          <w:delText>. In addition, affected by factors such as the inaccuracy of the simplified mechanism model and actual system interference, the fuel cell water state estimation error is large.</w:delText>
        </w:r>
        <w:r w:rsidR="002E25C3" w:rsidRPr="00EC4792" w:rsidDel="004F55B3">
          <w:delText xml:space="preserve"> </w:delText>
        </w:r>
      </w:del>
      <w:r w:rsidR="002E25C3" w:rsidRPr="00EC4792">
        <w:t>Thus</w:t>
      </w:r>
      <w:proofErr w:type="spellEnd"/>
      <w:r w:rsidR="002E25C3" w:rsidRPr="00EC4792">
        <w:t>, i</w:t>
      </w:r>
      <w:r w:rsidR="00B33E82" w:rsidRPr="00EC4792">
        <w:t xml:space="preserve">n this </w:t>
      </w:r>
      <w:r w:rsidR="002E25C3" w:rsidRPr="00EC4792">
        <w:t>work</w:t>
      </w:r>
      <w:r w:rsidR="00B33E82" w:rsidRPr="00EC4792">
        <w:t xml:space="preserve">, </w:t>
      </w:r>
      <w:bookmarkStart w:id="13" w:name="OLE_LINK68"/>
      <w:r w:rsidR="002E25C3" w:rsidRPr="00EC4792">
        <w:t xml:space="preserve">a simplified mechanism model of </w:t>
      </w:r>
      <w:r w:rsidR="00B61357">
        <w:t>PEM</w:t>
      </w:r>
      <w:r w:rsidR="002E25C3" w:rsidRPr="00EC4792">
        <w:t xml:space="preserve"> containing water </w:t>
      </w:r>
      <w:r w:rsidR="009C7D8F">
        <w:t xml:space="preserve">content </w:t>
      </w:r>
      <w:r w:rsidR="002E25C3" w:rsidRPr="00EC4792">
        <w:t>in ionomer, liquid water</w:t>
      </w:r>
      <w:r w:rsidR="00B61357">
        <w:t>,</w:t>
      </w:r>
      <w:r w:rsidR="002E25C3" w:rsidRPr="00EC4792">
        <w:t xml:space="preserve"> and water vapor is established.</w:t>
      </w:r>
      <w:bookmarkEnd w:id="13"/>
      <w:r w:rsidR="002E25C3" w:rsidRPr="00EC4792">
        <w:t xml:space="preserve"> </w:t>
      </w:r>
      <w:r w:rsidR="00DD12A0" w:rsidRPr="00EC4792">
        <w:t xml:space="preserve">Then, the influence of measurement noise and process noise set values on the performance of the observer is analyzed. </w:t>
      </w:r>
      <w:r w:rsidR="00B61357">
        <w:t>The</w:t>
      </w:r>
      <w:r w:rsidR="00DD12A0" w:rsidRPr="00EC4792">
        <w:t xml:space="preserve"> observer can exhibit the best performance when the noise variance is set as 10</w:t>
      </w:r>
      <w:r w:rsidR="00DD12A0" w:rsidRPr="009C7D8F">
        <w:rPr>
          <w:vertAlign w:val="superscript"/>
        </w:rPr>
        <w:t>-4</w:t>
      </w:r>
      <w:r w:rsidR="00DD12A0" w:rsidRPr="00EC4792">
        <w:t xml:space="preserve"> and </w:t>
      </w:r>
      <w:r w:rsidR="00B61357">
        <w:t xml:space="preserve">the </w:t>
      </w:r>
      <w:r w:rsidR="00DD12A0" w:rsidRPr="00EC4792">
        <w:t xml:space="preserve">process noise </w:t>
      </w:r>
      <w:r w:rsidR="00B61357">
        <w:t xml:space="preserve">is </w:t>
      </w:r>
      <w:r w:rsidR="00DD12A0" w:rsidRPr="00EC4792">
        <w:t>set as 10</w:t>
      </w:r>
      <w:r w:rsidR="00DD12A0" w:rsidRPr="009C7D8F">
        <w:rPr>
          <w:vertAlign w:val="superscript"/>
        </w:rPr>
        <w:t>-8</w:t>
      </w:r>
      <w:r w:rsidR="00DD12A0" w:rsidRPr="00EC4792">
        <w:t xml:space="preserve"> to match the actual noise variance.</w:t>
      </w:r>
      <w:r w:rsidR="00EA6D77" w:rsidRPr="00EC4792">
        <w:t xml:space="preserve"> Finally, an internal state observer based on the model and the particle filter algorithm</w:t>
      </w:r>
      <w:r w:rsidR="00EA6D77" w:rsidRPr="00EC4792" w:rsidDel="001F0CA9">
        <w:t xml:space="preserve"> </w:t>
      </w:r>
      <w:r w:rsidR="00EA6D77" w:rsidRPr="00EC4792">
        <w:t>is developed. Based on the simulation, the internal water state trend of the PEMFC is</w:t>
      </w:r>
      <w:r w:rsidR="00EA6D77" w:rsidRPr="00EC4792" w:rsidDel="001F0CA9">
        <w:t xml:space="preserve"> </w:t>
      </w:r>
      <w:r w:rsidR="00EA6D77" w:rsidRPr="00EC4792">
        <w:t xml:space="preserve">analyzed, and the performance of the state observer based on voltage, </w:t>
      </w:r>
      <w:r w:rsidR="009C7D8F">
        <w:rPr>
          <w:rFonts w:hint="eastAsia"/>
        </w:rPr>
        <w:t>h</w:t>
      </w:r>
      <w:r w:rsidR="00EA6D77" w:rsidRPr="00EC4792">
        <w:t xml:space="preserve">igh </w:t>
      </w:r>
      <w:r w:rsidR="009C7D8F">
        <w:t>f</w:t>
      </w:r>
      <w:r w:rsidR="00EA6D77" w:rsidRPr="00EC4792">
        <w:t xml:space="preserve">requency </w:t>
      </w:r>
      <w:r w:rsidR="009C7D8F">
        <w:t>r</w:t>
      </w:r>
      <w:r w:rsidR="00EA6D77" w:rsidRPr="00EC4792">
        <w:t>esistance</w:t>
      </w:r>
      <w:r w:rsidR="00B61357">
        <w:t>,</w:t>
      </w:r>
      <w:r w:rsidR="00EA6D77" w:rsidRPr="00EC4792">
        <w:t xml:space="preserve"> and sensor fusion</w:t>
      </w:r>
      <w:ins w:id="14" w:author="一语 仲" w:date="2024-04-17T21:23:00Z">
        <w:r w:rsidR="00322A00">
          <w:rPr>
            <w:rFonts w:hint="eastAsia"/>
          </w:rPr>
          <w:t>, a</w:t>
        </w:r>
      </w:ins>
      <w:ins w:id="15" w:author="一语 仲" w:date="2024-04-25T18:18:00Z">
        <w:r w:rsidR="00D402EC">
          <w:rPr>
            <w:rFonts w:hint="eastAsia"/>
          </w:rPr>
          <w:t xml:space="preserve"> method</w:t>
        </w:r>
      </w:ins>
      <w:ins w:id="16" w:author="一语 仲" w:date="2024-04-17T21:23:00Z">
        <w:r w:rsidR="00322A00">
          <w:rPr>
            <w:rFonts w:hint="eastAsia"/>
          </w:rPr>
          <w:t xml:space="preserve"> </w:t>
        </w:r>
      </w:ins>
      <w:ins w:id="17" w:author="一语 仲" w:date="2024-04-25T18:17:00Z">
        <w:r w:rsidR="00D402EC" w:rsidRPr="00D402EC">
          <w:rPr>
            <w:rPrChange w:id="18" w:author="一语 仲" w:date="2024-04-25T18:18:00Z">
              <w:rPr>
                <w:color w:val="5B9BD5"/>
              </w:rPr>
            </w:rPrChange>
          </w:rPr>
          <w:t>that synergistically combines the information acquired from a multitude of sensors</w:t>
        </w:r>
      </w:ins>
      <w:ins w:id="19" w:author="一语 仲" w:date="2024-04-25T18:18:00Z">
        <w:r w:rsidR="00AD359F">
          <w:rPr>
            <w:rFonts w:hint="eastAsia"/>
          </w:rPr>
          <w:t>, i</w:t>
        </w:r>
      </w:ins>
      <w:ins w:id="20" w:author="一语 仲" w:date="2024-04-25T18:17:00Z">
        <w:r w:rsidR="00D402EC" w:rsidRPr="00D402EC">
          <w:rPr>
            <w:rPrChange w:id="21" w:author="一语 仲" w:date="2024-04-25T18:18:00Z">
              <w:rPr>
                <w:color w:val="5B9BD5"/>
              </w:rPr>
            </w:rPrChange>
          </w:rPr>
          <w:t>ntegrating these heterogeneous data sources thereby yielding a more complex and accurate representation of the underlying phenomena,</w:t>
        </w:r>
      </w:ins>
      <w:r w:rsidR="00EA6D77" w:rsidRPr="00EC4792">
        <w:t xml:space="preserve"> is compared. </w:t>
      </w:r>
      <w:r w:rsidR="00B61357">
        <w:t>The</w:t>
      </w:r>
      <w:r w:rsidR="00EA6D77" w:rsidRPr="00EC4792">
        <w:t xml:space="preserve"> results show that the observer based on </w:t>
      </w:r>
      <w:r w:rsidR="009C7D8F" w:rsidRPr="009C7D8F">
        <w:t>sensor f</w:t>
      </w:r>
      <w:r w:rsidR="00EA6D77" w:rsidRPr="00EC4792">
        <w:t xml:space="preserve">usion is good at observing the </w:t>
      </w:r>
      <w:r w:rsidR="00ED2EF4" w:rsidRPr="00EC4792">
        <w:t xml:space="preserve">water </w:t>
      </w:r>
      <w:r w:rsidR="00EA6D77" w:rsidRPr="00EC4792">
        <w:t>state</w:t>
      </w:r>
      <w:r w:rsidR="00EE7AFE" w:rsidRPr="00EC4792">
        <w:t>.</w:t>
      </w:r>
      <w:r w:rsidR="00EE7AFE" w:rsidRPr="00EC4792" w:rsidDel="00EA6D77">
        <w:t xml:space="preserve"> </w:t>
      </w:r>
    </w:p>
    <w:p w14:paraId="1FE4114B" w14:textId="77777777" w:rsidR="000341E9" w:rsidRDefault="000341E9" w:rsidP="000341E9">
      <w:pPr>
        <w:pStyle w:val="a0"/>
        <w:ind w:firstLine="0"/>
        <w:rPr>
          <w:sz w:val="24"/>
          <w:szCs w:val="24"/>
        </w:rPr>
      </w:pPr>
    </w:p>
    <w:p w14:paraId="1AB44CE6" w14:textId="758C0D0A" w:rsidR="000341E9" w:rsidRPr="000341E9" w:rsidRDefault="000341E9" w:rsidP="000341E9">
      <w:pPr>
        <w:pStyle w:val="1"/>
        <w:numPr>
          <w:ilvl w:val="0"/>
          <w:numId w:val="0"/>
        </w:numPr>
        <w:spacing w:beforeLines="0" w:before="200" w:afterLines="0" w:after="220" w:line="220" w:lineRule="exact"/>
        <w:rPr>
          <w:rFonts w:ascii="Times New Roman" w:hAnsi="Times New Roman" w:cs="Times New Roman"/>
          <w:b/>
          <w:bCs w:val="0"/>
          <w:sz w:val="24"/>
          <w:szCs w:val="24"/>
        </w:rPr>
      </w:pPr>
      <w:r w:rsidRPr="000341E9">
        <w:rPr>
          <w:rFonts w:ascii="Times New Roman" w:hAnsi="Times New Roman" w:cs="Times New Roman" w:hint="eastAsia"/>
          <w:b/>
          <w:bCs w:val="0"/>
          <w:sz w:val="24"/>
          <w:szCs w:val="24"/>
        </w:rPr>
        <w:t>Ke</w:t>
      </w:r>
      <w:r w:rsidRPr="000341E9">
        <w:rPr>
          <w:rFonts w:ascii="Times New Roman" w:hAnsi="Times New Roman" w:cs="Times New Roman"/>
          <w:b/>
          <w:bCs w:val="0"/>
          <w:sz w:val="24"/>
          <w:szCs w:val="24"/>
        </w:rPr>
        <w:t xml:space="preserve">ywords: </w:t>
      </w:r>
      <w:r>
        <w:rPr>
          <w:rFonts w:ascii="Times New Roman" w:hAnsi="Times New Roman" w:cs="Times New Roman"/>
          <w:sz w:val="24"/>
          <w:szCs w:val="24"/>
        </w:rPr>
        <w:t>P</w:t>
      </w:r>
      <w:r w:rsidRPr="000341E9">
        <w:rPr>
          <w:rFonts w:ascii="Times New Roman" w:hAnsi="Times New Roman" w:cs="Times New Roman"/>
          <w:sz w:val="24"/>
          <w:szCs w:val="24"/>
        </w:rPr>
        <w:t>roton exchange membrane fuel cells</w:t>
      </w:r>
      <w:r>
        <w:rPr>
          <w:rFonts w:ascii="Times New Roman" w:hAnsi="Times New Roman" w:cs="Times New Roman"/>
          <w:sz w:val="24"/>
          <w:szCs w:val="24"/>
        </w:rPr>
        <w:t xml:space="preserve">; </w:t>
      </w:r>
      <w:r w:rsidRPr="000341E9">
        <w:rPr>
          <w:rFonts w:ascii="Times New Roman" w:hAnsi="Times New Roman" w:cs="Times New Roman"/>
          <w:sz w:val="24"/>
          <w:szCs w:val="24"/>
        </w:rPr>
        <w:t xml:space="preserve">Water </w:t>
      </w:r>
      <w:r>
        <w:rPr>
          <w:rFonts w:ascii="Times New Roman" w:hAnsi="Times New Roman" w:cs="Times New Roman"/>
          <w:sz w:val="24"/>
          <w:szCs w:val="24"/>
        </w:rPr>
        <w:t>s</w:t>
      </w:r>
      <w:r w:rsidRPr="000341E9">
        <w:rPr>
          <w:rFonts w:ascii="Times New Roman" w:hAnsi="Times New Roman" w:cs="Times New Roman"/>
          <w:sz w:val="24"/>
          <w:szCs w:val="24"/>
        </w:rPr>
        <w:t>tate</w:t>
      </w:r>
      <w:r>
        <w:rPr>
          <w:rFonts w:ascii="Times New Roman" w:hAnsi="Times New Roman" w:cs="Times New Roman"/>
          <w:sz w:val="24"/>
          <w:szCs w:val="24"/>
        </w:rPr>
        <w:t xml:space="preserve">; </w:t>
      </w:r>
      <w:r w:rsidRPr="000341E9">
        <w:rPr>
          <w:rFonts w:ascii="Times New Roman" w:hAnsi="Times New Roman" w:cs="Times New Roman"/>
          <w:sz w:val="24"/>
          <w:szCs w:val="24"/>
        </w:rPr>
        <w:t xml:space="preserve">Sensor </w:t>
      </w:r>
      <w:r>
        <w:rPr>
          <w:rFonts w:ascii="Times New Roman" w:hAnsi="Times New Roman" w:cs="Times New Roman"/>
          <w:sz w:val="24"/>
          <w:szCs w:val="24"/>
        </w:rPr>
        <w:t>f</w:t>
      </w:r>
      <w:r w:rsidRPr="000341E9">
        <w:rPr>
          <w:rFonts w:ascii="Times New Roman" w:hAnsi="Times New Roman" w:cs="Times New Roman"/>
          <w:sz w:val="24"/>
          <w:szCs w:val="24"/>
        </w:rPr>
        <w:t>usion</w:t>
      </w:r>
      <w:r>
        <w:rPr>
          <w:rFonts w:ascii="Times New Roman" w:hAnsi="Times New Roman" w:cs="Times New Roman"/>
          <w:sz w:val="24"/>
          <w:szCs w:val="24"/>
        </w:rPr>
        <w:t xml:space="preserve"> o</w:t>
      </w:r>
      <w:r w:rsidRPr="000341E9">
        <w:rPr>
          <w:rFonts w:ascii="Times New Roman" w:hAnsi="Times New Roman" w:cs="Times New Roman"/>
          <w:sz w:val="24"/>
          <w:szCs w:val="24"/>
        </w:rPr>
        <w:t>bserver</w:t>
      </w:r>
      <w:r>
        <w:rPr>
          <w:rFonts w:ascii="Times New Roman" w:hAnsi="Times New Roman" w:cs="Times New Roman"/>
          <w:sz w:val="24"/>
          <w:szCs w:val="24"/>
        </w:rPr>
        <w:t xml:space="preserve">; </w:t>
      </w:r>
      <w:r w:rsidRPr="000341E9">
        <w:rPr>
          <w:rFonts w:ascii="Times New Roman" w:hAnsi="Times New Roman" w:cs="Times New Roman"/>
          <w:sz w:val="24"/>
          <w:szCs w:val="24"/>
        </w:rPr>
        <w:t xml:space="preserve">Particle </w:t>
      </w:r>
      <w:r>
        <w:rPr>
          <w:rFonts w:ascii="Times New Roman" w:hAnsi="Times New Roman" w:cs="Times New Roman"/>
          <w:sz w:val="24"/>
          <w:szCs w:val="24"/>
        </w:rPr>
        <w:t>f</w:t>
      </w:r>
      <w:r w:rsidRPr="000341E9">
        <w:rPr>
          <w:rFonts w:ascii="Times New Roman" w:hAnsi="Times New Roman" w:cs="Times New Roman"/>
          <w:sz w:val="24"/>
          <w:szCs w:val="24"/>
        </w:rPr>
        <w:t>ilter</w:t>
      </w:r>
    </w:p>
    <w:p w14:paraId="7B91B281" w14:textId="0899866C" w:rsidR="007C7BF9" w:rsidRPr="00C37E5F" w:rsidRDefault="007C7BF9" w:rsidP="002E25C3">
      <w:pPr>
        <w:ind w:firstLine="420"/>
        <w:rPr>
          <w:rFonts w:cs="Times New Roman"/>
        </w:rPr>
      </w:pPr>
      <w:r w:rsidRPr="00C37E5F">
        <w:rPr>
          <w:rFonts w:cs="Times New Roman"/>
        </w:rPr>
        <w:lastRenderedPageBreak/>
        <w:br w:type="page"/>
      </w:r>
    </w:p>
    <w:p w14:paraId="68E97032" w14:textId="7CD7E1B6" w:rsidR="00A762D4" w:rsidRPr="00C072EF" w:rsidRDefault="0098028F" w:rsidP="00C072EF">
      <w:pPr>
        <w:pStyle w:val="afb"/>
        <w:spacing w:before="120" w:after="120"/>
        <w:ind w:firstLine="560"/>
        <w:rPr>
          <w:rFonts w:ascii="Times New Roman" w:hAnsi="Times New Roman"/>
        </w:rPr>
      </w:pPr>
      <w:r w:rsidRPr="00C37E5F">
        <w:rPr>
          <w:rFonts w:ascii="Times New Roman" w:hAnsi="Times New Roman"/>
        </w:rPr>
        <w:lastRenderedPageBreak/>
        <w:t>Symbol Explanation</w:t>
      </w:r>
    </w:p>
    <w:tbl>
      <w:tblPr>
        <w:tblW w:w="8341" w:type="dxa"/>
        <w:tblBorders>
          <w:top w:val="single" w:sz="18" w:space="0" w:color="auto"/>
          <w:left w:val="single" w:sz="18" w:space="0" w:color="auto"/>
          <w:bottom w:val="single" w:sz="18" w:space="0" w:color="auto"/>
          <w:right w:val="single" w:sz="18" w:space="0" w:color="auto"/>
        </w:tblBorders>
        <w:tblLook w:val="04A0" w:firstRow="1" w:lastRow="0" w:firstColumn="1" w:lastColumn="0" w:noHBand="0" w:noVBand="1"/>
      </w:tblPr>
      <w:tblGrid>
        <w:gridCol w:w="1985"/>
        <w:gridCol w:w="21"/>
        <w:gridCol w:w="6335"/>
      </w:tblGrid>
      <w:tr w:rsidR="00A848E9" w:rsidRPr="00F4580E" w14:paraId="622627EB" w14:textId="77777777" w:rsidTr="00A848E9">
        <w:trPr>
          <w:trHeight w:val="249"/>
        </w:trPr>
        <w:tc>
          <w:tcPr>
            <w:tcW w:w="2006" w:type="dxa"/>
            <w:gridSpan w:val="2"/>
            <w:vAlign w:val="center"/>
          </w:tcPr>
          <w:p w14:paraId="448EF4B8" w14:textId="77777777" w:rsidR="00A848E9" w:rsidRPr="00C072EF" w:rsidRDefault="00A848E9" w:rsidP="0087425F">
            <w:pPr>
              <w:ind w:firstLine="0"/>
              <w:jc w:val="left"/>
              <w:rPr>
                <w:rFonts w:cs="Times New Roman"/>
                <w:b/>
                <w:bCs/>
                <w:sz w:val="24"/>
                <w:szCs w:val="24"/>
              </w:rPr>
            </w:pPr>
            <w:r w:rsidRPr="00C072EF">
              <w:rPr>
                <w:rFonts w:cs="Times New Roman"/>
                <w:b/>
                <w:bCs/>
                <w:sz w:val="24"/>
                <w:szCs w:val="24"/>
              </w:rPr>
              <w:t>Nome</w:t>
            </w:r>
            <w:r w:rsidRPr="00C072EF">
              <w:rPr>
                <w:rFonts w:cs="Times New Roman"/>
                <w:b/>
                <w:bCs/>
                <w:sz w:val="24"/>
                <w:szCs w:val="24"/>
              </w:rPr>
              <w:softHyphen/>
              <w:t>nclature</w:t>
            </w:r>
          </w:p>
        </w:tc>
        <w:tc>
          <w:tcPr>
            <w:tcW w:w="6335" w:type="dxa"/>
            <w:vAlign w:val="center"/>
          </w:tcPr>
          <w:p w14:paraId="3B4F0957" w14:textId="77777777" w:rsidR="00A848E9" w:rsidRPr="00F4580E" w:rsidRDefault="00A848E9" w:rsidP="0087425F">
            <w:pPr>
              <w:ind w:firstLine="0"/>
              <w:jc w:val="left"/>
              <w:rPr>
                <w:rFonts w:cs="Times New Roman"/>
                <w:szCs w:val="21"/>
              </w:rPr>
            </w:pPr>
          </w:p>
        </w:tc>
      </w:tr>
      <w:tr w:rsidR="00A848E9" w:rsidRPr="00F4580E" w14:paraId="2764E48F" w14:textId="77777777" w:rsidTr="00A848E9">
        <w:trPr>
          <w:trHeight w:val="249"/>
        </w:trPr>
        <w:tc>
          <w:tcPr>
            <w:tcW w:w="2006" w:type="dxa"/>
            <w:gridSpan w:val="2"/>
            <w:vAlign w:val="center"/>
          </w:tcPr>
          <w:p w14:paraId="6CD64FFD" w14:textId="77777777" w:rsidR="00A848E9" w:rsidRPr="00C072EF" w:rsidRDefault="00A848E9" w:rsidP="0087425F">
            <w:pPr>
              <w:ind w:firstLine="0"/>
              <w:jc w:val="left"/>
              <w:rPr>
                <w:rFonts w:cs="Times New Roman"/>
                <w:b/>
                <w:bCs/>
                <w:szCs w:val="21"/>
              </w:rPr>
            </w:pPr>
            <w:r w:rsidRPr="00C072EF">
              <w:rPr>
                <w:rFonts w:cs="Times New Roman"/>
                <w:b/>
                <w:bCs/>
                <w:szCs w:val="21"/>
              </w:rPr>
              <w:t>Symbols</w:t>
            </w:r>
          </w:p>
        </w:tc>
        <w:tc>
          <w:tcPr>
            <w:tcW w:w="6335" w:type="dxa"/>
            <w:vAlign w:val="center"/>
          </w:tcPr>
          <w:p w14:paraId="74C79325" w14:textId="77777777" w:rsidR="00A848E9" w:rsidRPr="00F4580E" w:rsidRDefault="00A848E9" w:rsidP="0087425F">
            <w:pPr>
              <w:ind w:firstLine="0"/>
              <w:jc w:val="left"/>
              <w:rPr>
                <w:rFonts w:cs="Times New Roman"/>
                <w:szCs w:val="21"/>
              </w:rPr>
            </w:pPr>
          </w:p>
        </w:tc>
      </w:tr>
      <w:tr w:rsidR="00A848E9" w:rsidRPr="00F4580E" w14:paraId="34F16498" w14:textId="77777777" w:rsidTr="00A848E9">
        <w:trPr>
          <w:trHeight w:val="249"/>
        </w:trPr>
        <w:tc>
          <w:tcPr>
            <w:tcW w:w="2006" w:type="dxa"/>
            <w:gridSpan w:val="2"/>
            <w:vAlign w:val="center"/>
          </w:tcPr>
          <w:p w14:paraId="64A10E00" w14:textId="77777777" w:rsidR="00A848E9" w:rsidRPr="00F4580E" w:rsidRDefault="00A848E9" w:rsidP="0087425F">
            <w:pPr>
              <w:ind w:firstLine="0"/>
              <w:jc w:val="left"/>
              <w:rPr>
                <w:rFonts w:cs="Times New Roman"/>
                <w:szCs w:val="21"/>
              </w:rPr>
            </w:pPr>
            <m:oMath>
              <m:r>
                <w:rPr>
                  <w:rFonts w:ascii="Cambria Math" w:hAnsi="Cambria Math" w:cs="Times New Roman"/>
                  <w:szCs w:val="21"/>
                </w:rPr>
                <m:t>A</m:t>
              </m:r>
            </m:oMath>
            <w:r w:rsidRPr="00F4580E">
              <w:rPr>
                <w:rFonts w:cs="Times New Roman"/>
                <w:szCs w:val="21"/>
              </w:rPr>
              <w:t xml:space="preserve"> </w:t>
            </w:r>
          </w:p>
        </w:tc>
        <w:tc>
          <w:tcPr>
            <w:tcW w:w="6335" w:type="dxa"/>
            <w:vAlign w:val="center"/>
          </w:tcPr>
          <w:p w14:paraId="11A2FDDB" w14:textId="77777777" w:rsidR="00A848E9" w:rsidRPr="00F4580E" w:rsidRDefault="00A848E9" w:rsidP="0087425F">
            <w:pPr>
              <w:ind w:firstLine="0"/>
              <w:jc w:val="left"/>
              <w:rPr>
                <w:rFonts w:cs="Times New Roman"/>
                <w:szCs w:val="21"/>
              </w:rPr>
            </w:pPr>
            <w:r w:rsidRPr="00F4580E">
              <w:rPr>
                <w:rFonts w:cs="Times New Roman"/>
                <w:szCs w:val="21"/>
              </w:rPr>
              <w:t>Area (m</w:t>
            </w:r>
            <w:r w:rsidRPr="00F4580E">
              <w:rPr>
                <w:rFonts w:cs="Times New Roman"/>
                <w:szCs w:val="21"/>
                <w:vertAlign w:val="superscript"/>
              </w:rPr>
              <w:t>2</w:t>
            </w:r>
            <w:r w:rsidRPr="00F4580E">
              <w:rPr>
                <w:rFonts w:cs="Times New Roman"/>
                <w:szCs w:val="21"/>
              </w:rPr>
              <w:t>)</w:t>
            </w:r>
          </w:p>
        </w:tc>
      </w:tr>
      <w:tr w:rsidR="00A848E9" w:rsidRPr="00F4580E" w14:paraId="7AB6F039" w14:textId="77777777" w:rsidTr="00A848E9">
        <w:trPr>
          <w:trHeight w:val="249"/>
        </w:trPr>
        <w:tc>
          <w:tcPr>
            <w:tcW w:w="2006" w:type="dxa"/>
            <w:gridSpan w:val="2"/>
            <w:vAlign w:val="center"/>
          </w:tcPr>
          <w:p w14:paraId="2BACF13D" w14:textId="77777777" w:rsidR="00A848E9" w:rsidRPr="00F4580E" w:rsidRDefault="00A848E9" w:rsidP="0087425F">
            <w:pPr>
              <w:ind w:firstLine="0"/>
              <w:jc w:val="left"/>
              <w:rPr>
                <w:rFonts w:cs="Times New Roman"/>
                <w:szCs w:val="21"/>
              </w:rPr>
            </w:pPr>
            <m:oMath>
              <m:r>
                <w:rPr>
                  <w:rFonts w:ascii="Cambria Math" w:hAnsi="Cambria Math" w:cs="Times New Roman"/>
                  <w:szCs w:val="21"/>
                </w:rPr>
                <m:t>D</m:t>
              </m:r>
            </m:oMath>
            <w:r w:rsidRPr="00F4580E">
              <w:rPr>
                <w:rFonts w:cs="Times New Roman"/>
                <w:szCs w:val="21"/>
              </w:rPr>
              <w:t xml:space="preserve"> </w:t>
            </w:r>
          </w:p>
        </w:tc>
        <w:tc>
          <w:tcPr>
            <w:tcW w:w="6335" w:type="dxa"/>
            <w:vAlign w:val="center"/>
          </w:tcPr>
          <w:p w14:paraId="24AF78B8" w14:textId="77777777" w:rsidR="00A848E9" w:rsidRPr="00F4580E" w:rsidRDefault="00A848E9" w:rsidP="0087425F">
            <w:pPr>
              <w:ind w:firstLine="0"/>
              <w:jc w:val="left"/>
              <w:rPr>
                <w:rFonts w:cs="Times New Roman"/>
                <w:szCs w:val="21"/>
              </w:rPr>
            </w:pPr>
            <w:r w:rsidRPr="00F4580E">
              <w:rPr>
                <w:rFonts w:cs="Times New Roman"/>
                <w:szCs w:val="21"/>
              </w:rPr>
              <w:t>Diffusion coefficient (m</w:t>
            </w:r>
            <w:r w:rsidRPr="00F4580E">
              <w:rPr>
                <w:rFonts w:cs="Times New Roman"/>
                <w:szCs w:val="21"/>
                <w:vertAlign w:val="superscript"/>
              </w:rPr>
              <w:t>2</w:t>
            </w:r>
            <w:r w:rsidRPr="00F4580E">
              <w:rPr>
                <w:rFonts w:cs="Times New Roman"/>
                <w:szCs w:val="21"/>
              </w:rPr>
              <w:t>/s)</w:t>
            </w:r>
          </w:p>
        </w:tc>
      </w:tr>
      <w:tr w:rsidR="00A848E9" w:rsidRPr="00F4580E" w14:paraId="43476389" w14:textId="77777777" w:rsidTr="00A848E9">
        <w:trPr>
          <w:trHeight w:val="249"/>
        </w:trPr>
        <w:tc>
          <w:tcPr>
            <w:tcW w:w="2006" w:type="dxa"/>
            <w:gridSpan w:val="2"/>
            <w:vAlign w:val="center"/>
          </w:tcPr>
          <w:p w14:paraId="572AC28D" w14:textId="77777777" w:rsidR="00A848E9" w:rsidRPr="00F4580E" w:rsidRDefault="00A848E9" w:rsidP="0087425F">
            <w:pPr>
              <w:ind w:firstLine="0"/>
              <w:jc w:val="left"/>
              <w:rPr>
                <w:rFonts w:cs="Times New Roman"/>
                <w:szCs w:val="21"/>
              </w:rPr>
            </w:pPr>
            <w:r w:rsidRPr="00F4580E">
              <w:rPr>
                <w:rFonts w:cs="Times New Roman"/>
                <w:szCs w:val="21"/>
              </w:rPr>
              <w:t>F</w:t>
            </w:r>
          </w:p>
        </w:tc>
        <w:tc>
          <w:tcPr>
            <w:tcW w:w="6335" w:type="dxa"/>
            <w:vAlign w:val="center"/>
          </w:tcPr>
          <w:p w14:paraId="1E768134" w14:textId="77777777" w:rsidR="00A848E9" w:rsidRPr="00F4580E" w:rsidRDefault="00A848E9" w:rsidP="0087425F">
            <w:pPr>
              <w:ind w:firstLine="0"/>
              <w:jc w:val="left"/>
              <w:rPr>
                <w:rFonts w:cs="Times New Roman"/>
                <w:szCs w:val="21"/>
              </w:rPr>
            </w:pPr>
            <w:r w:rsidRPr="00F4580E">
              <w:rPr>
                <w:rFonts w:cs="Times New Roman"/>
                <w:szCs w:val="21"/>
              </w:rPr>
              <w:t>Faraday constant (9</w:t>
            </w:r>
            <w:r w:rsidRPr="00F4580E">
              <w:rPr>
                <w:rFonts w:cs="Times New Roman" w:hint="eastAsia"/>
                <w:szCs w:val="21"/>
              </w:rPr>
              <w:t>.6</w:t>
            </w:r>
            <w:r w:rsidRPr="00F4580E">
              <w:rPr>
                <w:rFonts w:cs="Times New Roman"/>
                <w:szCs w:val="21"/>
              </w:rPr>
              <w:t>49∙10</w:t>
            </w:r>
            <w:r w:rsidRPr="00F4580E">
              <w:rPr>
                <w:rFonts w:cs="Times New Roman"/>
                <w:szCs w:val="21"/>
                <w:vertAlign w:val="superscript"/>
              </w:rPr>
              <w:t>4</w:t>
            </w:r>
            <w:r w:rsidRPr="00F4580E">
              <w:rPr>
                <w:rFonts w:cs="Times New Roman"/>
                <w:szCs w:val="21"/>
              </w:rPr>
              <w:t xml:space="preserve"> C/mol)</w:t>
            </w:r>
          </w:p>
        </w:tc>
      </w:tr>
      <w:tr w:rsidR="00A848E9" w:rsidRPr="00F4580E" w14:paraId="03EB9A8B" w14:textId="77777777" w:rsidTr="00A848E9">
        <w:trPr>
          <w:trHeight w:val="249"/>
        </w:trPr>
        <w:tc>
          <w:tcPr>
            <w:tcW w:w="2006" w:type="dxa"/>
            <w:gridSpan w:val="2"/>
            <w:vAlign w:val="center"/>
          </w:tcPr>
          <w:p w14:paraId="24C248BA" w14:textId="77777777" w:rsidR="00A848E9" w:rsidRPr="00F4580E" w:rsidRDefault="00A848E9" w:rsidP="0087425F">
            <w:pPr>
              <w:ind w:firstLine="0"/>
              <w:jc w:val="left"/>
              <w:rPr>
                <w:rFonts w:cs="Times New Roman"/>
                <w:szCs w:val="21"/>
              </w:rPr>
            </w:pPr>
            <m:oMath>
              <m:r>
                <w:rPr>
                  <w:rFonts w:ascii="Cambria Math" w:hAnsi="Cambria Math" w:cs="Times New Roman"/>
                  <w:szCs w:val="21"/>
                </w:rPr>
                <m:t>H</m:t>
              </m:r>
            </m:oMath>
            <w:r w:rsidRPr="00F4580E">
              <w:rPr>
                <w:rFonts w:cs="Times New Roman"/>
                <w:szCs w:val="21"/>
              </w:rPr>
              <w:t xml:space="preserve"> </w:t>
            </w:r>
          </w:p>
        </w:tc>
        <w:tc>
          <w:tcPr>
            <w:tcW w:w="6335" w:type="dxa"/>
            <w:vAlign w:val="center"/>
          </w:tcPr>
          <w:p w14:paraId="4C6CC5C3" w14:textId="77777777" w:rsidR="00A848E9" w:rsidRPr="00F4580E" w:rsidRDefault="00A848E9" w:rsidP="0087425F">
            <w:pPr>
              <w:ind w:firstLine="0"/>
              <w:jc w:val="left"/>
              <w:rPr>
                <w:rFonts w:cs="Times New Roman"/>
                <w:szCs w:val="21"/>
              </w:rPr>
            </w:pPr>
            <w:r w:rsidRPr="00F4580E">
              <w:rPr>
                <w:rFonts w:cs="Times New Roman"/>
                <w:szCs w:val="21"/>
              </w:rPr>
              <w:t>Thickness (m)</w:t>
            </w:r>
          </w:p>
        </w:tc>
      </w:tr>
      <w:tr w:rsidR="00A848E9" w:rsidRPr="00F4580E" w14:paraId="7FB32542" w14:textId="77777777" w:rsidTr="00A848E9">
        <w:trPr>
          <w:trHeight w:val="249"/>
        </w:trPr>
        <w:tc>
          <w:tcPr>
            <w:tcW w:w="2006" w:type="dxa"/>
            <w:gridSpan w:val="2"/>
            <w:vAlign w:val="center"/>
          </w:tcPr>
          <w:p w14:paraId="00946BAA" w14:textId="77777777" w:rsidR="00A848E9" w:rsidRPr="00F4580E" w:rsidRDefault="00A848E9" w:rsidP="0087425F">
            <w:pPr>
              <w:ind w:firstLine="0"/>
              <w:jc w:val="left"/>
              <w:rPr>
                <w:rFonts w:cs="Times New Roman"/>
                <w:szCs w:val="21"/>
              </w:rPr>
            </w:pPr>
            <m:oMath>
              <m:r>
                <w:rPr>
                  <w:rFonts w:ascii="Cambria Math" w:hAnsi="Cambria Math" w:cs="Times New Roman"/>
                  <w:szCs w:val="21"/>
                </w:rPr>
                <m:t>I</m:t>
              </m:r>
            </m:oMath>
            <w:r w:rsidRPr="00F4580E">
              <w:rPr>
                <w:rFonts w:cs="Times New Roman"/>
                <w:szCs w:val="21"/>
              </w:rPr>
              <w:t xml:space="preserve"> </w:t>
            </w:r>
          </w:p>
        </w:tc>
        <w:tc>
          <w:tcPr>
            <w:tcW w:w="6335" w:type="dxa"/>
            <w:vAlign w:val="center"/>
          </w:tcPr>
          <w:p w14:paraId="58F30FD4" w14:textId="77777777" w:rsidR="00A848E9" w:rsidRPr="00F4580E" w:rsidRDefault="00A848E9" w:rsidP="0087425F">
            <w:pPr>
              <w:ind w:firstLine="0"/>
              <w:jc w:val="left"/>
              <w:rPr>
                <w:rFonts w:cs="Times New Roman"/>
                <w:szCs w:val="21"/>
              </w:rPr>
            </w:pPr>
            <w:r w:rsidRPr="00F4580E">
              <w:rPr>
                <w:rFonts w:cs="Times New Roman"/>
                <w:szCs w:val="21"/>
              </w:rPr>
              <w:t>Current (A)</w:t>
            </w:r>
          </w:p>
        </w:tc>
      </w:tr>
      <w:tr w:rsidR="00A848E9" w:rsidRPr="00F4580E" w14:paraId="7470DA67" w14:textId="77777777" w:rsidTr="00A848E9">
        <w:trPr>
          <w:trHeight w:val="249"/>
        </w:trPr>
        <w:tc>
          <w:tcPr>
            <w:tcW w:w="2006" w:type="dxa"/>
            <w:gridSpan w:val="2"/>
            <w:vAlign w:val="center"/>
          </w:tcPr>
          <w:p w14:paraId="16A95A34" w14:textId="77777777" w:rsidR="00A848E9" w:rsidRPr="00F4580E" w:rsidRDefault="00A848E9" w:rsidP="0087425F">
            <w:pPr>
              <w:ind w:firstLine="0"/>
              <w:jc w:val="left"/>
              <w:rPr>
                <w:rFonts w:cs="Times New Roman"/>
                <w:szCs w:val="21"/>
              </w:rPr>
            </w:pPr>
            <m:oMath>
              <m:r>
                <w:rPr>
                  <w:rFonts w:ascii="Cambria Math" w:hAnsi="Cambria Math" w:cs="Times New Roman"/>
                  <w:szCs w:val="21"/>
                </w:rPr>
                <m:t>i</m:t>
              </m:r>
            </m:oMath>
            <w:r w:rsidRPr="00F4580E">
              <w:rPr>
                <w:rFonts w:cs="Times New Roman"/>
                <w:szCs w:val="21"/>
              </w:rPr>
              <w:t xml:space="preserve"> </w:t>
            </w:r>
          </w:p>
        </w:tc>
        <w:tc>
          <w:tcPr>
            <w:tcW w:w="6335" w:type="dxa"/>
            <w:vAlign w:val="center"/>
          </w:tcPr>
          <w:p w14:paraId="79F62EDD" w14:textId="77777777" w:rsidR="00A848E9" w:rsidRPr="00F4580E" w:rsidRDefault="00A848E9" w:rsidP="0087425F">
            <w:pPr>
              <w:ind w:firstLine="0"/>
              <w:jc w:val="left"/>
              <w:rPr>
                <w:rFonts w:cs="Times New Roman"/>
                <w:szCs w:val="21"/>
              </w:rPr>
            </w:pPr>
            <w:r w:rsidRPr="00F4580E">
              <w:rPr>
                <w:rFonts w:cs="Times New Roman"/>
                <w:szCs w:val="21"/>
              </w:rPr>
              <w:t>Current density (A/m</w:t>
            </w:r>
            <w:r w:rsidRPr="00F4580E">
              <w:rPr>
                <w:rFonts w:cs="Times New Roman"/>
                <w:szCs w:val="21"/>
                <w:vertAlign w:val="superscript"/>
              </w:rPr>
              <w:t>2</w:t>
            </w:r>
            <w:r w:rsidRPr="00F4580E">
              <w:rPr>
                <w:rFonts w:cs="Times New Roman"/>
                <w:szCs w:val="21"/>
              </w:rPr>
              <w:t>)</w:t>
            </w:r>
          </w:p>
        </w:tc>
      </w:tr>
      <w:tr w:rsidR="00A848E9" w:rsidRPr="00F4580E" w14:paraId="22867DB7" w14:textId="77777777" w:rsidTr="00A848E9">
        <w:trPr>
          <w:trHeight w:val="249"/>
        </w:trPr>
        <w:tc>
          <w:tcPr>
            <w:tcW w:w="2006" w:type="dxa"/>
            <w:gridSpan w:val="2"/>
            <w:vAlign w:val="center"/>
          </w:tcPr>
          <w:p w14:paraId="2877A704" w14:textId="77777777" w:rsidR="00A848E9" w:rsidRPr="00F4580E" w:rsidRDefault="00A848E9" w:rsidP="0087425F">
            <w:pPr>
              <w:ind w:firstLine="0"/>
              <w:jc w:val="left"/>
              <w:rPr>
                <w:rFonts w:cs="Times New Roman"/>
                <w:szCs w:val="21"/>
              </w:rPr>
            </w:pPr>
            <m:oMath>
              <m:r>
                <w:rPr>
                  <w:rFonts w:ascii="Cambria Math" w:hAnsi="Cambria Math" w:cs="Times New Roman"/>
                  <w:szCs w:val="21"/>
                </w:rPr>
                <m:t>K</m:t>
              </m:r>
            </m:oMath>
            <w:r w:rsidRPr="00F4580E">
              <w:rPr>
                <w:rFonts w:cs="Times New Roman"/>
                <w:szCs w:val="21"/>
              </w:rPr>
              <w:t xml:space="preserve"> </w:t>
            </w:r>
          </w:p>
        </w:tc>
        <w:tc>
          <w:tcPr>
            <w:tcW w:w="6335" w:type="dxa"/>
            <w:vAlign w:val="center"/>
          </w:tcPr>
          <w:p w14:paraId="114F1933" w14:textId="77777777" w:rsidR="00A848E9" w:rsidRPr="00F4580E" w:rsidRDefault="00A848E9" w:rsidP="0087425F">
            <w:pPr>
              <w:ind w:firstLine="0"/>
              <w:jc w:val="left"/>
              <w:rPr>
                <w:rFonts w:cs="Times New Roman"/>
                <w:szCs w:val="21"/>
              </w:rPr>
            </w:pPr>
            <w:r w:rsidRPr="00F4580E">
              <w:rPr>
                <w:rFonts w:cs="Times New Roman"/>
                <w:szCs w:val="21"/>
              </w:rPr>
              <w:t>Penetration (m</w:t>
            </w:r>
            <w:r w:rsidRPr="00F4580E">
              <w:rPr>
                <w:rFonts w:cs="Times New Roman"/>
                <w:szCs w:val="21"/>
                <w:vertAlign w:val="superscript"/>
              </w:rPr>
              <w:t>2</w:t>
            </w:r>
            <w:r w:rsidRPr="00F4580E">
              <w:rPr>
                <w:rFonts w:cs="Times New Roman"/>
                <w:szCs w:val="21"/>
              </w:rPr>
              <w:t>)</w:t>
            </w:r>
          </w:p>
        </w:tc>
      </w:tr>
      <w:tr w:rsidR="00A848E9" w:rsidRPr="00F4580E" w14:paraId="4B4301D6" w14:textId="77777777" w:rsidTr="00A848E9">
        <w:trPr>
          <w:trHeight w:val="249"/>
        </w:trPr>
        <w:tc>
          <w:tcPr>
            <w:tcW w:w="2006" w:type="dxa"/>
            <w:gridSpan w:val="2"/>
            <w:vAlign w:val="center"/>
          </w:tcPr>
          <w:p w14:paraId="1C919433" w14:textId="77777777" w:rsidR="00A848E9" w:rsidRPr="00F4580E" w:rsidRDefault="00A848E9" w:rsidP="0087425F">
            <w:pPr>
              <w:ind w:firstLine="0"/>
              <w:jc w:val="left"/>
              <w:rPr>
                <w:rFonts w:cs="Times New Roman"/>
                <w:szCs w:val="21"/>
                <w:highlight w:val="yellow"/>
              </w:rPr>
            </w:pPr>
            <m:oMath>
              <m:r>
                <w:rPr>
                  <w:rFonts w:ascii="Cambria Math" w:hAnsi="Cambria Math" w:cs="Times New Roman"/>
                  <w:szCs w:val="21"/>
                </w:rPr>
                <m:t>k</m:t>
              </m:r>
            </m:oMath>
            <w:r w:rsidRPr="00F4580E">
              <w:rPr>
                <w:rFonts w:cs="Times New Roman"/>
                <w:szCs w:val="21"/>
              </w:rPr>
              <w:t xml:space="preserve"> </w:t>
            </w:r>
          </w:p>
        </w:tc>
        <w:tc>
          <w:tcPr>
            <w:tcW w:w="6335" w:type="dxa"/>
            <w:vAlign w:val="center"/>
          </w:tcPr>
          <w:p w14:paraId="17EF1D48" w14:textId="77777777" w:rsidR="00A848E9" w:rsidRPr="00F4580E" w:rsidRDefault="00A848E9" w:rsidP="0087425F">
            <w:pPr>
              <w:ind w:firstLine="0"/>
              <w:jc w:val="left"/>
              <w:rPr>
                <w:rFonts w:cs="Times New Roman"/>
                <w:szCs w:val="21"/>
              </w:rPr>
            </w:pPr>
            <w:r w:rsidRPr="00F4580E">
              <w:rPr>
                <w:rFonts w:cs="Times New Roman"/>
                <w:szCs w:val="21"/>
              </w:rPr>
              <w:t>Nozzle coefficient (</w:t>
            </w:r>
            <w:proofErr w:type="spellStart"/>
            <w:r w:rsidRPr="00F4580E">
              <w:rPr>
                <w:rFonts w:cs="Times New Roman"/>
                <w:szCs w:val="21"/>
              </w:rPr>
              <w:t>kmol</w:t>
            </w:r>
            <w:proofErr w:type="spellEnd"/>
            <w:r w:rsidRPr="00F4580E">
              <w:rPr>
                <w:rFonts w:cs="Times New Roman"/>
                <w:szCs w:val="21"/>
              </w:rPr>
              <w:t>/</w:t>
            </w:r>
            <w:proofErr w:type="spellStart"/>
            <w:r w:rsidRPr="00F4580E">
              <w:rPr>
                <w:rFonts w:cs="Times New Roman"/>
                <w:szCs w:val="21"/>
              </w:rPr>
              <w:t>kPa∙</w:t>
            </w:r>
            <w:r w:rsidRPr="00F4580E">
              <w:rPr>
                <w:rFonts w:cs="Times New Roman" w:hint="eastAsia"/>
                <w:szCs w:val="21"/>
              </w:rPr>
              <w:t>s</w:t>
            </w:r>
            <w:proofErr w:type="spellEnd"/>
            <w:r w:rsidRPr="00F4580E">
              <w:rPr>
                <w:rFonts w:cs="Times New Roman"/>
                <w:szCs w:val="21"/>
              </w:rPr>
              <w:t>)</w:t>
            </w:r>
          </w:p>
        </w:tc>
      </w:tr>
      <w:tr w:rsidR="00A848E9" w:rsidRPr="00F4580E" w14:paraId="681CDFC9" w14:textId="77777777" w:rsidTr="00A848E9">
        <w:trPr>
          <w:trHeight w:val="249"/>
        </w:trPr>
        <w:tc>
          <w:tcPr>
            <w:tcW w:w="2006" w:type="dxa"/>
            <w:gridSpan w:val="2"/>
            <w:vAlign w:val="center"/>
          </w:tcPr>
          <w:p w14:paraId="64AA4ECC" w14:textId="77777777" w:rsidR="00A848E9" w:rsidRPr="00F4580E" w:rsidRDefault="00A848E9" w:rsidP="0087425F">
            <w:pPr>
              <w:ind w:firstLine="0"/>
              <w:jc w:val="left"/>
              <w:rPr>
                <w:rFonts w:cs="Times New Roman"/>
                <w:szCs w:val="21"/>
              </w:rPr>
            </w:pPr>
            <m:oMath>
              <m:r>
                <w:rPr>
                  <w:rFonts w:ascii="Cambria Math" w:hAnsi="Cambria Math" w:cs="Times New Roman"/>
                  <w:szCs w:val="21"/>
                </w:rPr>
                <m:t>M</m:t>
              </m:r>
            </m:oMath>
            <w:r w:rsidRPr="00F4580E">
              <w:rPr>
                <w:rFonts w:cs="Times New Roman"/>
                <w:szCs w:val="21"/>
              </w:rPr>
              <w:t xml:space="preserve"> </w:t>
            </w:r>
          </w:p>
        </w:tc>
        <w:tc>
          <w:tcPr>
            <w:tcW w:w="6335" w:type="dxa"/>
            <w:vAlign w:val="center"/>
          </w:tcPr>
          <w:p w14:paraId="749DE310" w14:textId="77777777" w:rsidR="00A848E9" w:rsidRPr="00F4580E" w:rsidRDefault="00A848E9" w:rsidP="0087425F">
            <w:pPr>
              <w:ind w:firstLine="0"/>
              <w:jc w:val="left"/>
              <w:rPr>
                <w:rFonts w:cs="Times New Roman"/>
                <w:szCs w:val="21"/>
              </w:rPr>
            </w:pPr>
            <w:r w:rsidRPr="00F4580E">
              <w:rPr>
                <w:rFonts w:cs="Times New Roman"/>
                <w:szCs w:val="21"/>
              </w:rPr>
              <w:t>Molar mass (g/mol)</w:t>
            </w:r>
          </w:p>
        </w:tc>
      </w:tr>
      <w:tr w:rsidR="00A848E9" w:rsidRPr="00F4580E" w14:paraId="3FBC442E" w14:textId="77777777" w:rsidTr="00A848E9">
        <w:trPr>
          <w:trHeight w:val="249"/>
        </w:trPr>
        <w:tc>
          <w:tcPr>
            <w:tcW w:w="2006" w:type="dxa"/>
            <w:gridSpan w:val="2"/>
            <w:vAlign w:val="center"/>
          </w:tcPr>
          <w:p w14:paraId="36C20F57" w14:textId="77777777" w:rsidR="00A848E9" w:rsidRPr="00F4580E" w:rsidRDefault="00A848E9" w:rsidP="0087425F">
            <w:pPr>
              <w:ind w:firstLine="0"/>
              <w:jc w:val="left"/>
              <w:rPr>
                <w:rFonts w:cs="Times New Roman"/>
                <w:szCs w:val="21"/>
              </w:rPr>
            </w:pPr>
            <m:oMath>
              <m:r>
                <w:rPr>
                  <w:rFonts w:ascii="Cambria Math" w:hAnsi="Cambria Math" w:cs="Times New Roman"/>
                  <w:szCs w:val="21"/>
                </w:rPr>
                <m:t>N</m:t>
              </m:r>
            </m:oMath>
            <w:r w:rsidRPr="00F4580E">
              <w:rPr>
                <w:rFonts w:cs="Times New Roman"/>
                <w:szCs w:val="21"/>
              </w:rPr>
              <w:t xml:space="preserve"> </w:t>
            </w:r>
          </w:p>
        </w:tc>
        <w:tc>
          <w:tcPr>
            <w:tcW w:w="6335" w:type="dxa"/>
            <w:vAlign w:val="center"/>
          </w:tcPr>
          <w:p w14:paraId="4DD356F8" w14:textId="77777777" w:rsidR="00A848E9" w:rsidRPr="00F4580E" w:rsidRDefault="00A848E9" w:rsidP="0087425F">
            <w:pPr>
              <w:ind w:firstLine="0"/>
              <w:jc w:val="left"/>
              <w:rPr>
                <w:rFonts w:cs="Times New Roman"/>
                <w:szCs w:val="21"/>
              </w:rPr>
            </w:pPr>
            <w:r w:rsidRPr="00F4580E">
              <w:rPr>
                <w:rFonts w:cs="Times New Roman"/>
                <w:szCs w:val="21"/>
              </w:rPr>
              <w:t>Quantity</w:t>
            </w:r>
          </w:p>
        </w:tc>
      </w:tr>
      <w:tr w:rsidR="00A848E9" w:rsidRPr="00F4580E" w14:paraId="174BA35B" w14:textId="77777777" w:rsidTr="00A848E9">
        <w:trPr>
          <w:trHeight w:val="249"/>
        </w:trPr>
        <w:tc>
          <w:tcPr>
            <w:tcW w:w="2006" w:type="dxa"/>
            <w:gridSpan w:val="2"/>
            <w:vAlign w:val="center"/>
          </w:tcPr>
          <w:p w14:paraId="34907B9E" w14:textId="77777777" w:rsidR="00A848E9" w:rsidRPr="00F4580E" w:rsidRDefault="00A848E9" w:rsidP="0087425F">
            <w:pPr>
              <w:ind w:firstLine="0"/>
              <w:jc w:val="left"/>
              <w:rPr>
                <w:rFonts w:cs="Times New Roman"/>
                <w:szCs w:val="21"/>
              </w:rPr>
            </w:pPr>
            <m:oMath>
              <m:r>
                <w:rPr>
                  <w:rFonts w:ascii="Cambria Math" w:hAnsi="Cambria Math" w:cs="Times New Roman"/>
                  <w:szCs w:val="21"/>
                </w:rPr>
                <m:t>P</m:t>
              </m:r>
            </m:oMath>
            <w:r w:rsidRPr="00F4580E">
              <w:rPr>
                <w:rFonts w:cs="Times New Roman"/>
                <w:szCs w:val="21"/>
              </w:rPr>
              <w:t xml:space="preserve"> </w:t>
            </w:r>
          </w:p>
        </w:tc>
        <w:tc>
          <w:tcPr>
            <w:tcW w:w="6335" w:type="dxa"/>
            <w:vAlign w:val="center"/>
          </w:tcPr>
          <w:p w14:paraId="25E32D3F" w14:textId="77777777" w:rsidR="00A848E9" w:rsidRPr="00F4580E" w:rsidRDefault="00A848E9" w:rsidP="0087425F">
            <w:pPr>
              <w:ind w:firstLine="0"/>
              <w:jc w:val="left"/>
              <w:rPr>
                <w:rFonts w:cs="Times New Roman"/>
                <w:szCs w:val="21"/>
              </w:rPr>
            </w:pPr>
            <w:r w:rsidRPr="00F4580E">
              <w:rPr>
                <w:rFonts w:cs="Times New Roman"/>
                <w:szCs w:val="21"/>
              </w:rPr>
              <w:t>Percentage, Fitting parameters</w:t>
            </w:r>
          </w:p>
        </w:tc>
      </w:tr>
      <w:tr w:rsidR="00A848E9" w:rsidRPr="00F4580E" w14:paraId="7C612D37" w14:textId="77777777" w:rsidTr="00A848E9">
        <w:trPr>
          <w:trHeight w:val="249"/>
        </w:trPr>
        <w:tc>
          <w:tcPr>
            <w:tcW w:w="2006" w:type="dxa"/>
            <w:gridSpan w:val="2"/>
            <w:vAlign w:val="center"/>
          </w:tcPr>
          <w:p w14:paraId="4BC688E3" w14:textId="77777777" w:rsidR="00A848E9" w:rsidRPr="00F4580E" w:rsidRDefault="00A848E9" w:rsidP="0087425F">
            <w:pPr>
              <w:ind w:firstLine="0"/>
              <w:jc w:val="left"/>
              <w:rPr>
                <w:rFonts w:cs="Times New Roman"/>
                <w:szCs w:val="21"/>
              </w:rPr>
            </w:pPr>
            <m:oMath>
              <m:r>
                <w:rPr>
                  <w:rFonts w:ascii="Cambria Math" w:hAnsi="Cambria Math" w:cs="Times New Roman"/>
                  <w:szCs w:val="21"/>
                </w:rPr>
                <m:t>p</m:t>
              </m:r>
            </m:oMath>
            <w:r w:rsidRPr="00F4580E">
              <w:rPr>
                <w:rFonts w:cs="Times New Roman"/>
                <w:szCs w:val="21"/>
              </w:rPr>
              <w:t xml:space="preserve"> </w:t>
            </w:r>
          </w:p>
        </w:tc>
        <w:tc>
          <w:tcPr>
            <w:tcW w:w="6335" w:type="dxa"/>
            <w:vAlign w:val="center"/>
          </w:tcPr>
          <w:p w14:paraId="1A7E5A76" w14:textId="77777777" w:rsidR="00A848E9" w:rsidRPr="00F4580E" w:rsidRDefault="00A848E9" w:rsidP="0087425F">
            <w:pPr>
              <w:ind w:firstLine="0"/>
              <w:jc w:val="left"/>
              <w:rPr>
                <w:rFonts w:cs="Times New Roman"/>
                <w:szCs w:val="21"/>
              </w:rPr>
            </w:pPr>
            <w:r w:rsidRPr="00F4580E">
              <w:rPr>
                <w:rFonts w:cs="Times New Roman"/>
                <w:szCs w:val="21"/>
              </w:rPr>
              <w:t>Pressure (kPa)</w:t>
            </w:r>
          </w:p>
        </w:tc>
      </w:tr>
      <w:tr w:rsidR="00A848E9" w:rsidRPr="00F4580E" w14:paraId="477D2461" w14:textId="77777777" w:rsidTr="00A848E9">
        <w:trPr>
          <w:trHeight w:val="249"/>
        </w:trPr>
        <w:tc>
          <w:tcPr>
            <w:tcW w:w="2006" w:type="dxa"/>
            <w:gridSpan w:val="2"/>
            <w:vAlign w:val="center"/>
          </w:tcPr>
          <w:p w14:paraId="37109AB5" w14:textId="77777777" w:rsidR="00A848E9" w:rsidRPr="00F4580E" w:rsidRDefault="00A848E9" w:rsidP="0087425F">
            <w:pPr>
              <w:ind w:firstLine="0"/>
              <w:jc w:val="left"/>
              <w:rPr>
                <w:rFonts w:cs="Times New Roman"/>
                <w:szCs w:val="21"/>
              </w:rPr>
            </w:pPr>
            <m:oMath>
              <m:r>
                <w:rPr>
                  <w:rFonts w:ascii="Cambria Math" w:hAnsi="Cambria Math" w:cs="Times New Roman"/>
                  <w:szCs w:val="21"/>
                </w:rPr>
                <m:t>Q</m:t>
              </m:r>
            </m:oMath>
            <w:r w:rsidRPr="00F4580E">
              <w:rPr>
                <w:rFonts w:cs="Times New Roman"/>
                <w:szCs w:val="21"/>
              </w:rPr>
              <w:t xml:space="preserve"> </w:t>
            </w:r>
          </w:p>
        </w:tc>
        <w:tc>
          <w:tcPr>
            <w:tcW w:w="6335" w:type="dxa"/>
            <w:vAlign w:val="center"/>
          </w:tcPr>
          <w:p w14:paraId="130BD1D2" w14:textId="77777777" w:rsidR="00A848E9" w:rsidRPr="00F4580E" w:rsidRDefault="00A848E9" w:rsidP="0087425F">
            <w:pPr>
              <w:ind w:firstLine="0"/>
              <w:jc w:val="left"/>
              <w:rPr>
                <w:rFonts w:cs="Times New Roman"/>
                <w:szCs w:val="21"/>
              </w:rPr>
            </w:pPr>
            <w:r w:rsidRPr="00F4580E">
              <w:rPr>
                <w:rFonts w:cs="Times New Roman"/>
                <w:szCs w:val="21"/>
              </w:rPr>
              <w:t>Molar flow (</w:t>
            </w:r>
            <w:proofErr w:type="spellStart"/>
            <w:r w:rsidRPr="00F4580E">
              <w:rPr>
                <w:rFonts w:cs="Times New Roman"/>
                <w:szCs w:val="21"/>
              </w:rPr>
              <w:t>kmol</w:t>
            </w:r>
            <w:proofErr w:type="spellEnd"/>
            <w:r w:rsidRPr="00F4580E">
              <w:rPr>
                <w:rFonts w:cs="Times New Roman"/>
                <w:szCs w:val="21"/>
              </w:rPr>
              <w:t>/s)</w:t>
            </w:r>
          </w:p>
        </w:tc>
      </w:tr>
      <w:tr w:rsidR="00A848E9" w:rsidRPr="00F4580E" w14:paraId="0FB866DC" w14:textId="77777777" w:rsidTr="00A848E9">
        <w:trPr>
          <w:trHeight w:val="249"/>
        </w:trPr>
        <w:tc>
          <w:tcPr>
            <w:tcW w:w="2006" w:type="dxa"/>
            <w:gridSpan w:val="2"/>
            <w:vAlign w:val="center"/>
          </w:tcPr>
          <w:p w14:paraId="26E974D5" w14:textId="77777777" w:rsidR="00A848E9" w:rsidRPr="001E262C" w:rsidRDefault="00A848E9" w:rsidP="0087425F">
            <w:pPr>
              <w:ind w:firstLine="0"/>
              <w:jc w:val="left"/>
              <w:rPr>
                <w:rFonts w:cs="Times New Roman"/>
                <w:szCs w:val="21"/>
              </w:rPr>
            </w:pPr>
            <m:oMath>
              <m:r>
                <w:rPr>
                  <w:rFonts w:ascii="Cambria Math" w:hAnsi="Cambria Math" w:cs="Times New Roman"/>
                  <w:szCs w:val="21"/>
                </w:rPr>
                <m:t>R</m:t>
              </m:r>
            </m:oMath>
            <w:r w:rsidRPr="001E262C">
              <w:rPr>
                <w:rFonts w:cs="Times New Roman"/>
                <w:szCs w:val="21"/>
              </w:rPr>
              <w:t xml:space="preserve"> </w:t>
            </w:r>
          </w:p>
        </w:tc>
        <w:tc>
          <w:tcPr>
            <w:tcW w:w="6335" w:type="dxa"/>
            <w:vAlign w:val="center"/>
          </w:tcPr>
          <w:p w14:paraId="6533CFD1" w14:textId="77777777" w:rsidR="00A848E9" w:rsidRPr="001E262C" w:rsidRDefault="00A848E9" w:rsidP="0087425F">
            <w:pPr>
              <w:ind w:firstLine="0"/>
              <w:jc w:val="left"/>
              <w:rPr>
                <w:rFonts w:cs="Times New Roman"/>
                <w:szCs w:val="21"/>
              </w:rPr>
            </w:pPr>
            <w:r w:rsidRPr="001E262C">
              <w:rPr>
                <w:rFonts w:cs="Times New Roman"/>
                <w:szCs w:val="21"/>
              </w:rPr>
              <w:t>Resistance (Ω)</w:t>
            </w:r>
          </w:p>
        </w:tc>
      </w:tr>
      <w:tr w:rsidR="00A848E9" w:rsidRPr="00F4580E" w14:paraId="5E8E0B53" w14:textId="77777777" w:rsidTr="00A848E9">
        <w:trPr>
          <w:trHeight w:val="249"/>
        </w:trPr>
        <w:tc>
          <w:tcPr>
            <w:tcW w:w="2006" w:type="dxa"/>
            <w:gridSpan w:val="2"/>
            <w:vAlign w:val="center"/>
          </w:tcPr>
          <w:p w14:paraId="304EC8E9" w14:textId="77777777" w:rsidR="00A848E9" w:rsidRPr="001E262C" w:rsidRDefault="00A848E9" w:rsidP="0087425F">
            <w:pPr>
              <w:ind w:firstLine="0"/>
              <w:jc w:val="left"/>
              <w:rPr>
                <w:rFonts w:cs="Times New Roman"/>
                <w:i/>
                <w:iCs/>
                <w:szCs w:val="21"/>
              </w:rPr>
            </w:pPr>
            <w:proofErr w:type="spellStart"/>
            <w:r w:rsidRPr="001E262C">
              <w:rPr>
                <w:rFonts w:cs="Times New Roman" w:hint="eastAsia"/>
                <w:i/>
                <w:iCs/>
                <w:szCs w:val="21"/>
              </w:rPr>
              <w:t>R</w:t>
            </w:r>
            <w:r w:rsidRPr="001E262C">
              <w:rPr>
                <w:rFonts w:cs="Times New Roman"/>
                <w:i/>
                <w:iCs/>
                <w:szCs w:val="21"/>
                <w:vertAlign w:val="subscript"/>
              </w:rPr>
              <w:t>g</w:t>
            </w:r>
            <w:proofErr w:type="spellEnd"/>
          </w:p>
        </w:tc>
        <w:tc>
          <w:tcPr>
            <w:tcW w:w="6335" w:type="dxa"/>
            <w:vAlign w:val="center"/>
          </w:tcPr>
          <w:p w14:paraId="597E54F4" w14:textId="77777777" w:rsidR="00A848E9" w:rsidRPr="001E262C" w:rsidRDefault="00A848E9" w:rsidP="0087425F">
            <w:pPr>
              <w:ind w:firstLine="0"/>
              <w:jc w:val="left"/>
              <w:rPr>
                <w:rFonts w:cs="Times New Roman"/>
                <w:szCs w:val="21"/>
              </w:rPr>
            </w:pPr>
            <w:r w:rsidRPr="001E262C">
              <w:rPr>
                <w:rFonts w:cs="Times New Roman" w:hint="eastAsia"/>
                <w:szCs w:val="21"/>
              </w:rPr>
              <w:t>G</w:t>
            </w:r>
            <w:r w:rsidRPr="001E262C">
              <w:rPr>
                <w:rFonts w:cs="Times New Roman"/>
                <w:szCs w:val="21"/>
              </w:rPr>
              <w:t xml:space="preserve">as constant </w:t>
            </w:r>
            <w:r w:rsidRPr="001E262C">
              <w:rPr>
                <w:szCs w:val="21"/>
              </w:rPr>
              <w:t>8.315 (kJ/</w:t>
            </w:r>
            <w:proofErr w:type="spellStart"/>
            <w:r w:rsidRPr="001E262C">
              <w:rPr>
                <w:szCs w:val="21"/>
              </w:rPr>
              <w:t>kmol∙K</w:t>
            </w:r>
            <w:proofErr w:type="spellEnd"/>
            <w:r w:rsidRPr="001E262C">
              <w:rPr>
                <w:szCs w:val="21"/>
              </w:rPr>
              <w:t>)</w:t>
            </w:r>
          </w:p>
        </w:tc>
      </w:tr>
      <w:tr w:rsidR="00A848E9" w:rsidRPr="00F4580E" w14:paraId="5A689A11" w14:textId="77777777" w:rsidTr="00A848E9">
        <w:trPr>
          <w:trHeight w:val="249"/>
        </w:trPr>
        <w:tc>
          <w:tcPr>
            <w:tcW w:w="2006" w:type="dxa"/>
            <w:gridSpan w:val="2"/>
            <w:vAlign w:val="center"/>
          </w:tcPr>
          <w:p w14:paraId="0A556492" w14:textId="77777777" w:rsidR="00A848E9" w:rsidRPr="00F4580E" w:rsidRDefault="00A848E9" w:rsidP="0087425F">
            <w:pPr>
              <w:ind w:firstLine="0"/>
              <w:jc w:val="left"/>
              <w:rPr>
                <w:rFonts w:cs="Times New Roman"/>
                <w:szCs w:val="21"/>
              </w:rPr>
            </w:pPr>
            <m:oMath>
              <m:r>
                <w:rPr>
                  <w:rFonts w:ascii="Cambria Math" w:hAnsi="Cambria Math" w:cs="Times New Roman"/>
                  <w:szCs w:val="21"/>
                </w:rPr>
                <m:t>r</m:t>
              </m:r>
            </m:oMath>
            <w:r w:rsidRPr="00F4580E">
              <w:rPr>
                <w:rFonts w:cs="Times New Roman"/>
                <w:szCs w:val="21"/>
              </w:rPr>
              <w:t xml:space="preserve"> </w:t>
            </w:r>
          </w:p>
        </w:tc>
        <w:tc>
          <w:tcPr>
            <w:tcW w:w="6335" w:type="dxa"/>
            <w:vAlign w:val="center"/>
          </w:tcPr>
          <w:p w14:paraId="08FFDA5B" w14:textId="77777777" w:rsidR="00A848E9" w:rsidRPr="00F4580E" w:rsidRDefault="00A848E9" w:rsidP="0087425F">
            <w:pPr>
              <w:ind w:firstLine="0"/>
              <w:jc w:val="left"/>
              <w:rPr>
                <w:rFonts w:cs="Times New Roman"/>
                <w:szCs w:val="21"/>
              </w:rPr>
            </w:pPr>
            <w:r>
              <w:rPr>
                <w:rFonts w:cs="Times New Roman"/>
                <w:szCs w:val="21"/>
              </w:rPr>
              <w:t>P</w:t>
            </w:r>
            <w:r w:rsidRPr="00F4580E">
              <w:rPr>
                <w:rFonts w:cs="Times New Roman"/>
                <w:szCs w:val="21"/>
              </w:rPr>
              <w:t>hase change coefficient (s</w:t>
            </w:r>
            <w:r w:rsidRPr="00F4580E">
              <w:rPr>
                <w:rFonts w:cs="Times New Roman"/>
                <w:szCs w:val="21"/>
                <w:vertAlign w:val="superscript"/>
              </w:rPr>
              <w:t>-1</w:t>
            </w:r>
            <w:r w:rsidRPr="00F4580E">
              <w:rPr>
                <w:rFonts w:cs="Times New Roman"/>
                <w:szCs w:val="21"/>
              </w:rPr>
              <w:t>)</w:t>
            </w:r>
          </w:p>
        </w:tc>
      </w:tr>
      <w:tr w:rsidR="00A848E9" w:rsidRPr="00F4580E" w14:paraId="3D8F3DCC" w14:textId="77777777" w:rsidTr="00A848E9">
        <w:trPr>
          <w:trHeight w:val="249"/>
        </w:trPr>
        <w:tc>
          <w:tcPr>
            <w:tcW w:w="2006" w:type="dxa"/>
            <w:gridSpan w:val="2"/>
            <w:vAlign w:val="center"/>
          </w:tcPr>
          <w:p w14:paraId="79EB632D" w14:textId="77777777" w:rsidR="00A848E9" w:rsidRPr="00F4580E" w:rsidRDefault="00A848E9" w:rsidP="0087425F">
            <w:pPr>
              <w:ind w:firstLine="0"/>
              <w:jc w:val="left"/>
              <w:rPr>
                <w:rFonts w:cs="Times New Roman"/>
                <w:i/>
                <w:iCs/>
                <w:szCs w:val="21"/>
              </w:rPr>
            </w:pPr>
            <w:r w:rsidRPr="00F4580E">
              <w:rPr>
                <w:rFonts w:cs="Times New Roman" w:hint="eastAsia"/>
                <w:i/>
                <w:iCs/>
                <w:szCs w:val="21"/>
              </w:rPr>
              <w:t>S</w:t>
            </w:r>
          </w:p>
        </w:tc>
        <w:tc>
          <w:tcPr>
            <w:tcW w:w="6335" w:type="dxa"/>
            <w:vAlign w:val="center"/>
          </w:tcPr>
          <w:p w14:paraId="5648AFDB" w14:textId="77777777" w:rsidR="00A848E9" w:rsidRPr="00F4580E" w:rsidRDefault="00A848E9" w:rsidP="0087425F">
            <w:pPr>
              <w:ind w:firstLine="0"/>
              <w:jc w:val="left"/>
              <w:rPr>
                <w:rFonts w:cs="Times New Roman"/>
                <w:szCs w:val="21"/>
              </w:rPr>
            </w:pPr>
            <w:r>
              <w:rPr>
                <w:rFonts w:cs="Times New Roman"/>
                <w:szCs w:val="21"/>
              </w:rPr>
              <w:t>C</w:t>
            </w:r>
            <w:r w:rsidRPr="00F4580E">
              <w:rPr>
                <w:rFonts w:cs="Times New Roman"/>
                <w:szCs w:val="21"/>
              </w:rPr>
              <w:t xml:space="preserve">onversion rate of water per unit volume </w:t>
            </w:r>
            <w:r w:rsidRPr="00F4580E">
              <w:rPr>
                <w:szCs w:val="21"/>
              </w:rPr>
              <w:t>(mol/m</w:t>
            </w:r>
            <w:r w:rsidRPr="00F4580E">
              <w:rPr>
                <w:szCs w:val="21"/>
                <w:vertAlign w:val="superscript"/>
              </w:rPr>
              <w:t>3</w:t>
            </w:r>
            <w:r w:rsidRPr="00F4580E">
              <w:rPr>
                <w:szCs w:val="21"/>
              </w:rPr>
              <w:t>∙s)</w:t>
            </w:r>
          </w:p>
        </w:tc>
      </w:tr>
      <w:tr w:rsidR="00A848E9" w:rsidRPr="00F4580E" w14:paraId="0E68A1F9" w14:textId="77777777" w:rsidTr="00A848E9">
        <w:trPr>
          <w:trHeight w:val="249"/>
        </w:trPr>
        <w:tc>
          <w:tcPr>
            <w:tcW w:w="2006" w:type="dxa"/>
            <w:gridSpan w:val="2"/>
            <w:vAlign w:val="center"/>
          </w:tcPr>
          <w:p w14:paraId="3B42A1C3" w14:textId="77777777" w:rsidR="00A848E9" w:rsidRPr="00F4580E" w:rsidRDefault="00A848E9" w:rsidP="0087425F">
            <w:pPr>
              <w:ind w:firstLine="0"/>
              <w:jc w:val="left"/>
              <w:rPr>
                <w:rFonts w:cs="Times New Roman"/>
                <w:szCs w:val="21"/>
              </w:rPr>
            </w:pPr>
            <w:bookmarkStart w:id="22" w:name="OLE_LINK49"/>
            <m:oMath>
              <m:r>
                <w:rPr>
                  <w:rFonts w:ascii="Cambria Math" w:hAnsi="Cambria Math" w:cs="Times New Roman"/>
                  <w:szCs w:val="21"/>
                </w:rPr>
                <m:t>s</m:t>
              </m:r>
            </m:oMath>
            <w:bookmarkEnd w:id="22"/>
            <w:r w:rsidRPr="00F4580E">
              <w:rPr>
                <w:rFonts w:cs="Times New Roman"/>
                <w:szCs w:val="21"/>
              </w:rPr>
              <w:t xml:space="preserve"> </w:t>
            </w:r>
          </w:p>
        </w:tc>
        <w:tc>
          <w:tcPr>
            <w:tcW w:w="6335" w:type="dxa"/>
            <w:vAlign w:val="center"/>
          </w:tcPr>
          <w:p w14:paraId="064489D7" w14:textId="77777777" w:rsidR="00A848E9" w:rsidRPr="00F4580E" w:rsidRDefault="00A848E9" w:rsidP="0087425F">
            <w:pPr>
              <w:ind w:firstLine="0"/>
              <w:jc w:val="left"/>
              <w:rPr>
                <w:rFonts w:cs="Times New Roman"/>
                <w:szCs w:val="21"/>
              </w:rPr>
            </w:pPr>
            <w:r>
              <w:rPr>
                <w:szCs w:val="21"/>
              </w:rPr>
              <w:t>L</w:t>
            </w:r>
            <w:r w:rsidRPr="00620A4D">
              <w:rPr>
                <w:szCs w:val="21"/>
              </w:rPr>
              <w:t>iquid water saturation</w:t>
            </w:r>
            <w:r>
              <w:rPr>
                <w:szCs w:val="21"/>
              </w:rPr>
              <w:t xml:space="preserve"> </w:t>
            </w:r>
            <w:r>
              <w:rPr>
                <w:rFonts w:hint="eastAsia"/>
                <w:szCs w:val="21"/>
              </w:rPr>
              <w:t>(</w:t>
            </w:r>
            <w:r>
              <w:rPr>
                <w:rFonts w:cs="Times New Roman"/>
                <w:szCs w:val="21"/>
              </w:rPr>
              <w:t>L</w:t>
            </w:r>
            <w:r w:rsidRPr="009206A9">
              <w:rPr>
                <w:rFonts w:cs="Times New Roman"/>
                <w:szCs w:val="21"/>
              </w:rPr>
              <w:t>iquid water volume fraction</w:t>
            </w:r>
            <w:r>
              <w:rPr>
                <w:rFonts w:cs="Times New Roman"/>
                <w:szCs w:val="21"/>
              </w:rPr>
              <w:t>)</w:t>
            </w:r>
          </w:p>
        </w:tc>
      </w:tr>
      <w:tr w:rsidR="00A848E9" w:rsidRPr="00F4580E" w14:paraId="6BDAFEF8" w14:textId="77777777" w:rsidTr="00A848E9">
        <w:trPr>
          <w:trHeight w:val="249"/>
        </w:trPr>
        <w:tc>
          <w:tcPr>
            <w:tcW w:w="2006" w:type="dxa"/>
            <w:gridSpan w:val="2"/>
            <w:vAlign w:val="center"/>
          </w:tcPr>
          <w:p w14:paraId="5F1A8F05" w14:textId="77777777" w:rsidR="00A848E9" w:rsidRPr="00F4580E" w:rsidRDefault="00A848E9" w:rsidP="0087425F">
            <w:pPr>
              <w:ind w:firstLine="0"/>
              <w:jc w:val="left"/>
              <w:rPr>
                <w:rFonts w:cs="Times New Roman"/>
                <w:szCs w:val="21"/>
              </w:rPr>
            </w:pPr>
            <m:oMath>
              <m:r>
                <w:rPr>
                  <w:rFonts w:ascii="Cambria Math" w:hAnsi="Cambria Math" w:cs="Times New Roman"/>
                  <w:szCs w:val="21"/>
                </w:rPr>
                <m:t>T</m:t>
              </m:r>
            </m:oMath>
            <w:r w:rsidRPr="00F4580E">
              <w:rPr>
                <w:rFonts w:cs="Times New Roman"/>
                <w:szCs w:val="21"/>
              </w:rPr>
              <w:t xml:space="preserve"> </w:t>
            </w:r>
          </w:p>
        </w:tc>
        <w:tc>
          <w:tcPr>
            <w:tcW w:w="6335" w:type="dxa"/>
            <w:vAlign w:val="center"/>
          </w:tcPr>
          <w:p w14:paraId="18ED8A2F" w14:textId="77777777" w:rsidR="00A848E9" w:rsidRPr="00F4580E" w:rsidRDefault="00A848E9" w:rsidP="0087425F">
            <w:pPr>
              <w:ind w:firstLine="0"/>
              <w:jc w:val="left"/>
              <w:rPr>
                <w:rFonts w:cs="Times New Roman"/>
                <w:szCs w:val="21"/>
              </w:rPr>
            </w:pPr>
            <w:r w:rsidRPr="00F4580E">
              <w:rPr>
                <w:rFonts w:cs="Times New Roman"/>
                <w:szCs w:val="21"/>
              </w:rPr>
              <w:t>Temperature (K)</w:t>
            </w:r>
          </w:p>
        </w:tc>
      </w:tr>
      <w:tr w:rsidR="00A848E9" w:rsidRPr="00F4580E" w14:paraId="5C1FF8AD" w14:textId="77777777" w:rsidTr="00A848E9">
        <w:trPr>
          <w:trHeight w:val="249"/>
        </w:trPr>
        <w:tc>
          <w:tcPr>
            <w:tcW w:w="2006" w:type="dxa"/>
            <w:gridSpan w:val="2"/>
            <w:vAlign w:val="center"/>
          </w:tcPr>
          <w:p w14:paraId="4B745E63" w14:textId="77777777" w:rsidR="00A848E9" w:rsidRPr="00F4580E" w:rsidRDefault="00A848E9" w:rsidP="0087425F">
            <w:pPr>
              <w:ind w:firstLine="0"/>
              <w:jc w:val="left"/>
              <w:rPr>
                <w:rFonts w:cs="Times New Roman"/>
                <w:szCs w:val="21"/>
              </w:rPr>
            </w:pPr>
            <m:oMath>
              <m:r>
                <w:rPr>
                  <w:rFonts w:ascii="Cambria Math" w:hAnsi="Cambria Math" w:cs="Times New Roman"/>
                  <w:szCs w:val="21"/>
                </w:rPr>
                <m:t>t</m:t>
              </m:r>
            </m:oMath>
            <w:r w:rsidRPr="00F4580E">
              <w:rPr>
                <w:rFonts w:cs="Times New Roman"/>
                <w:szCs w:val="21"/>
              </w:rPr>
              <w:t xml:space="preserve"> </w:t>
            </w:r>
          </w:p>
        </w:tc>
        <w:tc>
          <w:tcPr>
            <w:tcW w:w="6335" w:type="dxa"/>
            <w:vAlign w:val="center"/>
          </w:tcPr>
          <w:p w14:paraId="4A55E431" w14:textId="77777777" w:rsidR="00A848E9" w:rsidRPr="00F4580E" w:rsidRDefault="00A848E9" w:rsidP="0087425F">
            <w:pPr>
              <w:ind w:firstLine="0"/>
              <w:jc w:val="left"/>
              <w:rPr>
                <w:rFonts w:cs="Times New Roman"/>
                <w:szCs w:val="21"/>
              </w:rPr>
            </w:pPr>
            <w:r w:rsidRPr="00F4580E">
              <w:rPr>
                <w:rFonts w:cs="Times New Roman"/>
                <w:szCs w:val="21"/>
              </w:rPr>
              <w:t>Time (s)</w:t>
            </w:r>
          </w:p>
        </w:tc>
      </w:tr>
      <w:tr w:rsidR="00A848E9" w:rsidRPr="00F4580E" w14:paraId="42CF44BA" w14:textId="77777777" w:rsidTr="00A848E9">
        <w:trPr>
          <w:trHeight w:val="249"/>
        </w:trPr>
        <w:tc>
          <w:tcPr>
            <w:tcW w:w="2006" w:type="dxa"/>
            <w:gridSpan w:val="2"/>
            <w:vAlign w:val="center"/>
          </w:tcPr>
          <w:p w14:paraId="5193EC9F" w14:textId="77777777" w:rsidR="00A848E9" w:rsidRPr="00F4580E" w:rsidRDefault="00A848E9" w:rsidP="0087425F">
            <w:pPr>
              <w:ind w:firstLine="0"/>
              <w:jc w:val="left"/>
              <w:rPr>
                <w:rFonts w:cs="Times New Roman"/>
                <w:szCs w:val="21"/>
              </w:rPr>
            </w:pPr>
            <w:r w:rsidRPr="00F4580E">
              <w:rPr>
                <w:rFonts w:cs="Times New Roman"/>
                <w:szCs w:val="21"/>
              </w:rPr>
              <w:t>V</w:t>
            </w:r>
          </w:p>
        </w:tc>
        <w:tc>
          <w:tcPr>
            <w:tcW w:w="6335" w:type="dxa"/>
            <w:vAlign w:val="center"/>
          </w:tcPr>
          <w:p w14:paraId="32E97F8E" w14:textId="77777777" w:rsidR="00A848E9" w:rsidRPr="00F4580E" w:rsidRDefault="00A848E9" w:rsidP="0087425F">
            <w:pPr>
              <w:ind w:firstLine="0"/>
              <w:jc w:val="left"/>
              <w:rPr>
                <w:rFonts w:cs="Times New Roman"/>
                <w:szCs w:val="21"/>
              </w:rPr>
            </w:pPr>
            <w:r w:rsidRPr="00F4580E">
              <w:rPr>
                <w:rFonts w:cs="Times New Roman"/>
                <w:szCs w:val="21"/>
              </w:rPr>
              <w:t>Voltage (V)</w:t>
            </w:r>
          </w:p>
        </w:tc>
      </w:tr>
      <w:tr w:rsidR="00A848E9" w:rsidRPr="00F4580E" w14:paraId="20B6FA8B" w14:textId="77777777" w:rsidTr="00A848E9">
        <w:trPr>
          <w:trHeight w:val="249"/>
        </w:trPr>
        <w:tc>
          <w:tcPr>
            <w:tcW w:w="2006" w:type="dxa"/>
            <w:gridSpan w:val="2"/>
            <w:vAlign w:val="center"/>
          </w:tcPr>
          <w:p w14:paraId="248C5AC1" w14:textId="77777777" w:rsidR="00A848E9" w:rsidRPr="00F4580E" w:rsidRDefault="00A848E9" w:rsidP="0087425F">
            <w:pPr>
              <w:ind w:firstLine="0"/>
              <w:jc w:val="left"/>
              <w:rPr>
                <w:rFonts w:cs="Times New Roman"/>
                <w:szCs w:val="21"/>
              </w:rPr>
            </w:pPr>
            <m:oMath>
              <m:r>
                <w:rPr>
                  <w:rFonts w:ascii="Cambria Math" w:hAnsi="Cambria Math" w:cs="Times New Roman"/>
                  <w:szCs w:val="21"/>
                </w:rPr>
                <m:t>X</m:t>
              </m:r>
            </m:oMath>
            <w:r w:rsidRPr="00F4580E">
              <w:rPr>
                <w:rFonts w:cs="Times New Roman"/>
                <w:szCs w:val="21"/>
              </w:rPr>
              <w:t xml:space="preserve"> </w:t>
            </w:r>
          </w:p>
        </w:tc>
        <w:tc>
          <w:tcPr>
            <w:tcW w:w="6335" w:type="dxa"/>
            <w:vAlign w:val="center"/>
          </w:tcPr>
          <w:p w14:paraId="37826705" w14:textId="77777777" w:rsidR="00A848E9" w:rsidRPr="00F4580E" w:rsidRDefault="00A848E9" w:rsidP="0087425F">
            <w:pPr>
              <w:ind w:firstLine="0"/>
              <w:jc w:val="left"/>
              <w:rPr>
                <w:rFonts w:cs="Times New Roman"/>
                <w:szCs w:val="21"/>
              </w:rPr>
            </w:pPr>
            <w:r w:rsidRPr="00F4580E">
              <w:rPr>
                <w:rFonts w:cs="Times New Roman"/>
                <w:szCs w:val="21"/>
              </w:rPr>
              <w:t>mole fraction</w:t>
            </w:r>
          </w:p>
        </w:tc>
      </w:tr>
      <w:tr w:rsidR="00A848E9" w:rsidRPr="00F4580E" w14:paraId="6E9D4781" w14:textId="77777777" w:rsidTr="00A848E9">
        <w:trPr>
          <w:trHeight w:val="249"/>
        </w:trPr>
        <w:tc>
          <w:tcPr>
            <w:tcW w:w="2006" w:type="dxa"/>
            <w:gridSpan w:val="2"/>
            <w:vAlign w:val="center"/>
          </w:tcPr>
          <w:p w14:paraId="26B6642A" w14:textId="77777777" w:rsidR="00A848E9" w:rsidRPr="00F4580E" w:rsidRDefault="00A848E9" w:rsidP="0087425F">
            <w:pPr>
              <w:ind w:firstLine="0"/>
              <w:jc w:val="left"/>
              <w:rPr>
                <w:rFonts w:cs="Times New Roman"/>
                <w:szCs w:val="21"/>
              </w:rPr>
            </w:pPr>
            <m:oMath>
              <m:r>
                <w:rPr>
                  <w:rFonts w:ascii="Cambria Math" w:hAnsi="Cambria Math" w:cs="Times New Roman"/>
                  <w:szCs w:val="21"/>
                </w:rPr>
                <m:t>α</m:t>
              </m:r>
            </m:oMath>
            <w:r w:rsidRPr="00F4580E">
              <w:rPr>
                <w:rFonts w:cs="Times New Roman"/>
                <w:szCs w:val="21"/>
              </w:rPr>
              <w:t xml:space="preserve"> </w:t>
            </w:r>
          </w:p>
        </w:tc>
        <w:tc>
          <w:tcPr>
            <w:tcW w:w="6335" w:type="dxa"/>
            <w:vAlign w:val="center"/>
          </w:tcPr>
          <w:p w14:paraId="3E2D658A" w14:textId="77777777" w:rsidR="00A848E9" w:rsidRPr="00F4580E" w:rsidRDefault="00A848E9" w:rsidP="0087425F">
            <w:pPr>
              <w:ind w:firstLine="0"/>
              <w:jc w:val="left"/>
              <w:rPr>
                <w:rFonts w:cs="Times New Roman"/>
                <w:szCs w:val="21"/>
              </w:rPr>
            </w:pPr>
            <w:r w:rsidRPr="00F4580E">
              <w:rPr>
                <w:rFonts w:cs="Times New Roman"/>
                <w:szCs w:val="21"/>
              </w:rPr>
              <w:t>charge transfer coefficient</w:t>
            </w:r>
          </w:p>
        </w:tc>
      </w:tr>
      <w:tr w:rsidR="00A848E9" w:rsidRPr="00F4580E" w14:paraId="74D1A7CC" w14:textId="77777777" w:rsidTr="00A848E9">
        <w:trPr>
          <w:trHeight w:val="249"/>
        </w:trPr>
        <w:tc>
          <w:tcPr>
            <w:tcW w:w="2006" w:type="dxa"/>
            <w:gridSpan w:val="2"/>
            <w:vAlign w:val="center"/>
          </w:tcPr>
          <w:p w14:paraId="22CD210B" w14:textId="77777777" w:rsidR="00A848E9" w:rsidRPr="00F4580E" w:rsidRDefault="00A848E9" w:rsidP="0087425F">
            <w:pPr>
              <w:ind w:firstLine="0"/>
              <w:jc w:val="left"/>
              <w:rPr>
                <w:rFonts w:cs="Times New Roman"/>
                <w:szCs w:val="21"/>
              </w:rPr>
            </w:pPr>
            <m:oMath>
              <m:r>
                <w:rPr>
                  <w:rFonts w:ascii="Cambria Math" w:hAnsi="Cambria Math" w:cs="Times New Roman"/>
                  <w:szCs w:val="21"/>
                </w:rPr>
                <m:t>ε</m:t>
              </m:r>
            </m:oMath>
            <w:r w:rsidRPr="00F4580E">
              <w:rPr>
                <w:rFonts w:cs="Times New Roman"/>
                <w:szCs w:val="21"/>
              </w:rPr>
              <w:t xml:space="preserve"> </w:t>
            </w:r>
          </w:p>
        </w:tc>
        <w:tc>
          <w:tcPr>
            <w:tcW w:w="6335" w:type="dxa"/>
            <w:vAlign w:val="center"/>
          </w:tcPr>
          <w:p w14:paraId="32795C2B" w14:textId="77777777" w:rsidR="00A848E9" w:rsidRPr="00F4580E" w:rsidRDefault="00A848E9" w:rsidP="0087425F">
            <w:pPr>
              <w:ind w:firstLine="0"/>
              <w:jc w:val="left"/>
              <w:rPr>
                <w:rFonts w:cs="Times New Roman"/>
                <w:szCs w:val="21"/>
              </w:rPr>
            </w:pPr>
            <w:r w:rsidRPr="00F4580E">
              <w:rPr>
                <w:rFonts w:cs="Times New Roman"/>
                <w:szCs w:val="21"/>
              </w:rPr>
              <w:t xml:space="preserve">Porosity </w:t>
            </w:r>
          </w:p>
        </w:tc>
      </w:tr>
      <w:tr w:rsidR="00A848E9" w:rsidRPr="00F4580E" w14:paraId="02916667" w14:textId="77777777" w:rsidTr="00A848E9">
        <w:trPr>
          <w:trHeight w:val="249"/>
        </w:trPr>
        <w:tc>
          <w:tcPr>
            <w:tcW w:w="2006" w:type="dxa"/>
            <w:gridSpan w:val="2"/>
            <w:vAlign w:val="center"/>
          </w:tcPr>
          <w:p w14:paraId="2A1F3692" w14:textId="77777777" w:rsidR="00A848E9" w:rsidRPr="00F4580E" w:rsidRDefault="00A848E9" w:rsidP="0087425F">
            <w:pPr>
              <w:ind w:firstLine="0"/>
              <w:jc w:val="left"/>
              <w:rPr>
                <w:rFonts w:cs="Times New Roman"/>
                <w:szCs w:val="21"/>
              </w:rPr>
            </w:pPr>
            <m:oMath>
              <m:r>
                <m:rPr>
                  <m:sty m:val="p"/>
                </m:rPr>
                <w:rPr>
                  <w:rFonts w:ascii="Cambria Math" w:hAnsi="Cambria Math" w:cs="Times New Roman"/>
                  <w:szCs w:val="21"/>
                </w:rPr>
                <m:t>Θ</m:t>
              </m:r>
            </m:oMath>
            <w:r w:rsidRPr="00F4580E">
              <w:rPr>
                <w:rFonts w:cs="Times New Roman"/>
                <w:szCs w:val="21"/>
              </w:rPr>
              <w:t xml:space="preserve"> </w:t>
            </w:r>
          </w:p>
        </w:tc>
        <w:tc>
          <w:tcPr>
            <w:tcW w:w="6335" w:type="dxa"/>
            <w:vAlign w:val="center"/>
          </w:tcPr>
          <w:p w14:paraId="0A7D4374" w14:textId="77777777" w:rsidR="00A848E9" w:rsidRPr="00F4580E" w:rsidRDefault="00A848E9" w:rsidP="0087425F">
            <w:pPr>
              <w:ind w:firstLine="0"/>
              <w:jc w:val="left"/>
              <w:rPr>
                <w:rFonts w:cs="Times New Roman"/>
                <w:szCs w:val="21"/>
              </w:rPr>
            </w:pPr>
            <w:r w:rsidRPr="00F4580E">
              <w:rPr>
                <w:rFonts w:cs="Times New Roman"/>
                <w:szCs w:val="21"/>
              </w:rPr>
              <w:t>Contact angle (</w:t>
            </w:r>
            <w:r w:rsidRPr="00F4580E">
              <w:rPr>
                <w:rFonts w:ascii="宋体" w:hAnsi="宋体" w:cs="Times New Roman" w:hint="eastAsia"/>
                <w:szCs w:val="21"/>
              </w:rPr>
              <w:t>º</w:t>
            </w:r>
            <w:r w:rsidRPr="00F4580E">
              <w:rPr>
                <w:rFonts w:cs="Times New Roman"/>
                <w:szCs w:val="21"/>
              </w:rPr>
              <w:t>)</w:t>
            </w:r>
          </w:p>
        </w:tc>
      </w:tr>
      <w:tr w:rsidR="00A848E9" w:rsidRPr="00F4580E" w14:paraId="5C5BE0DC" w14:textId="77777777" w:rsidTr="00A848E9">
        <w:trPr>
          <w:trHeight w:val="249"/>
        </w:trPr>
        <w:tc>
          <w:tcPr>
            <w:tcW w:w="2006" w:type="dxa"/>
            <w:gridSpan w:val="2"/>
            <w:vAlign w:val="center"/>
          </w:tcPr>
          <w:p w14:paraId="1F1225CF" w14:textId="77777777" w:rsidR="00A848E9" w:rsidRPr="00F4580E" w:rsidRDefault="00A848E9" w:rsidP="0087425F">
            <w:pPr>
              <w:ind w:firstLine="0"/>
              <w:jc w:val="left"/>
              <w:rPr>
                <w:rFonts w:cs="Times New Roman"/>
                <w:szCs w:val="21"/>
              </w:rPr>
            </w:pPr>
            <m:oMath>
              <m:r>
                <w:rPr>
                  <w:rFonts w:ascii="Cambria Math" w:hAnsi="Cambria Math" w:cs="Times New Roman"/>
                  <w:szCs w:val="21"/>
                </w:rPr>
                <m:t>λ</m:t>
              </m:r>
            </m:oMath>
            <w:r w:rsidRPr="00F4580E">
              <w:rPr>
                <w:rFonts w:cs="Times New Roman"/>
                <w:szCs w:val="21"/>
              </w:rPr>
              <w:t xml:space="preserve"> </w:t>
            </w:r>
          </w:p>
        </w:tc>
        <w:tc>
          <w:tcPr>
            <w:tcW w:w="6335" w:type="dxa"/>
            <w:vAlign w:val="center"/>
          </w:tcPr>
          <w:p w14:paraId="16412602" w14:textId="77777777" w:rsidR="00A848E9" w:rsidRPr="00F4580E" w:rsidRDefault="00A848E9" w:rsidP="0087425F">
            <w:pPr>
              <w:ind w:firstLine="0"/>
              <w:jc w:val="left"/>
              <w:rPr>
                <w:rFonts w:cs="Times New Roman"/>
                <w:szCs w:val="21"/>
              </w:rPr>
            </w:pPr>
            <w:r w:rsidRPr="00F4580E">
              <w:rPr>
                <w:rFonts w:cs="Times New Roman"/>
                <w:szCs w:val="21"/>
              </w:rPr>
              <w:t>Water content in membrane</w:t>
            </w:r>
          </w:p>
        </w:tc>
      </w:tr>
      <w:tr w:rsidR="00A848E9" w:rsidRPr="00F4580E" w14:paraId="7726E51A" w14:textId="77777777" w:rsidTr="00A848E9">
        <w:trPr>
          <w:trHeight w:val="249"/>
        </w:trPr>
        <w:tc>
          <w:tcPr>
            <w:tcW w:w="2006" w:type="dxa"/>
            <w:gridSpan w:val="2"/>
            <w:vAlign w:val="center"/>
          </w:tcPr>
          <w:p w14:paraId="4BCE325C" w14:textId="77777777" w:rsidR="00A848E9" w:rsidRPr="00F4580E" w:rsidRDefault="00A848E9" w:rsidP="0087425F">
            <w:pPr>
              <w:ind w:firstLine="0"/>
              <w:jc w:val="left"/>
              <w:rPr>
                <w:rFonts w:cs="Times New Roman"/>
                <w:szCs w:val="21"/>
              </w:rPr>
            </w:pPr>
            <m:oMath>
              <m:r>
                <w:rPr>
                  <w:rFonts w:ascii="Cambria Math" w:hAnsi="Cambria Math" w:cs="Times New Roman"/>
                  <w:szCs w:val="21"/>
                </w:rPr>
                <m:t>μ</m:t>
              </m:r>
            </m:oMath>
            <w:r w:rsidRPr="00F4580E">
              <w:rPr>
                <w:rFonts w:cs="Times New Roman"/>
                <w:szCs w:val="21"/>
              </w:rPr>
              <w:t xml:space="preserve"> </w:t>
            </w:r>
          </w:p>
        </w:tc>
        <w:tc>
          <w:tcPr>
            <w:tcW w:w="6335" w:type="dxa"/>
            <w:vAlign w:val="center"/>
          </w:tcPr>
          <w:p w14:paraId="406ED67A" w14:textId="77777777" w:rsidR="00A848E9" w:rsidRPr="00F4580E" w:rsidRDefault="00A848E9" w:rsidP="0087425F">
            <w:pPr>
              <w:ind w:firstLine="0"/>
              <w:jc w:val="left"/>
              <w:rPr>
                <w:rFonts w:cs="Times New Roman"/>
                <w:szCs w:val="21"/>
              </w:rPr>
            </w:pPr>
            <w:r w:rsidRPr="00F4580E">
              <w:rPr>
                <w:rFonts w:cs="Times New Roman"/>
                <w:szCs w:val="21"/>
              </w:rPr>
              <w:t>dynamic viscosity (</w:t>
            </w:r>
            <w:proofErr w:type="spellStart"/>
            <w:r w:rsidRPr="00F4580E">
              <w:rPr>
                <w:rFonts w:cs="Times New Roman"/>
                <w:szCs w:val="21"/>
              </w:rPr>
              <w:t>Pa∙s</w:t>
            </w:r>
            <w:proofErr w:type="spellEnd"/>
            <w:r w:rsidRPr="00F4580E">
              <w:rPr>
                <w:rFonts w:cs="Times New Roman"/>
                <w:szCs w:val="21"/>
              </w:rPr>
              <w:t>)</w:t>
            </w:r>
          </w:p>
        </w:tc>
      </w:tr>
      <w:tr w:rsidR="00A848E9" w:rsidRPr="00F4580E" w14:paraId="108751C9" w14:textId="77777777" w:rsidTr="00A848E9">
        <w:trPr>
          <w:trHeight w:val="249"/>
        </w:trPr>
        <w:tc>
          <w:tcPr>
            <w:tcW w:w="2006" w:type="dxa"/>
            <w:gridSpan w:val="2"/>
            <w:vAlign w:val="center"/>
          </w:tcPr>
          <w:p w14:paraId="2A300E08" w14:textId="77777777" w:rsidR="00A848E9" w:rsidRPr="00F4580E" w:rsidRDefault="00A848E9" w:rsidP="0087425F">
            <w:pPr>
              <w:ind w:firstLine="0"/>
              <w:jc w:val="left"/>
              <w:rPr>
                <w:rFonts w:cs="Times New Roman"/>
                <w:szCs w:val="21"/>
              </w:rPr>
            </w:pPr>
            <m:oMath>
              <m:r>
                <w:rPr>
                  <w:rFonts w:ascii="Cambria Math" w:hAnsi="Cambria Math" w:cs="Times New Roman"/>
                  <w:szCs w:val="21"/>
                </w:rPr>
                <m:t>ρ</m:t>
              </m:r>
            </m:oMath>
            <w:r w:rsidRPr="00F4580E">
              <w:rPr>
                <w:rFonts w:cs="Times New Roman"/>
                <w:szCs w:val="21"/>
              </w:rPr>
              <w:t xml:space="preserve"> </w:t>
            </w:r>
          </w:p>
        </w:tc>
        <w:tc>
          <w:tcPr>
            <w:tcW w:w="6335" w:type="dxa"/>
            <w:vAlign w:val="center"/>
          </w:tcPr>
          <w:p w14:paraId="10971EDA" w14:textId="77777777" w:rsidR="00A848E9" w:rsidRPr="00F4580E" w:rsidRDefault="00A848E9" w:rsidP="0087425F">
            <w:pPr>
              <w:ind w:firstLine="0"/>
              <w:jc w:val="left"/>
              <w:rPr>
                <w:rFonts w:cs="Times New Roman"/>
                <w:szCs w:val="21"/>
              </w:rPr>
            </w:pPr>
            <w:r w:rsidRPr="00F4580E">
              <w:rPr>
                <w:rFonts w:cs="Times New Roman"/>
                <w:szCs w:val="21"/>
              </w:rPr>
              <w:t>density (kg/m</w:t>
            </w:r>
            <w:r w:rsidRPr="00F4580E">
              <w:rPr>
                <w:rFonts w:cs="Times New Roman"/>
                <w:szCs w:val="21"/>
                <w:vertAlign w:val="superscript"/>
              </w:rPr>
              <w:t>3</w:t>
            </w:r>
            <w:r w:rsidRPr="00F4580E">
              <w:rPr>
                <w:rFonts w:cs="Times New Roman"/>
                <w:szCs w:val="21"/>
              </w:rPr>
              <w:t>)</w:t>
            </w:r>
          </w:p>
        </w:tc>
      </w:tr>
      <w:tr w:rsidR="00A848E9" w:rsidRPr="00F4580E" w14:paraId="4166C672" w14:textId="77777777" w:rsidTr="00A848E9">
        <w:trPr>
          <w:trHeight w:val="249"/>
        </w:trPr>
        <w:tc>
          <w:tcPr>
            <w:tcW w:w="2006" w:type="dxa"/>
            <w:gridSpan w:val="2"/>
            <w:vAlign w:val="center"/>
          </w:tcPr>
          <w:p w14:paraId="32595586" w14:textId="77777777" w:rsidR="00A848E9" w:rsidRPr="00F4580E" w:rsidRDefault="00A848E9" w:rsidP="0087425F">
            <w:pPr>
              <w:ind w:firstLine="0"/>
              <w:jc w:val="left"/>
              <w:rPr>
                <w:rFonts w:cs="Times New Roman"/>
                <w:szCs w:val="21"/>
              </w:rPr>
            </w:pPr>
            <m:oMath>
              <m:r>
                <w:rPr>
                  <w:rFonts w:ascii="Cambria Math" w:hAnsi="Cambria Math" w:cs="Times New Roman"/>
                  <w:szCs w:val="21"/>
                </w:rPr>
                <m:t>σ</m:t>
              </m:r>
            </m:oMath>
            <w:r w:rsidRPr="00F4580E">
              <w:rPr>
                <w:rFonts w:cs="Times New Roman"/>
                <w:szCs w:val="21"/>
              </w:rPr>
              <w:t xml:space="preserve"> </w:t>
            </w:r>
          </w:p>
        </w:tc>
        <w:tc>
          <w:tcPr>
            <w:tcW w:w="6335" w:type="dxa"/>
            <w:vAlign w:val="center"/>
          </w:tcPr>
          <w:p w14:paraId="2832D6CA" w14:textId="77777777" w:rsidR="00A848E9" w:rsidRPr="00F4580E" w:rsidRDefault="00A848E9" w:rsidP="0087425F">
            <w:pPr>
              <w:ind w:firstLine="0"/>
              <w:jc w:val="left"/>
              <w:rPr>
                <w:rFonts w:cs="Times New Roman"/>
                <w:szCs w:val="21"/>
              </w:rPr>
            </w:pPr>
            <w:r w:rsidRPr="00F4580E">
              <w:rPr>
                <w:rFonts w:cs="Times New Roman"/>
                <w:szCs w:val="21"/>
              </w:rPr>
              <w:t>Tension coefficient (N/m)</w:t>
            </w:r>
          </w:p>
        </w:tc>
      </w:tr>
      <w:tr w:rsidR="00A848E9" w:rsidRPr="00F4580E" w14:paraId="115FD813" w14:textId="77777777" w:rsidTr="00A848E9">
        <w:trPr>
          <w:trHeight w:val="249"/>
        </w:trPr>
        <w:tc>
          <w:tcPr>
            <w:tcW w:w="2006" w:type="dxa"/>
            <w:gridSpan w:val="2"/>
            <w:vAlign w:val="center"/>
          </w:tcPr>
          <w:p w14:paraId="1ED7CCB2" w14:textId="77777777" w:rsidR="00A848E9" w:rsidRPr="00F4580E" w:rsidRDefault="00A848E9" w:rsidP="0087425F">
            <w:pPr>
              <w:ind w:firstLine="0"/>
              <w:jc w:val="left"/>
              <w:rPr>
                <w:rFonts w:cs="Times New Roman"/>
                <w:szCs w:val="21"/>
              </w:rPr>
            </w:pPr>
            <m:oMath>
              <m:r>
                <w:rPr>
                  <w:rFonts w:ascii="Cambria Math" w:hAnsi="Cambria Math" w:cs="Times New Roman"/>
                  <w:szCs w:val="21"/>
                </w:rPr>
                <m:t>φ</m:t>
              </m:r>
            </m:oMath>
            <w:r w:rsidRPr="00F4580E">
              <w:rPr>
                <w:rFonts w:cs="Times New Roman"/>
                <w:szCs w:val="21"/>
              </w:rPr>
              <w:t xml:space="preserve"> </w:t>
            </w:r>
          </w:p>
        </w:tc>
        <w:tc>
          <w:tcPr>
            <w:tcW w:w="6335" w:type="dxa"/>
            <w:vAlign w:val="center"/>
          </w:tcPr>
          <w:p w14:paraId="57D494DD" w14:textId="77777777" w:rsidR="00A848E9" w:rsidRPr="00F4580E" w:rsidRDefault="00A848E9" w:rsidP="0087425F">
            <w:pPr>
              <w:ind w:firstLine="0"/>
              <w:jc w:val="left"/>
              <w:rPr>
                <w:rFonts w:cs="Times New Roman"/>
                <w:szCs w:val="21"/>
              </w:rPr>
            </w:pPr>
            <w:r w:rsidRPr="00F4580E">
              <w:rPr>
                <w:rFonts w:cs="Times New Roman"/>
                <w:szCs w:val="21"/>
              </w:rPr>
              <w:t>Relative humidity</w:t>
            </w:r>
          </w:p>
        </w:tc>
      </w:tr>
      <w:tr w:rsidR="00A848E9" w:rsidRPr="00F4580E" w14:paraId="5495C3DB" w14:textId="77777777" w:rsidTr="00A848E9">
        <w:trPr>
          <w:trHeight w:val="249"/>
        </w:trPr>
        <w:tc>
          <w:tcPr>
            <w:tcW w:w="1985" w:type="dxa"/>
            <w:vAlign w:val="center"/>
          </w:tcPr>
          <w:p w14:paraId="24F1190F" w14:textId="77777777" w:rsidR="00A848E9" w:rsidRPr="00F4580E" w:rsidRDefault="00A848E9" w:rsidP="0087425F">
            <w:pPr>
              <w:ind w:firstLine="0"/>
              <w:jc w:val="left"/>
              <w:rPr>
                <w:rFonts w:cs="Times New Roman"/>
                <w:szCs w:val="21"/>
              </w:rPr>
            </w:pPr>
            <m:oMath>
              <m:r>
                <w:rPr>
                  <w:rFonts w:ascii="Cambria Math" w:hAnsi="Cambria Math" w:cs="Times New Roman"/>
                  <w:szCs w:val="21"/>
                </w:rPr>
                <m:t>ca</m:t>
              </m:r>
            </m:oMath>
            <w:r w:rsidRPr="00F4580E">
              <w:rPr>
                <w:rFonts w:cs="Times New Roman"/>
                <w:szCs w:val="21"/>
              </w:rPr>
              <w:t xml:space="preserve"> </w:t>
            </w:r>
          </w:p>
        </w:tc>
        <w:tc>
          <w:tcPr>
            <w:tcW w:w="6356" w:type="dxa"/>
            <w:gridSpan w:val="2"/>
            <w:vAlign w:val="center"/>
          </w:tcPr>
          <w:p w14:paraId="505B2B37" w14:textId="77777777" w:rsidR="00A848E9" w:rsidRPr="00F4580E" w:rsidRDefault="00A848E9" w:rsidP="0087425F">
            <w:pPr>
              <w:ind w:firstLine="0"/>
              <w:jc w:val="left"/>
              <w:rPr>
                <w:rFonts w:cs="Times New Roman"/>
                <w:szCs w:val="21"/>
              </w:rPr>
            </w:pPr>
            <w:r w:rsidRPr="00F4580E">
              <w:rPr>
                <w:rFonts w:cs="Times New Roman"/>
                <w:szCs w:val="21"/>
              </w:rPr>
              <w:t>Cathode</w:t>
            </w:r>
          </w:p>
        </w:tc>
      </w:tr>
      <w:tr w:rsidR="00A848E9" w:rsidRPr="00F4580E" w14:paraId="38E260FC" w14:textId="77777777" w:rsidTr="00A848E9">
        <w:trPr>
          <w:trHeight w:val="249"/>
        </w:trPr>
        <w:tc>
          <w:tcPr>
            <w:tcW w:w="1985" w:type="dxa"/>
            <w:vAlign w:val="center"/>
          </w:tcPr>
          <w:p w14:paraId="10879176" w14:textId="77777777" w:rsidR="00A848E9" w:rsidRPr="00F4580E" w:rsidRDefault="00A848E9" w:rsidP="0087425F">
            <w:pPr>
              <w:ind w:firstLine="0"/>
              <w:jc w:val="left"/>
              <w:rPr>
                <w:rFonts w:cs="Times New Roman"/>
                <w:szCs w:val="21"/>
              </w:rPr>
            </w:pPr>
            <m:oMath>
              <m:r>
                <w:rPr>
                  <w:rFonts w:ascii="Cambria Math" w:hAnsi="Cambria Math" w:cs="Times New Roman"/>
                  <w:szCs w:val="21"/>
                </w:rPr>
                <m:t>an</m:t>
              </m:r>
            </m:oMath>
            <w:r w:rsidRPr="00F4580E">
              <w:rPr>
                <w:rFonts w:cs="Times New Roman"/>
                <w:szCs w:val="21"/>
              </w:rPr>
              <w:t xml:space="preserve"> </w:t>
            </w:r>
          </w:p>
        </w:tc>
        <w:tc>
          <w:tcPr>
            <w:tcW w:w="6356" w:type="dxa"/>
            <w:gridSpan w:val="2"/>
            <w:vAlign w:val="center"/>
          </w:tcPr>
          <w:p w14:paraId="3BE41ABC" w14:textId="77777777" w:rsidR="00A848E9" w:rsidRPr="00F4580E" w:rsidRDefault="00A848E9" w:rsidP="0087425F">
            <w:pPr>
              <w:ind w:firstLine="0"/>
              <w:jc w:val="left"/>
              <w:rPr>
                <w:rFonts w:cs="Times New Roman"/>
                <w:szCs w:val="21"/>
              </w:rPr>
            </w:pPr>
            <w:r w:rsidRPr="00F4580E">
              <w:rPr>
                <w:rFonts w:cs="Times New Roman"/>
                <w:szCs w:val="21"/>
              </w:rPr>
              <w:t>Anode</w:t>
            </w:r>
          </w:p>
        </w:tc>
      </w:tr>
      <w:tr w:rsidR="00A848E9" w:rsidRPr="00F4580E" w14:paraId="0E311DA2" w14:textId="77777777" w:rsidTr="00A848E9">
        <w:trPr>
          <w:trHeight w:val="249"/>
        </w:trPr>
        <w:tc>
          <w:tcPr>
            <w:tcW w:w="1985" w:type="dxa"/>
            <w:vAlign w:val="center"/>
          </w:tcPr>
          <w:p w14:paraId="5FAF7059" w14:textId="77777777" w:rsidR="00A848E9" w:rsidRPr="00F4580E" w:rsidRDefault="00A848E9" w:rsidP="0087425F">
            <w:pPr>
              <w:ind w:firstLine="0"/>
              <w:jc w:val="left"/>
              <w:rPr>
                <w:rFonts w:cs="Times New Roman"/>
                <w:szCs w:val="21"/>
              </w:rPr>
            </w:pPr>
            <m:oMath>
              <m:r>
                <w:rPr>
                  <w:rFonts w:ascii="Cambria Math" w:hAnsi="Cambria Math" w:cs="Times New Roman"/>
                  <w:szCs w:val="21"/>
                </w:rPr>
                <m:t>in</m:t>
              </m:r>
            </m:oMath>
            <w:r w:rsidRPr="00F4580E">
              <w:rPr>
                <w:rFonts w:cs="Times New Roman"/>
                <w:szCs w:val="21"/>
              </w:rPr>
              <w:t xml:space="preserve"> </w:t>
            </w:r>
          </w:p>
        </w:tc>
        <w:tc>
          <w:tcPr>
            <w:tcW w:w="6356" w:type="dxa"/>
            <w:gridSpan w:val="2"/>
            <w:vAlign w:val="center"/>
          </w:tcPr>
          <w:p w14:paraId="6875E723" w14:textId="77777777" w:rsidR="00A848E9" w:rsidRPr="00F4580E" w:rsidRDefault="00A848E9" w:rsidP="0087425F">
            <w:pPr>
              <w:ind w:firstLine="0"/>
              <w:jc w:val="left"/>
              <w:rPr>
                <w:rFonts w:cs="Times New Roman"/>
                <w:szCs w:val="21"/>
              </w:rPr>
            </w:pPr>
            <w:r w:rsidRPr="00F4580E">
              <w:rPr>
                <w:rFonts w:cs="Times New Roman"/>
                <w:szCs w:val="21"/>
              </w:rPr>
              <w:t>Input</w:t>
            </w:r>
          </w:p>
        </w:tc>
      </w:tr>
      <w:tr w:rsidR="00A848E9" w:rsidRPr="00F4580E" w14:paraId="79B043EF" w14:textId="77777777" w:rsidTr="00A848E9">
        <w:trPr>
          <w:trHeight w:val="249"/>
        </w:trPr>
        <w:tc>
          <w:tcPr>
            <w:tcW w:w="1985" w:type="dxa"/>
            <w:vAlign w:val="center"/>
          </w:tcPr>
          <w:p w14:paraId="0D4A8341" w14:textId="77777777" w:rsidR="00A848E9" w:rsidRPr="00F4580E" w:rsidRDefault="00A848E9" w:rsidP="0087425F">
            <w:pPr>
              <w:ind w:firstLine="0"/>
              <w:jc w:val="left"/>
              <w:rPr>
                <w:rFonts w:cs="Times New Roman"/>
                <w:szCs w:val="21"/>
              </w:rPr>
            </w:pPr>
            <m:oMath>
              <m:r>
                <w:rPr>
                  <w:rFonts w:ascii="Cambria Math" w:hAnsi="Cambria Math" w:cs="Times New Roman"/>
                  <w:szCs w:val="21"/>
                </w:rPr>
                <m:t>out</m:t>
              </m:r>
            </m:oMath>
            <w:r w:rsidRPr="00F4580E">
              <w:rPr>
                <w:rFonts w:cs="Times New Roman"/>
                <w:szCs w:val="21"/>
              </w:rPr>
              <w:t xml:space="preserve"> </w:t>
            </w:r>
          </w:p>
        </w:tc>
        <w:tc>
          <w:tcPr>
            <w:tcW w:w="6356" w:type="dxa"/>
            <w:gridSpan w:val="2"/>
            <w:vAlign w:val="center"/>
          </w:tcPr>
          <w:p w14:paraId="7E9A1F50" w14:textId="77777777" w:rsidR="00A848E9" w:rsidRPr="00F4580E" w:rsidRDefault="00A848E9" w:rsidP="0087425F">
            <w:pPr>
              <w:ind w:firstLine="0"/>
              <w:jc w:val="left"/>
              <w:rPr>
                <w:rFonts w:cs="Times New Roman"/>
                <w:szCs w:val="21"/>
              </w:rPr>
            </w:pPr>
            <w:r w:rsidRPr="00F4580E">
              <w:rPr>
                <w:rFonts w:cs="Times New Roman"/>
                <w:szCs w:val="21"/>
              </w:rPr>
              <w:t>Output</w:t>
            </w:r>
          </w:p>
        </w:tc>
      </w:tr>
      <w:tr w:rsidR="00A848E9" w:rsidRPr="00F4580E" w14:paraId="327DD6D0" w14:textId="77777777" w:rsidTr="00A848E9">
        <w:trPr>
          <w:trHeight w:val="249"/>
        </w:trPr>
        <w:tc>
          <w:tcPr>
            <w:tcW w:w="1985" w:type="dxa"/>
            <w:vAlign w:val="center"/>
          </w:tcPr>
          <w:p w14:paraId="7A2B1C09" w14:textId="77777777" w:rsidR="00A848E9" w:rsidRPr="00F4580E" w:rsidRDefault="00A848E9" w:rsidP="0087425F">
            <w:pPr>
              <w:ind w:firstLine="0"/>
              <w:jc w:val="left"/>
              <w:rPr>
                <w:rFonts w:cs="Times New Roman"/>
                <w:szCs w:val="21"/>
              </w:rPr>
            </w:pPr>
            <m:oMath>
              <m:r>
                <w:rPr>
                  <w:rFonts w:ascii="Cambria Math" w:hAnsi="Cambria Math" w:cs="Times New Roman"/>
                  <w:szCs w:val="21"/>
                </w:rPr>
                <m:t>ch</m:t>
              </m:r>
            </m:oMath>
            <w:r w:rsidRPr="00F4580E">
              <w:rPr>
                <w:rFonts w:cs="Times New Roman"/>
                <w:szCs w:val="21"/>
              </w:rPr>
              <w:t xml:space="preserve"> </w:t>
            </w:r>
          </w:p>
        </w:tc>
        <w:tc>
          <w:tcPr>
            <w:tcW w:w="6356" w:type="dxa"/>
            <w:gridSpan w:val="2"/>
            <w:vAlign w:val="center"/>
          </w:tcPr>
          <w:p w14:paraId="62DF7AFB" w14:textId="77777777" w:rsidR="00A848E9" w:rsidRPr="00F4580E" w:rsidRDefault="00A848E9" w:rsidP="0087425F">
            <w:pPr>
              <w:ind w:firstLine="0"/>
              <w:jc w:val="left"/>
              <w:rPr>
                <w:rFonts w:cs="Times New Roman"/>
                <w:szCs w:val="21"/>
              </w:rPr>
            </w:pPr>
            <w:r w:rsidRPr="00F4580E">
              <w:rPr>
                <w:rFonts w:cs="Times New Roman"/>
                <w:szCs w:val="21"/>
              </w:rPr>
              <w:t>Channel</w:t>
            </w:r>
          </w:p>
        </w:tc>
      </w:tr>
      <w:tr w:rsidR="00A848E9" w:rsidRPr="00F4580E" w14:paraId="6E7A7E06" w14:textId="77777777" w:rsidTr="00A848E9">
        <w:trPr>
          <w:trHeight w:val="249"/>
        </w:trPr>
        <w:tc>
          <w:tcPr>
            <w:tcW w:w="1985" w:type="dxa"/>
            <w:vAlign w:val="center"/>
          </w:tcPr>
          <w:p w14:paraId="20A6A50F" w14:textId="77777777" w:rsidR="00A848E9" w:rsidRPr="00F4580E" w:rsidRDefault="00A848E9" w:rsidP="0087425F">
            <w:pPr>
              <w:ind w:firstLine="0"/>
              <w:jc w:val="left"/>
              <w:rPr>
                <w:rFonts w:cs="Times New Roman"/>
                <w:szCs w:val="21"/>
              </w:rPr>
            </w:pPr>
            <m:oMath>
              <m:r>
                <w:rPr>
                  <w:rFonts w:ascii="Cambria Math" w:hAnsi="Cambria Math" w:cs="Times New Roman"/>
                  <w:szCs w:val="21"/>
                </w:rPr>
                <m:t>gdl</m:t>
              </m:r>
            </m:oMath>
            <w:r w:rsidRPr="00F4580E">
              <w:rPr>
                <w:rFonts w:cs="Times New Roman"/>
                <w:szCs w:val="21"/>
              </w:rPr>
              <w:t xml:space="preserve"> </w:t>
            </w:r>
          </w:p>
        </w:tc>
        <w:tc>
          <w:tcPr>
            <w:tcW w:w="6356" w:type="dxa"/>
            <w:gridSpan w:val="2"/>
            <w:vAlign w:val="center"/>
          </w:tcPr>
          <w:p w14:paraId="3416EC78" w14:textId="77777777" w:rsidR="00A848E9" w:rsidRPr="00F4580E" w:rsidRDefault="00A848E9" w:rsidP="0087425F">
            <w:pPr>
              <w:ind w:firstLine="0"/>
              <w:jc w:val="left"/>
              <w:rPr>
                <w:rFonts w:cs="Times New Roman"/>
                <w:szCs w:val="21"/>
              </w:rPr>
            </w:pPr>
            <w:r w:rsidRPr="00F4580E">
              <w:rPr>
                <w:rFonts w:cs="Times New Roman"/>
                <w:szCs w:val="21"/>
              </w:rPr>
              <w:t>Gas Diffusion Layer</w:t>
            </w:r>
          </w:p>
        </w:tc>
      </w:tr>
      <w:tr w:rsidR="00A848E9" w:rsidRPr="00F4580E" w14:paraId="7C7B8632" w14:textId="77777777" w:rsidTr="00A848E9">
        <w:trPr>
          <w:trHeight w:val="249"/>
        </w:trPr>
        <w:tc>
          <w:tcPr>
            <w:tcW w:w="1985" w:type="dxa"/>
            <w:vAlign w:val="center"/>
          </w:tcPr>
          <w:p w14:paraId="6C41A27D" w14:textId="77777777" w:rsidR="00A848E9" w:rsidRPr="00F4580E" w:rsidRDefault="00A848E9" w:rsidP="0087425F">
            <w:pPr>
              <w:ind w:firstLine="0"/>
              <w:jc w:val="left"/>
              <w:rPr>
                <w:rFonts w:cs="Times New Roman"/>
                <w:szCs w:val="21"/>
              </w:rPr>
            </w:pPr>
            <m:oMath>
              <m:r>
                <w:rPr>
                  <w:rFonts w:ascii="Cambria Math" w:hAnsi="Cambria Math" w:cs="Times New Roman"/>
                  <w:szCs w:val="21"/>
                </w:rPr>
                <m:t>cl</m:t>
              </m:r>
            </m:oMath>
            <w:r w:rsidRPr="00F4580E">
              <w:rPr>
                <w:rFonts w:cs="Times New Roman"/>
                <w:szCs w:val="21"/>
              </w:rPr>
              <w:t xml:space="preserve"> </w:t>
            </w:r>
          </w:p>
        </w:tc>
        <w:tc>
          <w:tcPr>
            <w:tcW w:w="6356" w:type="dxa"/>
            <w:gridSpan w:val="2"/>
            <w:vAlign w:val="center"/>
          </w:tcPr>
          <w:p w14:paraId="2D038E6C" w14:textId="77777777" w:rsidR="00A848E9" w:rsidRPr="00F4580E" w:rsidRDefault="00A848E9" w:rsidP="0087425F">
            <w:pPr>
              <w:ind w:firstLine="0"/>
              <w:jc w:val="left"/>
              <w:rPr>
                <w:rFonts w:cs="Times New Roman"/>
                <w:szCs w:val="21"/>
              </w:rPr>
            </w:pPr>
            <w:r w:rsidRPr="00F4580E">
              <w:rPr>
                <w:rFonts w:cs="Times New Roman"/>
                <w:szCs w:val="21"/>
              </w:rPr>
              <w:t>Catalyst Layer</w:t>
            </w:r>
          </w:p>
        </w:tc>
      </w:tr>
      <w:tr w:rsidR="00A848E9" w:rsidRPr="00F4580E" w14:paraId="1294EB66" w14:textId="77777777" w:rsidTr="00A848E9">
        <w:trPr>
          <w:trHeight w:val="249"/>
        </w:trPr>
        <w:tc>
          <w:tcPr>
            <w:tcW w:w="1985" w:type="dxa"/>
            <w:vAlign w:val="center"/>
          </w:tcPr>
          <w:p w14:paraId="29D81883" w14:textId="77777777" w:rsidR="00A848E9" w:rsidRPr="00F4580E" w:rsidRDefault="00A848E9" w:rsidP="0087425F">
            <w:pPr>
              <w:ind w:firstLine="0"/>
              <w:jc w:val="left"/>
              <w:rPr>
                <w:rFonts w:cs="Times New Roman"/>
                <w:szCs w:val="21"/>
              </w:rPr>
            </w:pPr>
            <m:oMath>
              <m:r>
                <w:rPr>
                  <w:rFonts w:ascii="Cambria Math" w:hAnsi="Cambria Math" w:cs="Times New Roman"/>
                  <w:szCs w:val="21"/>
                </w:rPr>
                <m:t>mem</m:t>
              </m:r>
            </m:oMath>
            <w:r w:rsidRPr="00F4580E">
              <w:rPr>
                <w:rFonts w:cs="Times New Roman"/>
                <w:szCs w:val="21"/>
              </w:rPr>
              <w:t xml:space="preserve"> </w:t>
            </w:r>
          </w:p>
        </w:tc>
        <w:tc>
          <w:tcPr>
            <w:tcW w:w="6356" w:type="dxa"/>
            <w:gridSpan w:val="2"/>
            <w:vAlign w:val="center"/>
          </w:tcPr>
          <w:p w14:paraId="6231263D" w14:textId="77777777" w:rsidR="00A848E9" w:rsidRPr="00F4580E" w:rsidRDefault="00A848E9" w:rsidP="0087425F">
            <w:pPr>
              <w:ind w:firstLine="0"/>
              <w:jc w:val="left"/>
              <w:rPr>
                <w:rFonts w:cs="Times New Roman"/>
                <w:szCs w:val="21"/>
              </w:rPr>
            </w:pPr>
            <w:r w:rsidRPr="00F4580E">
              <w:rPr>
                <w:rFonts w:cs="Times New Roman"/>
                <w:szCs w:val="21"/>
              </w:rPr>
              <w:t>Membrane</w:t>
            </w:r>
          </w:p>
        </w:tc>
      </w:tr>
      <w:tr w:rsidR="00A848E9" w:rsidRPr="00F4580E" w14:paraId="7C5C7C8E" w14:textId="77777777" w:rsidTr="00A848E9">
        <w:trPr>
          <w:trHeight w:val="249"/>
        </w:trPr>
        <w:tc>
          <w:tcPr>
            <w:tcW w:w="1985" w:type="dxa"/>
            <w:vAlign w:val="center"/>
          </w:tcPr>
          <w:p w14:paraId="7617577B" w14:textId="77777777" w:rsidR="00A848E9" w:rsidRPr="00F4580E" w:rsidRDefault="00A848E9" w:rsidP="0087425F">
            <w:pPr>
              <w:ind w:firstLine="0"/>
              <w:jc w:val="left"/>
              <w:rPr>
                <w:rFonts w:cs="Times New Roman"/>
                <w:szCs w:val="21"/>
              </w:rPr>
            </w:pPr>
            <m:oMath>
              <m:r>
                <w:rPr>
                  <w:rFonts w:ascii="Cambria Math" w:hAnsi="Cambria Math" w:cs="Times New Roman"/>
                  <w:szCs w:val="21"/>
                </w:rPr>
                <m:t>dmem</m:t>
              </m:r>
            </m:oMath>
            <w:r w:rsidRPr="00F4580E">
              <w:rPr>
                <w:rFonts w:cs="Times New Roman"/>
                <w:szCs w:val="21"/>
              </w:rPr>
              <w:t xml:space="preserve"> </w:t>
            </w:r>
          </w:p>
        </w:tc>
        <w:tc>
          <w:tcPr>
            <w:tcW w:w="6356" w:type="dxa"/>
            <w:gridSpan w:val="2"/>
            <w:vAlign w:val="center"/>
          </w:tcPr>
          <w:p w14:paraId="7884090F" w14:textId="77777777" w:rsidR="00A848E9" w:rsidRPr="00F4580E" w:rsidRDefault="00A848E9" w:rsidP="0087425F">
            <w:pPr>
              <w:ind w:firstLine="0"/>
              <w:jc w:val="left"/>
              <w:rPr>
                <w:rFonts w:cs="Times New Roman"/>
                <w:szCs w:val="21"/>
              </w:rPr>
            </w:pPr>
            <w:r w:rsidRPr="00F4580E">
              <w:rPr>
                <w:rFonts w:cs="Times New Roman"/>
                <w:szCs w:val="21"/>
              </w:rPr>
              <w:t>Dry Membrane</w:t>
            </w:r>
          </w:p>
        </w:tc>
      </w:tr>
      <w:tr w:rsidR="00A848E9" w:rsidRPr="00F4580E" w14:paraId="3F5ABEBA" w14:textId="77777777" w:rsidTr="00A848E9">
        <w:trPr>
          <w:trHeight w:val="249"/>
        </w:trPr>
        <w:tc>
          <w:tcPr>
            <w:tcW w:w="1985" w:type="dxa"/>
            <w:vAlign w:val="center"/>
          </w:tcPr>
          <w:p w14:paraId="03235A63" w14:textId="77777777" w:rsidR="00A848E9" w:rsidRPr="00F4580E" w:rsidRDefault="00A848E9" w:rsidP="0087425F">
            <w:pPr>
              <w:ind w:firstLine="0"/>
              <w:jc w:val="left"/>
              <w:rPr>
                <w:rFonts w:cs="Times New Roman"/>
                <w:szCs w:val="21"/>
              </w:rPr>
            </w:pPr>
            <m:oMath>
              <m:r>
                <w:rPr>
                  <w:rFonts w:ascii="Cambria Math" w:hAnsi="Cambria Math" w:cs="Times New Roman"/>
                  <w:szCs w:val="21"/>
                </w:rPr>
                <m:t>ch2g</m:t>
              </m:r>
            </m:oMath>
            <w:r w:rsidRPr="00F4580E">
              <w:rPr>
                <w:rFonts w:cs="Times New Roman"/>
                <w:szCs w:val="21"/>
              </w:rPr>
              <w:t xml:space="preserve"> </w:t>
            </w:r>
          </w:p>
        </w:tc>
        <w:tc>
          <w:tcPr>
            <w:tcW w:w="6356" w:type="dxa"/>
            <w:gridSpan w:val="2"/>
            <w:vAlign w:val="center"/>
          </w:tcPr>
          <w:p w14:paraId="7E4F32BF" w14:textId="77777777" w:rsidR="00A848E9" w:rsidRPr="00F4580E" w:rsidRDefault="00A848E9" w:rsidP="0087425F">
            <w:pPr>
              <w:ind w:firstLine="0"/>
              <w:jc w:val="left"/>
              <w:rPr>
                <w:rFonts w:cs="Times New Roman"/>
                <w:szCs w:val="21"/>
              </w:rPr>
            </w:pPr>
            <w:r w:rsidRPr="00F4580E">
              <w:rPr>
                <w:rFonts w:cs="Times New Roman"/>
                <w:szCs w:val="21"/>
              </w:rPr>
              <w:t>Channel to Gas diffusion layer</w:t>
            </w:r>
          </w:p>
        </w:tc>
      </w:tr>
      <w:tr w:rsidR="00A848E9" w:rsidRPr="00F4580E" w14:paraId="0A641C7A" w14:textId="77777777" w:rsidTr="00A848E9">
        <w:trPr>
          <w:trHeight w:val="249"/>
        </w:trPr>
        <w:tc>
          <w:tcPr>
            <w:tcW w:w="1985" w:type="dxa"/>
            <w:vAlign w:val="center"/>
          </w:tcPr>
          <w:p w14:paraId="1753C15C" w14:textId="77777777" w:rsidR="00A848E9" w:rsidRPr="00F4580E" w:rsidRDefault="00A848E9" w:rsidP="0087425F">
            <w:pPr>
              <w:ind w:firstLine="0"/>
              <w:jc w:val="left"/>
              <w:rPr>
                <w:rFonts w:cs="Times New Roman"/>
                <w:szCs w:val="21"/>
              </w:rPr>
            </w:pPr>
            <m:oMath>
              <m:r>
                <w:rPr>
                  <w:rFonts w:ascii="Cambria Math" w:hAnsi="Cambria Math" w:cs="Times New Roman"/>
                  <w:szCs w:val="21"/>
                </w:rPr>
                <m:t>g2cl</m:t>
              </m:r>
            </m:oMath>
            <w:r w:rsidRPr="00F4580E">
              <w:rPr>
                <w:rFonts w:cs="Times New Roman"/>
                <w:szCs w:val="21"/>
              </w:rPr>
              <w:t xml:space="preserve"> </w:t>
            </w:r>
          </w:p>
        </w:tc>
        <w:tc>
          <w:tcPr>
            <w:tcW w:w="6356" w:type="dxa"/>
            <w:gridSpan w:val="2"/>
            <w:vAlign w:val="center"/>
          </w:tcPr>
          <w:p w14:paraId="032DAD75" w14:textId="77777777" w:rsidR="00A848E9" w:rsidRPr="00F4580E" w:rsidRDefault="00A848E9" w:rsidP="0087425F">
            <w:pPr>
              <w:ind w:firstLine="0"/>
              <w:jc w:val="left"/>
              <w:rPr>
                <w:rFonts w:cs="Times New Roman"/>
                <w:szCs w:val="21"/>
              </w:rPr>
            </w:pPr>
            <w:r w:rsidRPr="00F4580E">
              <w:rPr>
                <w:rFonts w:cs="Times New Roman"/>
                <w:szCs w:val="21"/>
              </w:rPr>
              <w:t>Gas diffusion layer to Catalyst Layer</w:t>
            </w:r>
          </w:p>
        </w:tc>
      </w:tr>
      <w:tr w:rsidR="00A848E9" w:rsidRPr="00F4580E" w14:paraId="16A82D11" w14:textId="77777777" w:rsidTr="00A848E9">
        <w:trPr>
          <w:trHeight w:val="249"/>
        </w:trPr>
        <w:tc>
          <w:tcPr>
            <w:tcW w:w="1985" w:type="dxa"/>
            <w:vAlign w:val="center"/>
          </w:tcPr>
          <w:p w14:paraId="3DA525ED" w14:textId="77777777" w:rsidR="00A848E9" w:rsidRPr="00F4580E" w:rsidRDefault="00A848E9" w:rsidP="0087425F">
            <w:pPr>
              <w:ind w:firstLine="0"/>
              <w:jc w:val="left"/>
              <w:rPr>
                <w:rFonts w:cs="Times New Roman"/>
                <w:szCs w:val="21"/>
              </w:rPr>
            </w:pPr>
            <m:oMath>
              <m:r>
                <w:rPr>
                  <w:rFonts w:ascii="Cambria Math" w:hAnsi="Cambria Math" w:cs="Times New Roman"/>
                  <w:szCs w:val="21"/>
                </w:rPr>
                <w:lastRenderedPageBreak/>
                <m:t>cl2mem</m:t>
              </m:r>
            </m:oMath>
            <w:r w:rsidRPr="00F4580E">
              <w:rPr>
                <w:rFonts w:cs="Times New Roman"/>
                <w:szCs w:val="21"/>
              </w:rPr>
              <w:t xml:space="preserve"> </w:t>
            </w:r>
          </w:p>
        </w:tc>
        <w:tc>
          <w:tcPr>
            <w:tcW w:w="6356" w:type="dxa"/>
            <w:gridSpan w:val="2"/>
            <w:vAlign w:val="center"/>
          </w:tcPr>
          <w:p w14:paraId="03ACC903" w14:textId="77777777" w:rsidR="00A848E9" w:rsidRPr="00F4580E" w:rsidRDefault="00A848E9" w:rsidP="0087425F">
            <w:pPr>
              <w:ind w:firstLine="0"/>
              <w:jc w:val="left"/>
              <w:rPr>
                <w:rFonts w:cs="Times New Roman"/>
                <w:szCs w:val="21"/>
              </w:rPr>
            </w:pPr>
            <w:r w:rsidRPr="00F4580E">
              <w:rPr>
                <w:rFonts w:cs="Times New Roman"/>
                <w:szCs w:val="21"/>
              </w:rPr>
              <w:t>Catalyst layer to Membrane</w:t>
            </w:r>
          </w:p>
        </w:tc>
      </w:tr>
      <w:tr w:rsidR="00A848E9" w:rsidRPr="00F4580E" w14:paraId="1FF8A17D" w14:textId="77777777" w:rsidTr="00A848E9">
        <w:trPr>
          <w:trHeight w:val="249"/>
        </w:trPr>
        <w:tc>
          <w:tcPr>
            <w:tcW w:w="1985" w:type="dxa"/>
            <w:vAlign w:val="center"/>
          </w:tcPr>
          <w:p w14:paraId="4CD5A8C3" w14:textId="77777777" w:rsidR="00A848E9" w:rsidRPr="00F4580E" w:rsidRDefault="00A848E9" w:rsidP="0087425F">
            <w:pPr>
              <w:ind w:firstLine="0"/>
              <w:jc w:val="left"/>
              <w:rPr>
                <w:rFonts w:cs="Times New Roman"/>
                <w:szCs w:val="21"/>
              </w:rPr>
            </w:pPr>
            <m:oMath>
              <m:r>
                <w:rPr>
                  <w:rFonts w:ascii="Cambria Math" w:hAnsi="Cambria Math" w:cs="Times New Roman"/>
                  <w:szCs w:val="21"/>
                </w:rPr>
                <m:t>dAir</m:t>
              </m:r>
            </m:oMath>
            <w:r w:rsidRPr="00F4580E">
              <w:rPr>
                <w:rFonts w:cs="Times New Roman"/>
                <w:szCs w:val="21"/>
              </w:rPr>
              <w:t xml:space="preserve"> </w:t>
            </w:r>
          </w:p>
        </w:tc>
        <w:tc>
          <w:tcPr>
            <w:tcW w:w="6356" w:type="dxa"/>
            <w:gridSpan w:val="2"/>
            <w:vAlign w:val="center"/>
          </w:tcPr>
          <w:p w14:paraId="3BB81489" w14:textId="77777777" w:rsidR="00A848E9" w:rsidRPr="00F4580E" w:rsidRDefault="00A848E9" w:rsidP="0087425F">
            <w:pPr>
              <w:ind w:firstLine="0"/>
              <w:jc w:val="left"/>
              <w:rPr>
                <w:rFonts w:cs="Times New Roman"/>
                <w:szCs w:val="21"/>
              </w:rPr>
            </w:pPr>
            <w:bookmarkStart w:id="23" w:name="OLE_LINK32"/>
            <w:r w:rsidRPr="00F4580E">
              <w:rPr>
                <w:rFonts w:cs="Times New Roman"/>
                <w:szCs w:val="21"/>
              </w:rPr>
              <w:t>Dry Air</w:t>
            </w:r>
            <w:bookmarkEnd w:id="23"/>
          </w:p>
        </w:tc>
      </w:tr>
      <w:tr w:rsidR="00A848E9" w:rsidRPr="00F4580E" w14:paraId="51991C7E" w14:textId="77777777" w:rsidTr="00A848E9">
        <w:trPr>
          <w:trHeight w:val="249"/>
        </w:trPr>
        <w:tc>
          <w:tcPr>
            <w:tcW w:w="1985" w:type="dxa"/>
            <w:vAlign w:val="center"/>
          </w:tcPr>
          <w:p w14:paraId="20580A75" w14:textId="77777777" w:rsidR="00A848E9" w:rsidRPr="00F4580E" w:rsidRDefault="00A848E9" w:rsidP="0087425F">
            <w:pPr>
              <w:ind w:firstLine="0"/>
              <w:jc w:val="left"/>
              <w:rPr>
                <w:rFonts w:cs="Times New Roman"/>
                <w:szCs w:val="21"/>
              </w:rPr>
            </w:pPr>
            <m:oMath>
              <m:r>
                <w:rPr>
                  <w:rFonts w:ascii="Cambria Math" w:hAnsi="Cambria Math" w:cs="Times New Roman"/>
                  <w:szCs w:val="21"/>
                </w:rPr>
                <m:t>wAir</m:t>
              </m:r>
            </m:oMath>
            <w:r w:rsidRPr="00F4580E">
              <w:rPr>
                <w:rFonts w:cs="Times New Roman"/>
                <w:szCs w:val="21"/>
              </w:rPr>
              <w:t xml:space="preserve"> </w:t>
            </w:r>
          </w:p>
        </w:tc>
        <w:tc>
          <w:tcPr>
            <w:tcW w:w="6356" w:type="dxa"/>
            <w:gridSpan w:val="2"/>
            <w:vAlign w:val="center"/>
          </w:tcPr>
          <w:p w14:paraId="6C96005F" w14:textId="77777777" w:rsidR="00A848E9" w:rsidRPr="00F4580E" w:rsidRDefault="00A848E9" w:rsidP="0087425F">
            <w:pPr>
              <w:ind w:firstLine="0"/>
              <w:jc w:val="left"/>
              <w:rPr>
                <w:rFonts w:cs="Times New Roman"/>
                <w:szCs w:val="21"/>
              </w:rPr>
            </w:pPr>
            <w:r w:rsidRPr="00F4580E">
              <w:rPr>
                <w:rFonts w:cs="Times New Roman"/>
                <w:szCs w:val="21"/>
              </w:rPr>
              <w:t>Wet Air</w:t>
            </w:r>
          </w:p>
        </w:tc>
      </w:tr>
      <w:tr w:rsidR="00A848E9" w:rsidRPr="00F4580E" w14:paraId="288715E1" w14:textId="77777777" w:rsidTr="00A848E9">
        <w:trPr>
          <w:trHeight w:val="249"/>
        </w:trPr>
        <w:tc>
          <w:tcPr>
            <w:tcW w:w="1985" w:type="dxa"/>
            <w:vAlign w:val="center"/>
          </w:tcPr>
          <w:p w14:paraId="79E701D6" w14:textId="77777777" w:rsidR="00A848E9" w:rsidRPr="00F4580E" w:rsidRDefault="00A848E9" w:rsidP="0087425F">
            <w:pPr>
              <w:ind w:firstLine="0"/>
              <w:jc w:val="left"/>
              <w:rPr>
                <w:rFonts w:cs="Times New Roman"/>
                <w:szCs w:val="21"/>
              </w:rPr>
            </w:pPr>
            <m:oMath>
              <m:r>
                <w:rPr>
                  <w:rFonts w:ascii="Cambria Math" w:hAnsi="Cambria Math" w:cs="Times New Roman"/>
                  <w:szCs w:val="21"/>
                </w:rPr>
                <m:t>g</m:t>
              </m:r>
              <m:sSub>
                <m:sSubPr>
                  <m:ctrlPr>
                    <w:rPr>
                      <w:rFonts w:ascii="Cambria Math" w:hAnsi="Cambria Math" w:cs="Times New Roman"/>
                      <w:i/>
                      <w:szCs w:val="21"/>
                    </w:rPr>
                  </m:ctrlPr>
                </m:sSubPr>
                <m:e>
                  <m:r>
                    <w:rPr>
                      <w:rFonts w:ascii="Cambria Math" w:hAnsi="Cambria Math" w:cs="Times New Roman"/>
                      <w:szCs w:val="21"/>
                    </w:rPr>
                    <m:t>H</m:t>
                  </m:r>
                </m:e>
                <m:sub>
                  <m:r>
                    <w:rPr>
                      <w:rFonts w:ascii="Cambria Math" w:hAnsi="Cambria Math" w:cs="Times New Roman"/>
                      <w:szCs w:val="21"/>
                    </w:rPr>
                    <m:t>2</m:t>
                  </m:r>
                </m:sub>
              </m:sSub>
              <m:r>
                <w:rPr>
                  <w:rFonts w:ascii="Cambria Math" w:hAnsi="Cambria Math" w:cs="Times New Roman"/>
                  <w:szCs w:val="21"/>
                </w:rPr>
                <m:t>O</m:t>
              </m:r>
            </m:oMath>
            <w:r w:rsidRPr="00F4580E">
              <w:rPr>
                <w:rFonts w:cs="Times New Roman"/>
                <w:szCs w:val="21"/>
              </w:rPr>
              <w:t xml:space="preserve"> </w:t>
            </w:r>
          </w:p>
        </w:tc>
        <w:tc>
          <w:tcPr>
            <w:tcW w:w="6356" w:type="dxa"/>
            <w:gridSpan w:val="2"/>
            <w:vAlign w:val="center"/>
          </w:tcPr>
          <w:p w14:paraId="2E3E5672" w14:textId="77777777" w:rsidR="00A848E9" w:rsidRPr="00F4580E" w:rsidRDefault="00A848E9" w:rsidP="0087425F">
            <w:pPr>
              <w:ind w:firstLine="0"/>
              <w:jc w:val="left"/>
              <w:rPr>
                <w:rFonts w:cs="Times New Roman"/>
                <w:szCs w:val="21"/>
              </w:rPr>
            </w:pPr>
            <w:r w:rsidRPr="00F4580E">
              <w:rPr>
                <w:rFonts w:cs="Times New Roman"/>
                <w:szCs w:val="21"/>
              </w:rPr>
              <w:t>Gas form of water</w:t>
            </w:r>
          </w:p>
        </w:tc>
      </w:tr>
      <w:tr w:rsidR="00A848E9" w:rsidRPr="00F4580E" w14:paraId="0FBD269C" w14:textId="77777777" w:rsidTr="00A848E9">
        <w:trPr>
          <w:trHeight w:val="249"/>
        </w:trPr>
        <w:tc>
          <w:tcPr>
            <w:tcW w:w="1985" w:type="dxa"/>
            <w:vAlign w:val="center"/>
          </w:tcPr>
          <w:p w14:paraId="615F10A2" w14:textId="77777777" w:rsidR="00A848E9" w:rsidRPr="00F4580E" w:rsidRDefault="00A848E9" w:rsidP="0087425F">
            <w:pPr>
              <w:ind w:firstLine="0"/>
              <w:jc w:val="left"/>
              <w:rPr>
                <w:rFonts w:cs="Times New Roman"/>
                <w:szCs w:val="21"/>
              </w:rPr>
            </w:pPr>
            <m:oMath>
              <m:r>
                <w:rPr>
                  <w:rFonts w:ascii="Cambria Math" w:hAnsi="Cambria Math" w:cs="Times New Roman"/>
                  <w:szCs w:val="21"/>
                </w:rPr>
                <m:t>l</m:t>
              </m:r>
              <m:sSub>
                <m:sSubPr>
                  <m:ctrlPr>
                    <w:rPr>
                      <w:rFonts w:ascii="Cambria Math" w:hAnsi="Cambria Math" w:cs="Times New Roman"/>
                      <w:i/>
                      <w:szCs w:val="21"/>
                    </w:rPr>
                  </m:ctrlPr>
                </m:sSubPr>
                <m:e>
                  <m:r>
                    <w:rPr>
                      <w:rFonts w:ascii="Cambria Math" w:hAnsi="Cambria Math" w:cs="Times New Roman"/>
                      <w:szCs w:val="21"/>
                    </w:rPr>
                    <m:t>H</m:t>
                  </m:r>
                </m:e>
                <m:sub>
                  <m:r>
                    <w:rPr>
                      <w:rFonts w:ascii="Cambria Math" w:hAnsi="Cambria Math" w:cs="Times New Roman"/>
                      <w:szCs w:val="21"/>
                    </w:rPr>
                    <m:t>2</m:t>
                  </m:r>
                </m:sub>
              </m:sSub>
              <m:r>
                <w:rPr>
                  <w:rFonts w:ascii="Cambria Math" w:hAnsi="Cambria Math" w:cs="Times New Roman"/>
                  <w:szCs w:val="21"/>
                </w:rPr>
                <m:t>O</m:t>
              </m:r>
            </m:oMath>
            <w:r w:rsidRPr="00F4580E">
              <w:rPr>
                <w:rFonts w:cs="Times New Roman"/>
                <w:szCs w:val="21"/>
              </w:rPr>
              <w:t xml:space="preserve"> </w:t>
            </w:r>
          </w:p>
        </w:tc>
        <w:tc>
          <w:tcPr>
            <w:tcW w:w="6356" w:type="dxa"/>
            <w:gridSpan w:val="2"/>
            <w:vAlign w:val="center"/>
          </w:tcPr>
          <w:p w14:paraId="170E0406" w14:textId="77777777" w:rsidR="00A848E9" w:rsidRPr="00F4580E" w:rsidRDefault="00A848E9" w:rsidP="0087425F">
            <w:pPr>
              <w:ind w:firstLine="0"/>
              <w:jc w:val="left"/>
              <w:rPr>
                <w:rFonts w:cs="Times New Roman"/>
                <w:szCs w:val="21"/>
              </w:rPr>
            </w:pPr>
            <w:r w:rsidRPr="00F4580E">
              <w:rPr>
                <w:rFonts w:cs="Times New Roman"/>
                <w:szCs w:val="21"/>
              </w:rPr>
              <w:t>Liquid form of water</w:t>
            </w:r>
          </w:p>
        </w:tc>
      </w:tr>
      <w:tr w:rsidR="00A848E9" w:rsidRPr="00F4580E" w14:paraId="43461367" w14:textId="77777777" w:rsidTr="00A848E9">
        <w:trPr>
          <w:trHeight w:val="249"/>
        </w:trPr>
        <w:tc>
          <w:tcPr>
            <w:tcW w:w="1985" w:type="dxa"/>
            <w:vAlign w:val="center"/>
          </w:tcPr>
          <w:p w14:paraId="667EECA3" w14:textId="77777777" w:rsidR="00A848E9" w:rsidRPr="00F4580E" w:rsidRDefault="00A848E9" w:rsidP="0087425F">
            <w:pPr>
              <w:ind w:firstLine="0"/>
              <w:jc w:val="left"/>
              <w:rPr>
                <w:rFonts w:cs="Times New Roman"/>
                <w:szCs w:val="21"/>
              </w:rPr>
            </w:pPr>
            <m:oMath>
              <m:r>
                <w:rPr>
                  <w:rFonts w:ascii="Cambria Math" w:hAnsi="Cambria Math" w:cs="Times New Roman"/>
                  <w:szCs w:val="21"/>
                </w:rPr>
                <m:t>m</m:t>
              </m:r>
              <m:sSub>
                <m:sSubPr>
                  <m:ctrlPr>
                    <w:rPr>
                      <w:rFonts w:ascii="Cambria Math" w:hAnsi="Cambria Math" w:cs="Times New Roman"/>
                      <w:i/>
                      <w:szCs w:val="21"/>
                    </w:rPr>
                  </m:ctrlPr>
                </m:sSubPr>
                <m:e>
                  <m:r>
                    <w:rPr>
                      <w:rFonts w:ascii="Cambria Math" w:hAnsi="Cambria Math" w:cs="Times New Roman"/>
                      <w:szCs w:val="21"/>
                    </w:rPr>
                    <m:t>H</m:t>
                  </m:r>
                </m:e>
                <m:sub>
                  <m:r>
                    <w:rPr>
                      <w:rFonts w:ascii="Cambria Math" w:hAnsi="Cambria Math" w:cs="Times New Roman"/>
                      <w:szCs w:val="21"/>
                    </w:rPr>
                    <m:t>2</m:t>
                  </m:r>
                </m:sub>
              </m:sSub>
              <m:r>
                <w:rPr>
                  <w:rFonts w:ascii="Cambria Math" w:hAnsi="Cambria Math" w:cs="Times New Roman"/>
                  <w:szCs w:val="21"/>
                </w:rPr>
                <m:t>O</m:t>
              </m:r>
            </m:oMath>
            <w:r w:rsidRPr="00F4580E">
              <w:rPr>
                <w:rFonts w:cs="Times New Roman"/>
                <w:szCs w:val="21"/>
              </w:rPr>
              <w:t xml:space="preserve"> </w:t>
            </w:r>
          </w:p>
        </w:tc>
        <w:tc>
          <w:tcPr>
            <w:tcW w:w="6356" w:type="dxa"/>
            <w:gridSpan w:val="2"/>
            <w:vAlign w:val="center"/>
          </w:tcPr>
          <w:p w14:paraId="2E490B5F" w14:textId="77777777" w:rsidR="00A848E9" w:rsidRPr="00F4580E" w:rsidRDefault="00A848E9" w:rsidP="0087425F">
            <w:pPr>
              <w:ind w:firstLine="0"/>
              <w:jc w:val="left"/>
              <w:rPr>
                <w:rFonts w:cs="Times New Roman"/>
                <w:szCs w:val="21"/>
              </w:rPr>
            </w:pPr>
            <w:r w:rsidRPr="00F4580E">
              <w:rPr>
                <w:rFonts w:cs="Times New Roman"/>
                <w:szCs w:val="21"/>
              </w:rPr>
              <w:t>Water in Membrane</w:t>
            </w:r>
          </w:p>
        </w:tc>
      </w:tr>
      <w:tr w:rsidR="00A848E9" w:rsidRPr="00F4580E" w14:paraId="62A7D129" w14:textId="77777777" w:rsidTr="00A848E9">
        <w:trPr>
          <w:trHeight w:val="249"/>
        </w:trPr>
        <w:tc>
          <w:tcPr>
            <w:tcW w:w="1985" w:type="dxa"/>
            <w:vAlign w:val="center"/>
          </w:tcPr>
          <w:p w14:paraId="726332BA" w14:textId="77777777" w:rsidR="00A848E9" w:rsidRPr="00F4580E" w:rsidRDefault="00A848E9" w:rsidP="0087425F">
            <w:pPr>
              <w:ind w:firstLine="0"/>
              <w:jc w:val="left"/>
              <w:rPr>
                <w:rFonts w:cs="Times New Roman"/>
                <w:szCs w:val="21"/>
              </w:rPr>
            </w:pPr>
            <m:oMath>
              <m:r>
                <w:rPr>
                  <w:rFonts w:ascii="Cambria Math" w:hAnsi="Cambria Math" w:cs="Times New Roman"/>
                  <w:szCs w:val="21"/>
                </w:rPr>
                <m:t>g2l</m:t>
              </m:r>
            </m:oMath>
            <w:r w:rsidRPr="00F4580E">
              <w:rPr>
                <w:rFonts w:cs="Times New Roman"/>
                <w:szCs w:val="21"/>
              </w:rPr>
              <w:t xml:space="preserve"> </w:t>
            </w:r>
          </w:p>
        </w:tc>
        <w:tc>
          <w:tcPr>
            <w:tcW w:w="6356" w:type="dxa"/>
            <w:gridSpan w:val="2"/>
            <w:vAlign w:val="center"/>
          </w:tcPr>
          <w:p w14:paraId="629E0161" w14:textId="77777777" w:rsidR="00A848E9" w:rsidRPr="00F4580E" w:rsidRDefault="00A848E9" w:rsidP="0087425F">
            <w:pPr>
              <w:ind w:firstLine="0"/>
              <w:jc w:val="left"/>
              <w:rPr>
                <w:rFonts w:cs="Times New Roman"/>
                <w:szCs w:val="21"/>
              </w:rPr>
            </w:pPr>
            <w:r w:rsidRPr="00F4580E">
              <w:rPr>
                <w:rFonts w:cs="Times New Roman"/>
                <w:szCs w:val="21"/>
              </w:rPr>
              <w:t>Gas form water to Liquid form water</w:t>
            </w:r>
          </w:p>
        </w:tc>
      </w:tr>
      <w:tr w:rsidR="00A848E9" w:rsidRPr="00F4580E" w14:paraId="01F70A3A" w14:textId="77777777" w:rsidTr="00A848E9">
        <w:trPr>
          <w:trHeight w:val="249"/>
        </w:trPr>
        <w:tc>
          <w:tcPr>
            <w:tcW w:w="1985" w:type="dxa"/>
            <w:vAlign w:val="center"/>
          </w:tcPr>
          <w:p w14:paraId="5B0FF373" w14:textId="77777777" w:rsidR="00A848E9" w:rsidRPr="00F4580E" w:rsidRDefault="00A848E9" w:rsidP="0087425F">
            <w:pPr>
              <w:ind w:firstLine="0"/>
              <w:jc w:val="left"/>
              <w:rPr>
                <w:rFonts w:cs="Times New Roman"/>
                <w:szCs w:val="21"/>
              </w:rPr>
            </w:pPr>
            <m:oMath>
              <m:r>
                <w:rPr>
                  <w:rFonts w:ascii="Cambria Math" w:hAnsi="Cambria Math" w:cs="Times New Roman"/>
                  <w:szCs w:val="21"/>
                </w:rPr>
                <m:t>m2g</m:t>
              </m:r>
            </m:oMath>
            <w:r w:rsidRPr="00F4580E">
              <w:rPr>
                <w:rFonts w:cs="Times New Roman"/>
                <w:szCs w:val="21"/>
              </w:rPr>
              <w:t xml:space="preserve"> </w:t>
            </w:r>
          </w:p>
        </w:tc>
        <w:tc>
          <w:tcPr>
            <w:tcW w:w="6356" w:type="dxa"/>
            <w:gridSpan w:val="2"/>
            <w:vAlign w:val="center"/>
          </w:tcPr>
          <w:p w14:paraId="0DFB6FA7" w14:textId="77777777" w:rsidR="00A848E9" w:rsidRPr="00F4580E" w:rsidRDefault="00A848E9" w:rsidP="0087425F">
            <w:pPr>
              <w:ind w:firstLine="0"/>
              <w:jc w:val="left"/>
              <w:rPr>
                <w:rFonts w:cs="Times New Roman"/>
                <w:szCs w:val="21"/>
              </w:rPr>
            </w:pPr>
            <w:r w:rsidRPr="00F4580E">
              <w:rPr>
                <w:rFonts w:cs="Times New Roman"/>
                <w:szCs w:val="21"/>
              </w:rPr>
              <w:t>Membrane water to Gas form water</w:t>
            </w:r>
          </w:p>
        </w:tc>
      </w:tr>
      <w:tr w:rsidR="00A848E9" w:rsidRPr="00F4580E" w14:paraId="7324447D" w14:textId="77777777" w:rsidTr="00A848E9">
        <w:trPr>
          <w:trHeight w:val="249"/>
        </w:trPr>
        <w:tc>
          <w:tcPr>
            <w:tcW w:w="1985" w:type="dxa"/>
            <w:vAlign w:val="center"/>
          </w:tcPr>
          <w:p w14:paraId="7D4FFB27" w14:textId="77777777" w:rsidR="00A848E9" w:rsidRPr="00F4580E" w:rsidRDefault="00A848E9" w:rsidP="0087425F">
            <w:pPr>
              <w:ind w:firstLine="0"/>
              <w:jc w:val="left"/>
              <w:rPr>
                <w:rFonts w:cs="Times New Roman"/>
                <w:szCs w:val="21"/>
              </w:rPr>
            </w:pPr>
            <m:oMath>
              <m:r>
                <w:rPr>
                  <w:rFonts w:ascii="Cambria Math" w:hAnsi="Cambria Math" w:cs="Times New Roman"/>
                  <w:szCs w:val="21"/>
                </w:rPr>
                <m:t>m2l</m:t>
              </m:r>
            </m:oMath>
            <w:r w:rsidRPr="00F4580E">
              <w:rPr>
                <w:rFonts w:cs="Times New Roman"/>
                <w:szCs w:val="21"/>
              </w:rPr>
              <w:t xml:space="preserve"> </w:t>
            </w:r>
          </w:p>
        </w:tc>
        <w:tc>
          <w:tcPr>
            <w:tcW w:w="6356" w:type="dxa"/>
            <w:gridSpan w:val="2"/>
            <w:vAlign w:val="center"/>
          </w:tcPr>
          <w:p w14:paraId="00630E32" w14:textId="77777777" w:rsidR="00A848E9" w:rsidRPr="00F4580E" w:rsidRDefault="00A848E9" w:rsidP="0087425F">
            <w:pPr>
              <w:ind w:firstLine="0"/>
              <w:jc w:val="left"/>
              <w:rPr>
                <w:rFonts w:cs="Times New Roman"/>
                <w:szCs w:val="21"/>
              </w:rPr>
            </w:pPr>
            <w:r w:rsidRPr="00F4580E">
              <w:rPr>
                <w:rFonts w:cs="Times New Roman"/>
                <w:szCs w:val="21"/>
              </w:rPr>
              <w:t>Membrane water to Liquid form water</w:t>
            </w:r>
          </w:p>
        </w:tc>
      </w:tr>
      <w:tr w:rsidR="00A848E9" w:rsidRPr="00F4580E" w14:paraId="21A98075" w14:textId="77777777" w:rsidTr="00A848E9">
        <w:trPr>
          <w:trHeight w:val="249"/>
        </w:trPr>
        <w:tc>
          <w:tcPr>
            <w:tcW w:w="1985" w:type="dxa"/>
            <w:vAlign w:val="center"/>
          </w:tcPr>
          <w:p w14:paraId="516475AF" w14:textId="77777777" w:rsidR="00A848E9" w:rsidRPr="00F4580E" w:rsidRDefault="00A848E9" w:rsidP="0087425F">
            <w:pPr>
              <w:ind w:firstLine="0"/>
              <w:jc w:val="left"/>
              <w:rPr>
                <w:rFonts w:cs="Times New Roman"/>
                <w:szCs w:val="21"/>
              </w:rPr>
            </w:pPr>
            <m:oMath>
              <m:r>
                <w:rPr>
                  <w:rFonts w:ascii="Cambria Math" w:hAnsi="Cambria Math" w:cs="Times New Roman"/>
                  <w:szCs w:val="21"/>
                </w:rPr>
                <m:t>oc</m:t>
              </m:r>
            </m:oMath>
            <w:r w:rsidRPr="00F4580E">
              <w:rPr>
                <w:rFonts w:cs="Times New Roman"/>
                <w:szCs w:val="21"/>
              </w:rPr>
              <w:t xml:space="preserve"> </w:t>
            </w:r>
          </w:p>
        </w:tc>
        <w:tc>
          <w:tcPr>
            <w:tcW w:w="6356" w:type="dxa"/>
            <w:gridSpan w:val="2"/>
            <w:vAlign w:val="center"/>
          </w:tcPr>
          <w:p w14:paraId="16038F9F" w14:textId="77777777" w:rsidR="00A848E9" w:rsidRPr="00F4580E" w:rsidRDefault="00A848E9" w:rsidP="0087425F">
            <w:pPr>
              <w:ind w:firstLine="0"/>
              <w:jc w:val="left"/>
              <w:rPr>
                <w:rFonts w:cs="Times New Roman"/>
                <w:szCs w:val="21"/>
              </w:rPr>
            </w:pPr>
            <w:r w:rsidRPr="00F4580E">
              <w:rPr>
                <w:rFonts w:cs="Times New Roman"/>
                <w:szCs w:val="21"/>
              </w:rPr>
              <w:t>Open Circuit</w:t>
            </w:r>
          </w:p>
        </w:tc>
      </w:tr>
      <w:tr w:rsidR="00A848E9" w:rsidRPr="00F4580E" w14:paraId="140147A0" w14:textId="77777777" w:rsidTr="00A848E9">
        <w:trPr>
          <w:trHeight w:val="249"/>
        </w:trPr>
        <w:tc>
          <w:tcPr>
            <w:tcW w:w="1985" w:type="dxa"/>
            <w:vAlign w:val="center"/>
          </w:tcPr>
          <w:p w14:paraId="7EB1DD18" w14:textId="77777777" w:rsidR="00A848E9" w:rsidRPr="00F4580E" w:rsidRDefault="00A848E9" w:rsidP="0087425F">
            <w:pPr>
              <w:ind w:firstLine="0"/>
              <w:jc w:val="left"/>
              <w:rPr>
                <w:rFonts w:cs="Times New Roman"/>
                <w:szCs w:val="21"/>
              </w:rPr>
            </w:pPr>
            <m:oMath>
              <m:r>
                <w:rPr>
                  <w:rFonts w:ascii="Cambria Math" w:hAnsi="Cambria Math" w:cs="Times New Roman"/>
                  <w:szCs w:val="21"/>
                </w:rPr>
                <m:t>ohm,loss</m:t>
              </m:r>
            </m:oMath>
            <w:r w:rsidRPr="00F4580E">
              <w:rPr>
                <w:rFonts w:cs="Times New Roman"/>
                <w:szCs w:val="21"/>
              </w:rPr>
              <w:t xml:space="preserve"> </w:t>
            </w:r>
          </w:p>
        </w:tc>
        <w:tc>
          <w:tcPr>
            <w:tcW w:w="6356" w:type="dxa"/>
            <w:gridSpan w:val="2"/>
            <w:vAlign w:val="center"/>
          </w:tcPr>
          <w:p w14:paraId="087BE4B2" w14:textId="77777777" w:rsidR="00A848E9" w:rsidRPr="00F4580E" w:rsidRDefault="00A848E9" w:rsidP="0087425F">
            <w:pPr>
              <w:ind w:firstLine="0"/>
              <w:jc w:val="left"/>
              <w:rPr>
                <w:rFonts w:cs="Times New Roman"/>
                <w:szCs w:val="21"/>
              </w:rPr>
            </w:pPr>
            <w:r w:rsidRPr="00F4580E">
              <w:rPr>
                <w:rFonts w:cs="Times New Roman"/>
                <w:szCs w:val="21"/>
              </w:rPr>
              <w:t>Ohm Loss</w:t>
            </w:r>
          </w:p>
        </w:tc>
      </w:tr>
      <w:tr w:rsidR="00A848E9" w:rsidRPr="00F4580E" w14:paraId="2E1CD506" w14:textId="77777777" w:rsidTr="00A848E9">
        <w:trPr>
          <w:trHeight w:val="249"/>
        </w:trPr>
        <w:tc>
          <w:tcPr>
            <w:tcW w:w="1985" w:type="dxa"/>
            <w:vAlign w:val="center"/>
          </w:tcPr>
          <w:p w14:paraId="10257921" w14:textId="77777777" w:rsidR="00A848E9" w:rsidRPr="00F4580E" w:rsidRDefault="00A848E9" w:rsidP="0087425F">
            <w:pPr>
              <w:ind w:firstLine="0"/>
              <w:jc w:val="left"/>
              <w:rPr>
                <w:rFonts w:cs="Times New Roman"/>
                <w:szCs w:val="21"/>
              </w:rPr>
            </w:pPr>
            <m:oMath>
              <m:r>
                <w:rPr>
                  <w:rFonts w:ascii="Cambria Math" w:hAnsi="Cambria Math" w:cs="Times New Roman"/>
                  <w:szCs w:val="21"/>
                </w:rPr>
                <m:t>act,loss</m:t>
              </m:r>
            </m:oMath>
            <w:r w:rsidRPr="00F4580E">
              <w:rPr>
                <w:rFonts w:cs="Times New Roman"/>
                <w:szCs w:val="21"/>
              </w:rPr>
              <w:t xml:space="preserve"> </w:t>
            </w:r>
          </w:p>
        </w:tc>
        <w:tc>
          <w:tcPr>
            <w:tcW w:w="6356" w:type="dxa"/>
            <w:gridSpan w:val="2"/>
            <w:vAlign w:val="center"/>
          </w:tcPr>
          <w:p w14:paraId="08A49CB7" w14:textId="77777777" w:rsidR="00A848E9" w:rsidRPr="00F4580E" w:rsidRDefault="00A848E9" w:rsidP="0087425F">
            <w:pPr>
              <w:ind w:firstLine="0"/>
              <w:jc w:val="left"/>
              <w:rPr>
                <w:rFonts w:cs="Times New Roman"/>
                <w:szCs w:val="21"/>
              </w:rPr>
            </w:pPr>
            <w:r w:rsidRPr="00F4580E">
              <w:rPr>
                <w:rFonts w:cs="Times New Roman"/>
                <w:szCs w:val="21"/>
              </w:rPr>
              <w:t>activation loss</w:t>
            </w:r>
          </w:p>
        </w:tc>
      </w:tr>
      <w:tr w:rsidR="00A848E9" w:rsidRPr="00F4580E" w14:paraId="621587EB" w14:textId="77777777" w:rsidTr="00A848E9">
        <w:trPr>
          <w:trHeight w:val="249"/>
        </w:trPr>
        <w:tc>
          <w:tcPr>
            <w:tcW w:w="1985" w:type="dxa"/>
            <w:vAlign w:val="center"/>
          </w:tcPr>
          <w:p w14:paraId="23251808" w14:textId="77777777" w:rsidR="00A848E9" w:rsidRPr="00F4580E" w:rsidRDefault="00A848E9" w:rsidP="0087425F">
            <w:pPr>
              <w:ind w:firstLine="0"/>
              <w:jc w:val="left"/>
              <w:rPr>
                <w:rFonts w:cs="Times New Roman"/>
                <w:szCs w:val="21"/>
              </w:rPr>
            </w:pPr>
            <m:oMath>
              <m:r>
                <w:rPr>
                  <w:rFonts w:ascii="Cambria Math" w:hAnsi="Cambria Math" w:cs="Times New Roman"/>
                  <w:szCs w:val="21"/>
                </w:rPr>
                <m:t>mas,loss</m:t>
              </m:r>
            </m:oMath>
            <w:r w:rsidRPr="00F4580E">
              <w:rPr>
                <w:rFonts w:cs="Times New Roman"/>
                <w:szCs w:val="21"/>
              </w:rPr>
              <w:t xml:space="preserve"> </w:t>
            </w:r>
          </w:p>
        </w:tc>
        <w:tc>
          <w:tcPr>
            <w:tcW w:w="6356" w:type="dxa"/>
            <w:gridSpan w:val="2"/>
            <w:vAlign w:val="center"/>
          </w:tcPr>
          <w:p w14:paraId="61179E01" w14:textId="77777777" w:rsidR="00A848E9" w:rsidRPr="00F4580E" w:rsidRDefault="00A848E9" w:rsidP="0087425F">
            <w:pPr>
              <w:ind w:firstLine="0"/>
              <w:jc w:val="left"/>
              <w:rPr>
                <w:rFonts w:cs="Times New Roman"/>
                <w:szCs w:val="21"/>
              </w:rPr>
            </w:pPr>
            <w:r w:rsidRPr="00F4580E">
              <w:rPr>
                <w:rFonts w:cs="Times New Roman"/>
                <w:szCs w:val="21"/>
              </w:rPr>
              <w:t>mass transfer loss</w:t>
            </w:r>
          </w:p>
        </w:tc>
      </w:tr>
      <w:tr w:rsidR="00A848E9" w:rsidRPr="00F4580E" w14:paraId="7171D5EF" w14:textId="77777777" w:rsidTr="00A848E9">
        <w:trPr>
          <w:trHeight w:val="249"/>
        </w:trPr>
        <w:tc>
          <w:tcPr>
            <w:tcW w:w="1985" w:type="dxa"/>
            <w:vAlign w:val="center"/>
          </w:tcPr>
          <w:p w14:paraId="6F0C305D" w14:textId="77777777" w:rsidR="00A848E9" w:rsidRPr="00F4580E" w:rsidRDefault="00A848E9" w:rsidP="0087425F">
            <w:pPr>
              <w:ind w:firstLine="0"/>
              <w:jc w:val="left"/>
              <w:rPr>
                <w:rFonts w:cs="Times New Roman"/>
                <w:szCs w:val="21"/>
              </w:rPr>
            </w:pPr>
            <m:oMath>
              <m:r>
                <w:rPr>
                  <w:rFonts w:ascii="Cambria Math" w:hAnsi="Cambria Math" w:cs="Times New Roman"/>
                  <w:szCs w:val="21"/>
                </w:rPr>
                <m:t>cap</m:t>
              </m:r>
            </m:oMath>
            <w:r w:rsidRPr="00F4580E">
              <w:rPr>
                <w:rFonts w:cs="Times New Roman"/>
                <w:szCs w:val="21"/>
              </w:rPr>
              <w:t xml:space="preserve"> </w:t>
            </w:r>
          </w:p>
        </w:tc>
        <w:tc>
          <w:tcPr>
            <w:tcW w:w="6356" w:type="dxa"/>
            <w:gridSpan w:val="2"/>
            <w:vAlign w:val="center"/>
          </w:tcPr>
          <w:p w14:paraId="41A85280" w14:textId="77777777" w:rsidR="00A848E9" w:rsidRPr="00F4580E" w:rsidRDefault="00A848E9" w:rsidP="0087425F">
            <w:pPr>
              <w:ind w:firstLine="0"/>
              <w:jc w:val="left"/>
              <w:rPr>
                <w:rFonts w:cs="Times New Roman"/>
                <w:szCs w:val="21"/>
              </w:rPr>
            </w:pPr>
            <w:r w:rsidRPr="00F4580E">
              <w:rPr>
                <w:rFonts w:cs="Times New Roman"/>
                <w:szCs w:val="21"/>
              </w:rPr>
              <w:t>Capillary</w:t>
            </w:r>
          </w:p>
        </w:tc>
      </w:tr>
      <w:tr w:rsidR="00A848E9" w:rsidRPr="00F4580E" w14:paraId="09C418C7" w14:textId="77777777" w:rsidTr="00A848E9">
        <w:trPr>
          <w:trHeight w:val="249"/>
        </w:trPr>
        <w:tc>
          <w:tcPr>
            <w:tcW w:w="1985" w:type="dxa"/>
            <w:vAlign w:val="center"/>
          </w:tcPr>
          <w:p w14:paraId="37291F12" w14:textId="77777777" w:rsidR="00A848E9" w:rsidRPr="00F4580E" w:rsidRDefault="00A848E9" w:rsidP="0087425F">
            <w:pPr>
              <w:ind w:firstLine="0"/>
              <w:jc w:val="left"/>
              <w:rPr>
                <w:rFonts w:cs="Times New Roman"/>
                <w:szCs w:val="21"/>
              </w:rPr>
            </w:pPr>
            <m:oMath>
              <m:r>
                <w:rPr>
                  <w:rFonts w:ascii="Cambria Math" w:hAnsi="Cambria Math" w:cs="Times New Roman"/>
                  <w:szCs w:val="21"/>
                </w:rPr>
                <m:t>f</m:t>
              </m:r>
            </m:oMath>
            <w:r w:rsidRPr="00F4580E">
              <w:rPr>
                <w:rFonts w:cs="Times New Roman"/>
                <w:szCs w:val="21"/>
              </w:rPr>
              <w:t xml:space="preserve"> </w:t>
            </w:r>
          </w:p>
        </w:tc>
        <w:tc>
          <w:tcPr>
            <w:tcW w:w="6356" w:type="dxa"/>
            <w:gridSpan w:val="2"/>
            <w:vAlign w:val="center"/>
          </w:tcPr>
          <w:p w14:paraId="3F99C916" w14:textId="77777777" w:rsidR="00A848E9" w:rsidRPr="00F4580E" w:rsidRDefault="00A848E9" w:rsidP="0087425F">
            <w:pPr>
              <w:ind w:firstLine="0"/>
              <w:jc w:val="left"/>
              <w:rPr>
                <w:rFonts w:cs="Times New Roman"/>
                <w:szCs w:val="21"/>
              </w:rPr>
            </w:pPr>
            <w:r w:rsidRPr="00F4580E">
              <w:rPr>
                <w:rFonts w:cs="Times New Roman"/>
                <w:szCs w:val="21"/>
              </w:rPr>
              <w:t>Frequency</w:t>
            </w:r>
          </w:p>
        </w:tc>
      </w:tr>
      <w:tr w:rsidR="00A848E9" w:rsidRPr="00F4580E" w14:paraId="772FF8E4" w14:textId="77777777" w:rsidTr="00A848E9">
        <w:trPr>
          <w:trHeight w:val="249"/>
        </w:trPr>
        <w:tc>
          <w:tcPr>
            <w:tcW w:w="1985" w:type="dxa"/>
            <w:vAlign w:val="center"/>
          </w:tcPr>
          <w:p w14:paraId="42F73E38" w14:textId="77777777" w:rsidR="00A848E9" w:rsidRPr="00F4580E" w:rsidRDefault="00A848E9" w:rsidP="0087425F">
            <w:pPr>
              <w:ind w:firstLine="0"/>
              <w:jc w:val="left"/>
              <w:rPr>
                <w:rFonts w:cs="Times New Roman"/>
                <w:szCs w:val="21"/>
              </w:rPr>
            </w:pPr>
            <m:oMath>
              <m:r>
                <w:rPr>
                  <w:rFonts w:ascii="Cambria Math" w:hAnsi="Cambria Math" w:cs="Times New Roman"/>
                  <w:szCs w:val="21"/>
                </w:rPr>
                <m:t>fc</m:t>
              </m:r>
            </m:oMath>
            <w:r w:rsidRPr="00F4580E">
              <w:rPr>
                <w:rFonts w:cs="Times New Roman"/>
                <w:szCs w:val="21"/>
              </w:rPr>
              <w:t xml:space="preserve"> </w:t>
            </w:r>
          </w:p>
        </w:tc>
        <w:tc>
          <w:tcPr>
            <w:tcW w:w="6356" w:type="dxa"/>
            <w:gridSpan w:val="2"/>
            <w:vAlign w:val="center"/>
          </w:tcPr>
          <w:p w14:paraId="221ABF77" w14:textId="77777777" w:rsidR="00A848E9" w:rsidRPr="00F4580E" w:rsidRDefault="00A848E9" w:rsidP="0087425F">
            <w:pPr>
              <w:ind w:firstLine="0"/>
              <w:jc w:val="left"/>
              <w:rPr>
                <w:rFonts w:cs="Times New Roman"/>
                <w:szCs w:val="21"/>
              </w:rPr>
            </w:pPr>
            <w:r w:rsidRPr="00F4580E">
              <w:rPr>
                <w:rFonts w:cs="Times New Roman"/>
                <w:szCs w:val="21"/>
              </w:rPr>
              <w:t>Fuel Cell</w:t>
            </w:r>
          </w:p>
        </w:tc>
      </w:tr>
      <w:tr w:rsidR="00A848E9" w:rsidRPr="00F4580E" w14:paraId="20EE2191" w14:textId="77777777" w:rsidTr="00A848E9">
        <w:trPr>
          <w:trHeight w:val="249"/>
        </w:trPr>
        <w:tc>
          <w:tcPr>
            <w:tcW w:w="1985" w:type="dxa"/>
            <w:vAlign w:val="center"/>
          </w:tcPr>
          <w:p w14:paraId="066C39AB" w14:textId="77777777" w:rsidR="00A848E9" w:rsidRPr="00F4580E" w:rsidRDefault="00A848E9" w:rsidP="0087425F">
            <w:pPr>
              <w:ind w:firstLine="0"/>
              <w:jc w:val="left"/>
              <w:rPr>
                <w:rFonts w:cs="Times New Roman"/>
                <w:szCs w:val="21"/>
              </w:rPr>
            </w:pPr>
            <m:oMath>
              <m:r>
                <w:rPr>
                  <w:rFonts w:ascii="Cambria Math" w:hAnsi="Cambria Math" w:cs="Times New Roman"/>
                  <w:szCs w:val="21"/>
                </w:rPr>
                <m:t>n</m:t>
              </m:r>
            </m:oMath>
            <w:r w:rsidRPr="00F4580E">
              <w:rPr>
                <w:rFonts w:cs="Times New Roman"/>
                <w:szCs w:val="21"/>
              </w:rPr>
              <w:t xml:space="preserve"> </w:t>
            </w:r>
          </w:p>
        </w:tc>
        <w:tc>
          <w:tcPr>
            <w:tcW w:w="6356" w:type="dxa"/>
            <w:gridSpan w:val="2"/>
            <w:vAlign w:val="center"/>
          </w:tcPr>
          <w:p w14:paraId="00ED0BE6" w14:textId="77777777" w:rsidR="00A848E9" w:rsidRPr="00F4580E" w:rsidRDefault="00A848E9" w:rsidP="0087425F">
            <w:pPr>
              <w:ind w:firstLine="0"/>
              <w:jc w:val="left"/>
              <w:rPr>
                <w:rFonts w:cs="Times New Roman"/>
                <w:szCs w:val="21"/>
              </w:rPr>
            </w:pPr>
            <w:r w:rsidRPr="00F4580E">
              <w:rPr>
                <w:rFonts w:cs="Times New Roman"/>
                <w:szCs w:val="21"/>
              </w:rPr>
              <w:t>Mole</w:t>
            </w:r>
          </w:p>
        </w:tc>
      </w:tr>
      <w:tr w:rsidR="00A848E9" w:rsidRPr="00F4580E" w14:paraId="1D4C22F5" w14:textId="77777777" w:rsidTr="00A848E9">
        <w:trPr>
          <w:trHeight w:val="249"/>
        </w:trPr>
        <w:tc>
          <w:tcPr>
            <w:tcW w:w="1985" w:type="dxa"/>
            <w:vAlign w:val="center"/>
          </w:tcPr>
          <w:p w14:paraId="6A8A7531" w14:textId="77777777" w:rsidR="00A848E9" w:rsidRPr="00F4580E" w:rsidRDefault="00A848E9" w:rsidP="0087425F">
            <w:pPr>
              <w:ind w:firstLine="0"/>
              <w:jc w:val="left"/>
              <w:rPr>
                <w:rFonts w:cs="Times New Roman"/>
                <w:szCs w:val="21"/>
              </w:rPr>
            </w:pPr>
            <m:oMath>
              <m:r>
                <w:rPr>
                  <w:rFonts w:ascii="Cambria Math" w:hAnsi="Cambria Math" w:cs="Times New Roman"/>
                  <w:szCs w:val="21"/>
                </w:rPr>
                <m:t>ref</m:t>
              </m:r>
            </m:oMath>
            <w:r w:rsidRPr="00F4580E">
              <w:rPr>
                <w:rFonts w:cs="Times New Roman"/>
                <w:szCs w:val="21"/>
              </w:rPr>
              <w:t xml:space="preserve"> </w:t>
            </w:r>
          </w:p>
        </w:tc>
        <w:tc>
          <w:tcPr>
            <w:tcW w:w="6356" w:type="dxa"/>
            <w:gridSpan w:val="2"/>
            <w:vAlign w:val="center"/>
          </w:tcPr>
          <w:p w14:paraId="5CBEC303" w14:textId="77777777" w:rsidR="00A848E9" w:rsidRPr="00F4580E" w:rsidRDefault="00A848E9" w:rsidP="0087425F">
            <w:pPr>
              <w:ind w:firstLine="0"/>
              <w:jc w:val="left"/>
              <w:rPr>
                <w:rFonts w:cs="Times New Roman"/>
                <w:szCs w:val="21"/>
              </w:rPr>
            </w:pPr>
            <w:r w:rsidRPr="00F4580E">
              <w:rPr>
                <w:rFonts w:cs="Times New Roman"/>
                <w:szCs w:val="21"/>
              </w:rPr>
              <w:t>Reference</w:t>
            </w:r>
          </w:p>
        </w:tc>
      </w:tr>
      <w:tr w:rsidR="00A848E9" w:rsidRPr="00F4580E" w14:paraId="7F05CC9C" w14:textId="77777777" w:rsidTr="00A848E9">
        <w:trPr>
          <w:trHeight w:val="249"/>
        </w:trPr>
        <w:tc>
          <w:tcPr>
            <w:tcW w:w="1985" w:type="dxa"/>
            <w:vAlign w:val="center"/>
          </w:tcPr>
          <w:p w14:paraId="0CE5D4D1" w14:textId="77777777" w:rsidR="00A848E9" w:rsidRPr="00F4580E" w:rsidRDefault="00A848E9" w:rsidP="0087425F">
            <w:pPr>
              <w:ind w:firstLine="0"/>
              <w:jc w:val="left"/>
              <w:rPr>
                <w:rFonts w:cs="Times New Roman"/>
                <w:szCs w:val="21"/>
              </w:rPr>
            </w:pPr>
            <m:oMath>
              <m:r>
                <w:rPr>
                  <w:rFonts w:ascii="Cambria Math" w:hAnsi="Cambria Math" w:cs="Times New Roman"/>
                  <w:szCs w:val="21"/>
                </w:rPr>
                <m:t>sat</m:t>
              </m:r>
            </m:oMath>
            <w:r w:rsidRPr="00F4580E">
              <w:rPr>
                <w:rFonts w:cs="Times New Roman"/>
                <w:szCs w:val="21"/>
              </w:rPr>
              <w:t xml:space="preserve"> </w:t>
            </w:r>
          </w:p>
        </w:tc>
        <w:tc>
          <w:tcPr>
            <w:tcW w:w="6356" w:type="dxa"/>
            <w:gridSpan w:val="2"/>
            <w:vAlign w:val="center"/>
          </w:tcPr>
          <w:p w14:paraId="68221829" w14:textId="77777777" w:rsidR="00A848E9" w:rsidRPr="00F4580E" w:rsidRDefault="00A848E9" w:rsidP="0087425F">
            <w:pPr>
              <w:ind w:firstLine="0"/>
              <w:jc w:val="left"/>
              <w:rPr>
                <w:rFonts w:cs="Times New Roman"/>
                <w:szCs w:val="21"/>
              </w:rPr>
            </w:pPr>
            <w:r w:rsidRPr="00F4580E">
              <w:rPr>
                <w:rFonts w:cs="Times New Roman"/>
                <w:szCs w:val="21"/>
              </w:rPr>
              <w:t>Saturation</w:t>
            </w:r>
          </w:p>
        </w:tc>
      </w:tr>
      <w:tr w:rsidR="00A848E9" w:rsidRPr="00F4580E" w14:paraId="7811E838" w14:textId="77777777" w:rsidTr="00A848E9">
        <w:trPr>
          <w:trHeight w:val="249"/>
        </w:trPr>
        <w:tc>
          <w:tcPr>
            <w:tcW w:w="1985" w:type="dxa"/>
            <w:vAlign w:val="center"/>
          </w:tcPr>
          <w:p w14:paraId="1C877635" w14:textId="77777777" w:rsidR="00A848E9" w:rsidRPr="00F4580E" w:rsidRDefault="00A848E9" w:rsidP="0087425F">
            <w:pPr>
              <w:ind w:firstLine="0"/>
              <w:jc w:val="left"/>
              <w:rPr>
                <w:rFonts w:cs="Times New Roman"/>
                <w:szCs w:val="21"/>
              </w:rPr>
            </w:pPr>
            <m:oMath>
              <m:r>
                <w:rPr>
                  <w:rFonts w:ascii="Cambria Math" w:hAnsi="Cambria Math" w:cs="Times New Roman"/>
                  <w:szCs w:val="21"/>
                </w:rPr>
                <m:t>sum</m:t>
              </m:r>
            </m:oMath>
            <w:r w:rsidRPr="00F4580E">
              <w:rPr>
                <w:rFonts w:cs="Times New Roman"/>
                <w:szCs w:val="21"/>
              </w:rPr>
              <w:t xml:space="preserve"> </w:t>
            </w:r>
          </w:p>
        </w:tc>
        <w:tc>
          <w:tcPr>
            <w:tcW w:w="6356" w:type="dxa"/>
            <w:gridSpan w:val="2"/>
            <w:vAlign w:val="center"/>
          </w:tcPr>
          <w:p w14:paraId="13CE9AB6" w14:textId="77777777" w:rsidR="00A848E9" w:rsidRPr="00F4580E" w:rsidRDefault="00A848E9" w:rsidP="0087425F">
            <w:pPr>
              <w:ind w:firstLine="0"/>
              <w:jc w:val="left"/>
              <w:rPr>
                <w:rFonts w:cs="Times New Roman"/>
                <w:szCs w:val="21"/>
              </w:rPr>
            </w:pPr>
            <w:r w:rsidRPr="00F4580E">
              <w:rPr>
                <w:rFonts w:cs="Times New Roman"/>
                <w:szCs w:val="21"/>
              </w:rPr>
              <w:t>Summary</w:t>
            </w:r>
          </w:p>
        </w:tc>
      </w:tr>
      <w:tr w:rsidR="00A848E9" w:rsidRPr="00F4580E" w14:paraId="68765C50" w14:textId="77777777" w:rsidTr="00A848E9">
        <w:trPr>
          <w:trHeight w:val="249"/>
        </w:trPr>
        <w:tc>
          <w:tcPr>
            <w:tcW w:w="1985" w:type="dxa"/>
            <w:vAlign w:val="center"/>
          </w:tcPr>
          <w:p w14:paraId="62069DB5" w14:textId="77777777" w:rsidR="00A848E9" w:rsidRPr="00F4580E" w:rsidRDefault="00000000" w:rsidP="0087425F">
            <w:pPr>
              <w:ind w:firstLine="0"/>
              <w:jc w:val="left"/>
              <w:rPr>
                <w:rFonts w:cs="Times New Roman"/>
                <w:szCs w:val="21"/>
              </w:rPr>
            </w:pPr>
            <m:oMath>
              <m:sSubSup>
                <m:sSubSupPr>
                  <m:ctrlPr>
                    <w:rPr>
                      <w:rFonts w:ascii="Cambria Math" w:hAnsi="Cambria Math" w:cs="Times New Roman"/>
                      <w:i/>
                      <w:szCs w:val="21"/>
                    </w:rPr>
                  </m:ctrlPr>
                </m:sSubSupPr>
                <m:e>
                  <m:r>
                    <w:rPr>
                      <w:rFonts w:ascii="Cambria Math" w:hAnsi="Cambria Math" w:cs="Times New Roman"/>
                      <w:szCs w:val="21"/>
                    </w:rPr>
                    <m:t>SO</m:t>
                  </m:r>
                </m:e>
                <m:sub>
                  <m:r>
                    <w:rPr>
                      <w:rFonts w:ascii="Cambria Math" w:hAnsi="Cambria Math" w:cs="Times New Roman"/>
                      <w:szCs w:val="21"/>
                    </w:rPr>
                    <m:t>3</m:t>
                  </m:r>
                </m:sub>
                <m:sup>
                  <m:r>
                    <w:rPr>
                      <w:rFonts w:ascii="Cambria Math" w:hAnsi="Cambria Math" w:cs="Times New Roman"/>
                      <w:szCs w:val="21"/>
                    </w:rPr>
                    <m:t>-</m:t>
                  </m:r>
                </m:sup>
              </m:sSubSup>
            </m:oMath>
            <w:r w:rsidR="00A848E9" w:rsidRPr="00F4580E">
              <w:rPr>
                <w:rFonts w:cs="Times New Roman"/>
                <w:szCs w:val="21"/>
              </w:rPr>
              <w:t xml:space="preserve"> </w:t>
            </w:r>
          </w:p>
        </w:tc>
        <w:tc>
          <w:tcPr>
            <w:tcW w:w="6356" w:type="dxa"/>
            <w:gridSpan w:val="2"/>
            <w:vAlign w:val="center"/>
          </w:tcPr>
          <w:p w14:paraId="32DD2237" w14:textId="77777777" w:rsidR="00A848E9" w:rsidRPr="00F4580E" w:rsidRDefault="00A848E9" w:rsidP="0087425F">
            <w:pPr>
              <w:ind w:firstLine="0"/>
              <w:jc w:val="left"/>
              <w:rPr>
                <w:rFonts w:cs="Times New Roman"/>
                <w:szCs w:val="21"/>
              </w:rPr>
            </w:pPr>
            <w:r w:rsidRPr="00F4580E">
              <w:rPr>
                <w:rFonts w:cs="Times New Roman"/>
                <w:szCs w:val="21"/>
              </w:rPr>
              <w:t>Sulfonic Acid Base</w:t>
            </w:r>
          </w:p>
        </w:tc>
      </w:tr>
      <w:tr w:rsidR="00A848E9" w:rsidRPr="00F4580E" w14:paraId="5EF19A82" w14:textId="77777777" w:rsidTr="00A848E9">
        <w:trPr>
          <w:trHeight w:val="249"/>
        </w:trPr>
        <w:tc>
          <w:tcPr>
            <w:tcW w:w="1985" w:type="dxa"/>
            <w:vAlign w:val="center"/>
          </w:tcPr>
          <w:p w14:paraId="1FC05C14" w14:textId="77777777" w:rsidR="00A848E9" w:rsidRPr="00C072EF" w:rsidRDefault="00A848E9" w:rsidP="0087425F">
            <w:pPr>
              <w:ind w:firstLine="0"/>
              <w:jc w:val="left"/>
              <w:rPr>
                <w:rFonts w:cs="Times New Roman"/>
                <w:b/>
                <w:bCs/>
                <w:szCs w:val="21"/>
              </w:rPr>
            </w:pPr>
            <w:r w:rsidRPr="00C072EF">
              <w:rPr>
                <w:rFonts w:cs="Times New Roman"/>
                <w:b/>
                <w:bCs/>
                <w:szCs w:val="21"/>
              </w:rPr>
              <w:t>Abbreviation:</w:t>
            </w:r>
          </w:p>
        </w:tc>
        <w:tc>
          <w:tcPr>
            <w:tcW w:w="6356" w:type="dxa"/>
            <w:gridSpan w:val="2"/>
            <w:vAlign w:val="center"/>
          </w:tcPr>
          <w:p w14:paraId="31993E23" w14:textId="77777777" w:rsidR="00A848E9" w:rsidRPr="00F4580E" w:rsidRDefault="00A848E9" w:rsidP="0087425F">
            <w:pPr>
              <w:ind w:firstLine="0"/>
              <w:jc w:val="left"/>
              <w:rPr>
                <w:rFonts w:cs="Times New Roman"/>
                <w:szCs w:val="21"/>
              </w:rPr>
            </w:pPr>
          </w:p>
        </w:tc>
      </w:tr>
      <w:tr w:rsidR="00A848E9" w:rsidRPr="00F4580E" w14:paraId="19B55980" w14:textId="77777777" w:rsidTr="00A848E9">
        <w:trPr>
          <w:trHeight w:val="249"/>
        </w:trPr>
        <w:tc>
          <w:tcPr>
            <w:tcW w:w="1985" w:type="dxa"/>
            <w:vAlign w:val="center"/>
          </w:tcPr>
          <w:p w14:paraId="75C1463D" w14:textId="77777777" w:rsidR="00A848E9" w:rsidRDefault="00A848E9" w:rsidP="0087425F">
            <w:pPr>
              <w:ind w:firstLine="0"/>
              <w:jc w:val="left"/>
              <w:rPr>
                <w:rFonts w:cs="Times New Roman"/>
                <w:szCs w:val="21"/>
              </w:rPr>
            </w:pPr>
            <w:r w:rsidRPr="00F4580E">
              <w:rPr>
                <w:rFonts w:cs="Times New Roman"/>
                <w:szCs w:val="21"/>
              </w:rPr>
              <w:t>CL</w:t>
            </w:r>
          </w:p>
        </w:tc>
        <w:tc>
          <w:tcPr>
            <w:tcW w:w="6356" w:type="dxa"/>
            <w:gridSpan w:val="2"/>
            <w:vAlign w:val="center"/>
          </w:tcPr>
          <w:p w14:paraId="12B08A46" w14:textId="77777777" w:rsidR="00A848E9" w:rsidRPr="00F4580E" w:rsidRDefault="00A848E9" w:rsidP="0087425F">
            <w:pPr>
              <w:ind w:firstLine="0"/>
              <w:jc w:val="left"/>
              <w:rPr>
                <w:rFonts w:cs="Times New Roman"/>
                <w:szCs w:val="21"/>
              </w:rPr>
            </w:pPr>
            <w:r w:rsidRPr="00F4580E">
              <w:rPr>
                <w:rFonts w:cs="Times New Roman"/>
                <w:szCs w:val="21"/>
              </w:rPr>
              <w:t>Catalyst Layer</w:t>
            </w:r>
          </w:p>
        </w:tc>
      </w:tr>
      <w:tr w:rsidR="00A848E9" w:rsidRPr="00F4580E" w14:paraId="56F0ABF9" w14:textId="77777777" w:rsidTr="00A848E9">
        <w:trPr>
          <w:trHeight w:val="249"/>
        </w:trPr>
        <w:tc>
          <w:tcPr>
            <w:tcW w:w="1985" w:type="dxa"/>
            <w:vAlign w:val="center"/>
          </w:tcPr>
          <w:p w14:paraId="5D375492" w14:textId="77777777" w:rsidR="00A848E9" w:rsidRDefault="00A848E9" w:rsidP="0087425F">
            <w:pPr>
              <w:ind w:firstLine="0"/>
              <w:jc w:val="left"/>
              <w:rPr>
                <w:rFonts w:cs="Times New Roman"/>
                <w:szCs w:val="21"/>
              </w:rPr>
            </w:pPr>
            <w:r w:rsidRPr="00F4580E">
              <w:rPr>
                <w:rFonts w:cs="Times New Roman"/>
                <w:szCs w:val="21"/>
              </w:rPr>
              <w:t>GDL</w:t>
            </w:r>
          </w:p>
        </w:tc>
        <w:tc>
          <w:tcPr>
            <w:tcW w:w="6356" w:type="dxa"/>
            <w:gridSpan w:val="2"/>
            <w:vAlign w:val="center"/>
          </w:tcPr>
          <w:p w14:paraId="2EB45369" w14:textId="77777777" w:rsidR="00A848E9" w:rsidRPr="00F4580E" w:rsidRDefault="00A848E9" w:rsidP="0087425F">
            <w:pPr>
              <w:ind w:firstLine="0"/>
              <w:jc w:val="left"/>
              <w:rPr>
                <w:rFonts w:cs="Times New Roman"/>
                <w:szCs w:val="21"/>
              </w:rPr>
            </w:pPr>
            <w:r w:rsidRPr="00F4580E">
              <w:rPr>
                <w:rFonts w:cs="Times New Roman"/>
                <w:szCs w:val="21"/>
              </w:rPr>
              <w:t>Gas Diffusion Layer</w:t>
            </w:r>
          </w:p>
        </w:tc>
      </w:tr>
      <w:tr w:rsidR="00A848E9" w:rsidRPr="00F4580E" w14:paraId="438EAE7F" w14:textId="77777777" w:rsidTr="00A848E9">
        <w:trPr>
          <w:trHeight w:val="249"/>
        </w:trPr>
        <w:tc>
          <w:tcPr>
            <w:tcW w:w="1985" w:type="dxa"/>
            <w:vAlign w:val="center"/>
          </w:tcPr>
          <w:p w14:paraId="6A025E93" w14:textId="77777777" w:rsidR="00A848E9" w:rsidRDefault="00A848E9" w:rsidP="0087425F">
            <w:pPr>
              <w:ind w:firstLine="0"/>
              <w:jc w:val="left"/>
              <w:rPr>
                <w:rFonts w:cs="Times New Roman"/>
                <w:szCs w:val="21"/>
              </w:rPr>
            </w:pPr>
            <w:r w:rsidRPr="00F4580E">
              <w:rPr>
                <w:rFonts w:cs="Times New Roman"/>
                <w:szCs w:val="21"/>
              </w:rPr>
              <w:t>MEA</w:t>
            </w:r>
          </w:p>
        </w:tc>
        <w:tc>
          <w:tcPr>
            <w:tcW w:w="6356" w:type="dxa"/>
            <w:gridSpan w:val="2"/>
            <w:vAlign w:val="center"/>
          </w:tcPr>
          <w:p w14:paraId="77F3158D" w14:textId="77777777" w:rsidR="00A848E9" w:rsidRPr="00F4580E" w:rsidRDefault="00A848E9" w:rsidP="0087425F">
            <w:pPr>
              <w:ind w:firstLine="0"/>
              <w:jc w:val="left"/>
              <w:rPr>
                <w:rFonts w:cs="Times New Roman"/>
                <w:szCs w:val="21"/>
              </w:rPr>
            </w:pPr>
            <w:r w:rsidRPr="00F4580E">
              <w:rPr>
                <w:rFonts w:cs="Times New Roman"/>
                <w:szCs w:val="21"/>
              </w:rPr>
              <w:t>Membrane Electrode Assembly</w:t>
            </w:r>
          </w:p>
        </w:tc>
      </w:tr>
      <w:tr w:rsidR="00A848E9" w:rsidRPr="00F4580E" w14:paraId="0CAE43B0" w14:textId="77777777" w:rsidTr="00A848E9">
        <w:trPr>
          <w:trHeight w:val="249"/>
        </w:trPr>
        <w:tc>
          <w:tcPr>
            <w:tcW w:w="1985" w:type="dxa"/>
            <w:vAlign w:val="center"/>
          </w:tcPr>
          <w:p w14:paraId="53C903BF" w14:textId="77777777" w:rsidR="00A848E9" w:rsidRDefault="00A848E9" w:rsidP="0087425F">
            <w:pPr>
              <w:ind w:firstLine="0"/>
              <w:jc w:val="left"/>
              <w:rPr>
                <w:rFonts w:cs="Times New Roman"/>
                <w:szCs w:val="21"/>
              </w:rPr>
            </w:pPr>
            <w:r w:rsidRPr="00F4580E">
              <w:rPr>
                <w:rFonts w:cs="Times New Roman"/>
                <w:szCs w:val="21"/>
              </w:rPr>
              <w:t>NRMSE</w:t>
            </w:r>
          </w:p>
        </w:tc>
        <w:tc>
          <w:tcPr>
            <w:tcW w:w="6356" w:type="dxa"/>
            <w:gridSpan w:val="2"/>
            <w:vAlign w:val="center"/>
          </w:tcPr>
          <w:p w14:paraId="61A18669" w14:textId="77777777" w:rsidR="00A848E9" w:rsidRPr="00F4580E" w:rsidRDefault="00A848E9" w:rsidP="0087425F">
            <w:pPr>
              <w:ind w:firstLine="0"/>
              <w:jc w:val="left"/>
              <w:rPr>
                <w:rFonts w:cs="Times New Roman"/>
                <w:szCs w:val="21"/>
              </w:rPr>
            </w:pPr>
            <w:r w:rsidRPr="00F4580E">
              <w:rPr>
                <w:rFonts w:cs="Times New Roman"/>
                <w:szCs w:val="21"/>
              </w:rPr>
              <w:t>Normalized Root Mean Square Error</w:t>
            </w:r>
          </w:p>
        </w:tc>
      </w:tr>
      <w:tr w:rsidR="00A848E9" w:rsidRPr="00F4580E" w14:paraId="06342EB7" w14:textId="77777777" w:rsidTr="00A848E9">
        <w:trPr>
          <w:trHeight w:val="249"/>
        </w:trPr>
        <w:tc>
          <w:tcPr>
            <w:tcW w:w="1985" w:type="dxa"/>
            <w:vAlign w:val="center"/>
          </w:tcPr>
          <w:p w14:paraId="14676CBD" w14:textId="77777777" w:rsidR="00A848E9" w:rsidRDefault="00A848E9" w:rsidP="0087425F">
            <w:pPr>
              <w:ind w:firstLine="0"/>
              <w:jc w:val="left"/>
              <w:rPr>
                <w:rFonts w:cs="Times New Roman"/>
                <w:szCs w:val="21"/>
              </w:rPr>
            </w:pPr>
            <w:r w:rsidRPr="00F4580E">
              <w:rPr>
                <w:rFonts w:cs="Times New Roman"/>
                <w:szCs w:val="21"/>
              </w:rPr>
              <w:t>PEMFC</w:t>
            </w:r>
          </w:p>
        </w:tc>
        <w:tc>
          <w:tcPr>
            <w:tcW w:w="6356" w:type="dxa"/>
            <w:gridSpan w:val="2"/>
            <w:vAlign w:val="center"/>
          </w:tcPr>
          <w:p w14:paraId="5EC3522B" w14:textId="07D20D57" w:rsidR="00440D0A" w:rsidRPr="00F4580E" w:rsidRDefault="00A848E9" w:rsidP="0087425F">
            <w:pPr>
              <w:ind w:firstLine="0"/>
              <w:jc w:val="left"/>
              <w:rPr>
                <w:rFonts w:cs="Times New Roman"/>
                <w:szCs w:val="21"/>
              </w:rPr>
            </w:pPr>
            <w:r w:rsidRPr="00F4580E">
              <w:rPr>
                <w:rFonts w:cs="Times New Roman"/>
                <w:szCs w:val="21"/>
              </w:rPr>
              <w:t>Proton Exchange Membrane Fuel Cell</w:t>
            </w:r>
          </w:p>
        </w:tc>
      </w:tr>
      <w:tr w:rsidR="00A848E9" w:rsidRPr="00F4580E" w14:paraId="36288EB8" w14:textId="77777777" w:rsidTr="00A848E9">
        <w:trPr>
          <w:trHeight w:val="249"/>
        </w:trPr>
        <w:tc>
          <w:tcPr>
            <w:tcW w:w="1985" w:type="dxa"/>
            <w:vAlign w:val="center"/>
          </w:tcPr>
          <w:p w14:paraId="1AF0D5F5" w14:textId="77777777" w:rsidR="00A848E9" w:rsidRDefault="00A848E9" w:rsidP="0087425F">
            <w:pPr>
              <w:ind w:firstLine="0"/>
              <w:jc w:val="left"/>
              <w:rPr>
                <w:rFonts w:cs="Times New Roman"/>
                <w:szCs w:val="21"/>
              </w:rPr>
            </w:pPr>
            <w:r w:rsidRPr="00AB358B">
              <w:rPr>
                <w:rFonts w:cs="Times New Roman"/>
                <w:szCs w:val="21"/>
              </w:rPr>
              <w:t>RMSE</w:t>
            </w:r>
          </w:p>
          <w:p w14:paraId="72680CC2" w14:textId="6A86212D" w:rsidR="00440D0A" w:rsidRPr="00AB358B" w:rsidRDefault="00440D0A" w:rsidP="0087425F">
            <w:pPr>
              <w:ind w:firstLine="0"/>
              <w:jc w:val="left"/>
              <w:rPr>
                <w:rFonts w:cs="Times New Roman"/>
                <w:szCs w:val="21"/>
              </w:rPr>
            </w:pPr>
            <w:r w:rsidRPr="00440D0A">
              <w:rPr>
                <w:rFonts w:cs="Times New Roman" w:hint="eastAsia"/>
                <w:szCs w:val="21"/>
                <w:highlight w:val="yellow"/>
              </w:rPr>
              <w:t>NRMSE</w:t>
            </w:r>
          </w:p>
          <w:p w14:paraId="244CE9AE" w14:textId="77777777" w:rsidR="00A848E9" w:rsidRPr="00AB358B" w:rsidRDefault="00A848E9" w:rsidP="0087425F">
            <w:pPr>
              <w:ind w:firstLine="0"/>
              <w:jc w:val="left"/>
              <w:rPr>
                <w:rFonts w:cs="Times New Roman"/>
                <w:szCs w:val="21"/>
              </w:rPr>
            </w:pPr>
            <w:r w:rsidRPr="00AB358B">
              <w:rPr>
                <w:rFonts w:cs="Times New Roman" w:hint="eastAsia"/>
                <w:szCs w:val="21"/>
              </w:rPr>
              <w:t>P</w:t>
            </w:r>
            <w:r w:rsidRPr="00AB358B">
              <w:rPr>
                <w:rFonts w:cs="Times New Roman"/>
                <w:szCs w:val="21"/>
              </w:rPr>
              <w:t>EM</w:t>
            </w:r>
          </w:p>
        </w:tc>
        <w:tc>
          <w:tcPr>
            <w:tcW w:w="6356" w:type="dxa"/>
            <w:gridSpan w:val="2"/>
            <w:vAlign w:val="center"/>
          </w:tcPr>
          <w:p w14:paraId="7BF2A6DB" w14:textId="0D7AEC66" w:rsidR="00440D0A" w:rsidRPr="00440D0A" w:rsidRDefault="00440D0A" w:rsidP="0087425F">
            <w:pPr>
              <w:ind w:firstLine="0"/>
              <w:jc w:val="left"/>
              <w:rPr>
                <w:rFonts w:cs="Times New Roman"/>
                <w:szCs w:val="21"/>
              </w:rPr>
            </w:pPr>
            <w:r w:rsidRPr="00AB358B">
              <w:rPr>
                <w:rFonts w:cs="Times New Roman"/>
                <w:szCs w:val="21"/>
              </w:rPr>
              <w:t>Root Mean Square Error</w:t>
            </w:r>
          </w:p>
          <w:p w14:paraId="32193CFD" w14:textId="3319B2F1" w:rsidR="00440D0A" w:rsidRDefault="00440D0A" w:rsidP="0087425F">
            <w:pPr>
              <w:ind w:firstLine="0"/>
              <w:jc w:val="left"/>
              <w:rPr>
                <w:rFonts w:cs="Times New Roman"/>
                <w:szCs w:val="21"/>
              </w:rPr>
            </w:pPr>
            <w:r w:rsidRPr="00440D0A">
              <w:rPr>
                <w:rFonts w:cs="Times New Roman"/>
                <w:szCs w:val="21"/>
                <w:highlight w:val="yellow"/>
              </w:rPr>
              <w:t>Normalized Root Mean Square Error</w:t>
            </w:r>
          </w:p>
          <w:p w14:paraId="58F7D162" w14:textId="77777777" w:rsidR="00A848E9" w:rsidRPr="00AB358B" w:rsidRDefault="00A848E9" w:rsidP="0087425F">
            <w:pPr>
              <w:ind w:firstLine="0"/>
              <w:jc w:val="left"/>
              <w:rPr>
                <w:rFonts w:cs="Times New Roman"/>
                <w:szCs w:val="21"/>
              </w:rPr>
            </w:pPr>
            <w:r w:rsidRPr="00AB358B">
              <w:rPr>
                <w:rFonts w:cs="Times New Roman"/>
                <w:szCs w:val="21"/>
              </w:rPr>
              <w:t>Proton Exchange Membrane</w:t>
            </w:r>
          </w:p>
        </w:tc>
      </w:tr>
      <w:tr w:rsidR="00A848E9" w:rsidRPr="00F4580E" w14:paraId="19385582" w14:textId="77777777" w:rsidTr="00A848E9">
        <w:trPr>
          <w:trHeight w:val="249"/>
        </w:trPr>
        <w:tc>
          <w:tcPr>
            <w:tcW w:w="1985" w:type="dxa"/>
            <w:vAlign w:val="center"/>
          </w:tcPr>
          <w:p w14:paraId="576B68C7" w14:textId="77777777" w:rsidR="00A848E9" w:rsidRDefault="00A848E9" w:rsidP="0087425F">
            <w:pPr>
              <w:ind w:firstLine="0"/>
              <w:jc w:val="left"/>
              <w:rPr>
                <w:rFonts w:cs="Times New Roman"/>
                <w:szCs w:val="21"/>
              </w:rPr>
            </w:pPr>
            <w:r w:rsidRPr="00AB358B">
              <w:rPr>
                <w:rFonts w:cs="Times New Roman" w:hint="eastAsia"/>
                <w:szCs w:val="21"/>
              </w:rPr>
              <w:t>H</w:t>
            </w:r>
            <w:r w:rsidRPr="00AB358B">
              <w:rPr>
                <w:rFonts w:cs="Times New Roman"/>
                <w:szCs w:val="21"/>
              </w:rPr>
              <w:t>FR</w:t>
            </w:r>
          </w:p>
          <w:p w14:paraId="4CF7F4D2" w14:textId="44B7288F" w:rsidR="00440D0A" w:rsidRPr="00AB358B" w:rsidRDefault="00440D0A" w:rsidP="0087425F">
            <w:pPr>
              <w:ind w:firstLine="0"/>
              <w:jc w:val="left"/>
              <w:rPr>
                <w:rFonts w:cs="Times New Roman"/>
                <w:szCs w:val="21"/>
              </w:rPr>
            </w:pPr>
            <w:r w:rsidRPr="00440D0A">
              <w:rPr>
                <w:rFonts w:cs="Times New Roman" w:hint="eastAsia"/>
                <w:szCs w:val="21"/>
                <w:highlight w:val="yellow"/>
              </w:rPr>
              <w:t>MAPE</w:t>
            </w:r>
          </w:p>
        </w:tc>
        <w:tc>
          <w:tcPr>
            <w:tcW w:w="6356" w:type="dxa"/>
            <w:gridSpan w:val="2"/>
            <w:vAlign w:val="center"/>
          </w:tcPr>
          <w:p w14:paraId="1231820A" w14:textId="77777777" w:rsidR="00A848E9" w:rsidRDefault="00A848E9" w:rsidP="0087425F">
            <w:pPr>
              <w:ind w:firstLine="0"/>
              <w:jc w:val="left"/>
              <w:rPr>
                <w:szCs w:val="21"/>
              </w:rPr>
            </w:pPr>
            <w:r w:rsidRPr="00AB358B">
              <w:rPr>
                <w:szCs w:val="21"/>
              </w:rPr>
              <w:t>H</w:t>
            </w:r>
            <w:r w:rsidRPr="00AB358B">
              <w:rPr>
                <w:rFonts w:hint="eastAsia"/>
                <w:szCs w:val="21"/>
              </w:rPr>
              <w:t>i</w:t>
            </w:r>
            <w:r w:rsidRPr="00AB358B">
              <w:rPr>
                <w:szCs w:val="21"/>
              </w:rPr>
              <w:t>gh Frequency Resistance</w:t>
            </w:r>
          </w:p>
          <w:p w14:paraId="5F77FD2B" w14:textId="421489EE" w:rsidR="00440D0A" w:rsidRPr="00440D0A" w:rsidRDefault="00440D0A" w:rsidP="0087425F">
            <w:pPr>
              <w:ind w:firstLine="0"/>
              <w:jc w:val="left"/>
              <w:rPr>
                <w:szCs w:val="21"/>
              </w:rPr>
            </w:pPr>
            <w:r w:rsidRPr="00440D0A">
              <w:rPr>
                <w:szCs w:val="21"/>
                <w:highlight w:val="yellow"/>
              </w:rPr>
              <w:t>Mean Absolute Percent Error</w:t>
            </w:r>
          </w:p>
        </w:tc>
      </w:tr>
    </w:tbl>
    <w:p w14:paraId="27DBC9B1" w14:textId="0BCBC03D" w:rsidR="007C7BF9" w:rsidRPr="00C37E5F" w:rsidRDefault="007C7BF9" w:rsidP="0031120A">
      <w:pPr>
        <w:rPr>
          <w:rFonts w:cs="Times New Roman"/>
        </w:rPr>
      </w:pPr>
      <w:r w:rsidRPr="00C37E5F">
        <w:rPr>
          <w:rFonts w:cs="Times New Roman"/>
        </w:rPr>
        <w:br w:type="page"/>
      </w:r>
    </w:p>
    <w:p w14:paraId="73FB7B73" w14:textId="79DB24FA" w:rsidR="000E2671" w:rsidRPr="009E2FF1" w:rsidRDefault="00973D98" w:rsidP="005E3AD6">
      <w:pPr>
        <w:pStyle w:val="1"/>
        <w:spacing w:beforeLines="0" w:before="0" w:afterLines="0" w:after="0" w:line="300" w:lineRule="auto"/>
        <w:rPr>
          <w:rFonts w:ascii="Times New Roman" w:hAnsi="Times New Roman" w:cs="Times New Roman"/>
          <w:b/>
          <w:bCs w:val="0"/>
          <w:sz w:val="24"/>
          <w:szCs w:val="24"/>
        </w:rPr>
      </w:pPr>
      <w:r w:rsidRPr="009E2FF1">
        <w:rPr>
          <w:rFonts w:ascii="Times New Roman" w:hAnsi="Times New Roman" w:cs="Times New Roman"/>
          <w:b/>
          <w:bCs w:val="0"/>
          <w:sz w:val="24"/>
          <w:szCs w:val="24"/>
        </w:rPr>
        <w:lastRenderedPageBreak/>
        <w:t>Introduction</w:t>
      </w:r>
    </w:p>
    <w:p w14:paraId="0E24506F" w14:textId="40069A45" w:rsidR="00FE441E" w:rsidRPr="003B6552" w:rsidRDefault="000D7B09" w:rsidP="009E2FF1">
      <w:pPr>
        <w:pStyle w:val="a0"/>
        <w:ind w:firstLine="238"/>
        <w:rPr>
          <w:sz w:val="24"/>
          <w:szCs w:val="24"/>
        </w:rPr>
      </w:pPr>
      <w:r w:rsidRPr="003B6552">
        <w:rPr>
          <w:sz w:val="24"/>
          <w:szCs w:val="24"/>
        </w:rPr>
        <w:t xml:space="preserve">Proton exchange membrane fuel cell (PEMFC) is considered one of the hydrogen energy consumption terminals in the automotive field due to its </w:t>
      </w:r>
      <w:r w:rsidR="00B61357">
        <w:rPr>
          <w:sz w:val="24"/>
          <w:szCs w:val="24"/>
        </w:rPr>
        <w:t>zero-emission</w:t>
      </w:r>
      <w:r w:rsidRPr="003B6552">
        <w:rPr>
          <w:sz w:val="24"/>
          <w:szCs w:val="24"/>
        </w:rPr>
        <w:t>, high energy density</w:t>
      </w:r>
      <w:r w:rsidR="00B61357">
        <w:rPr>
          <w:sz w:val="24"/>
          <w:szCs w:val="24"/>
        </w:rPr>
        <w:t>,</w:t>
      </w:r>
      <w:r w:rsidRPr="003B6552">
        <w:rPr>
          <w:sz w:val="24"/>
          <w:szCs w:val="24"/>
        </w:rPr>
        <w:t xml:space="preserve"> and low operating temperature</w:t>
      </w:r>
      <w:r w:rsidR="00783631" w:rsidRPr="003B6552">
        <w:rPr>
          <w:sz w:val="24"/>
          <w:szCs w:val="24"/>
        </w:rPr>
        <w:t xml:space="preserve"> </w:t>
      </w:r>
      <w:r w:rsidR="00783631" w:rsidRPr="003B6552">
        <w:rPr>
          <w:sz w:val="24"/>
          <w:szCs w:val="24"/>
        </w:rPr>
        <w:fldChar w:fldCharType="begin">
          <w:fldData xml:space="preserve">PEVuZE5vdGU+PENpdGU+PEF1dGhvcj5aaHU8L0F1dGhvcj48WWVhcj4yMDIyPC9ZZWFyPjxSZWNO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</w:fldData>
        </w:fldChar>
      </w:r>
      <w:r w:rsidR="00783631" w:rsidRPr="003B6552">
        <w:rPr>
          <w:sz w:val="24"/>
          <w:szCs w:val="24"/>
        </w:rPr>
        <w:instrText xml:space="preserve"> ADDIN EN.CITE </w:instrText>
      </w:r>
      <w:r w:rsidR="00783631" w:rsidRPr="003B6552">
        <w:rPr>
          <w:sz w:val="24"/>
          <w:szCs w:val="24"/>
        </w:rPr>
        <w:fldChar w:fldCharType="begin">
          <w:fldData xml:space="preserve">PEVuZE5vdGU+PENpdGU+PEF1dGhvcj5aaHU8L0F1dGhvcj48WWVhcj4yMDIyPC9ZZWFyPjxSZWNO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</w:fldData>
        </w:fldChar>
      </w:r>
      <w:r w:rsidR="00783631" w:rsidRPr="003B6552">
        <w:rPr>
          <w:sz w:val="24"/>
          <w:szCs w:val="24"/>
        </w:rPr>
        <w:instrText xml:space="preserve"> ADDIN EN.CITE.DATA </w:instrText>
      </w:r>
      <w:r w:rsidR="00783631" w:rsidRPr="003B6552">
        <w:rPr>
          <w:sz w:val="24"/>
          <w:szCs w:val="24"/>
        </w:rPr>
      </w:r>
      <w:r w:rsidR="00783631" w:rsidRPr="003B6552">
        <w:rPr>
          <w:sz w:val="24"/>
          <w:szCs w:val="24"/>
        </w:rPr>
        <w:fldChar w:fldCharType="end"/>
      </w:r>
      <w:r w:rsidR="00783631" w:rsidRPr="003B6552">
        <w:rPr>
          <w:sz w:val="24"/>
          <w:szCs w:val="24"/>
        </w:rPr>
      </w:r>
      <w:r w:rsidR="00783631" w:rsidRPr="003B6552">
        <w:rPr>
          <w:sz w:val="24"/>
          <w:szCs w:val="24"/>
        </w:rPr>
        <w:fldChar w:fldCharType="separate"/>
      </w:r>
      <w:r w:rsidR="00783631" w:rsidRPr="003B6552">
        <w:rPr>
          <w:sz w:val="24"/>
          <w:szCs w:val="24"/>
        </w:rPr>
        <w:t>[1, 2]</w:t>
      </w:r>
      <w:r w:rsidR="00783631" w:rsidRPr="003B6552">
        <w:rPr>
          <w:sz w:val="24"/>
          <w:szCs w:val="24"/>
        </w:rPr>
        <w:fldChar w:fldCharType="end"/>
      </w:r>
      <w:r w:rsidRPr="003B6552">
        <w:rPr>
          <w:sz w:val="24"/>
          <w:szCs w:val="24"/>
        </w:rPr>
        <w:t xml:space="preserve">. However, </w:t>
      </w:r>
      <w:r w:rsidR="006C7381" w:rsidRPr="003B6552">
        <w:rPr>
          <w:sz w:val="24"/>
          <w:szCs w:val="24"/>
        </w:rPr>
        <w:t>reliability and durability still need to be further improved</w:t>
      </w:r>
      <w:r w:rsidR="00E66AC0" w:rsidRPr="003B6552">
        <w:rPr>
          <w:sz w:val="24"/>
          <w:szCs w:val="24"/>
        </w:rPr>
        <w:t xml:space="preserve"> </w:t>
      </w:r>
      <w:r w:rsidR="00783631" w:rsidRPr="003B6552">
        <w:rPr>
          <w:sz w:val="24"/>
          <w:szCs w:val="24"/>
        </w:rPr>
        <w:fldChar w:fldCharType="begin"/>
      </w:r>
      <w:r w:rsidR="006461F1" w:rsidRPr="003B6552">
        <w:rPr>
          <w:sz w:val="24"/>
          <w:szCs w:val="24"/>
        </w:rPr>
        <w:instrText xml:space="preserve"> ADDIN EN.CITE &lt;EndNote&gt;&lt;Cite&gt;&lt;Author&gt;Haslam&lt;/Author&gt;&lt;Year&gt;2012&lt;/Year&gt;&lt;RecNum&gt;9&lt;/RecNum&gt;&lt;DisplayText&gt;[3]&lt;/DisplayText&gt;&lt;record&gt;&lt;rec-number&gt;9&lt;/rec-number&gt;&lt;foreign-keys&gt;&lt;key app="EN" db-id="000swzsf7z55zwep9ta5fp0f9v2zz9d29vaz" timestamp="1698903608"&gt;9&lt;/key&gt;&lt;/foreign-keys&gt;&lt;ref-type name="Journal Article"&gt;17&lt;/ref-type&gt;&lt;contributors&gt;&lt;authors&gt;&lt;author&gt;Haslam, Gareth E&lt;/author&gt;&lt;author&gt;Jupesta, Joni&lt;/author&gt;&lt;author&gt;Parayil, Govindan&lt;/author&gt;&lt;/authors&gt;&lt;/contributors&gt;&lt;titles&gt;&lt;title&gt;Assessing fuel cell vehicle innovation and the role of policy in Japan, Korea, and China&lt;/title&gt;&lt;secondary-title&gt;International Journal of Hydrogen Energy&lt;/secondary-title&gt;&lt;translated-title&gt;&lt;style face="normal" font="default" charset="134" size="100%"&gt;</w:instrText>
      </w:r>
      <w:r w:rsidR="006461F1" w:rsidRPr="003B6552">
        <w:rPr>
          <w:sz w:val="24"/>
          <w:szCs w:val="24"/>
        </w:rPr>
        <w:instrText>评估日本、韩国和中国的燃料电池汽车创新和政策作用</w:instrText>
      </w:r>
      <w:r w:rsidR="006461F1" w:rsidRPr="003B6552">
        <w:rPr>
          <w:sz w:val="24"/>
          <w:szCs w:val="24"/>
        </w:rPr>
        <w:instrText>&lt;/style&gt;&lt;/translated-title&gt;&lt;/titles&gt;&lt;periodical&gt;&lt;full-title&gt;International Journal of Hydrogen Energy&lt;/full-title&gt;&lt;/periodical&gt;&lt;pages&gt;14612-14623&lt;/pages&gt;&lt;volume&gt;37&lt;/volume&gt;&lt;number&gt;19&lt;/number&gt;&lt;dates&gt;&lt;year&gt;2012&lt;/year&gt;&lt;/dates&gt;&lt;isbn&gt;0360-3199&lt;/isbn&gt;&lt;urls&gt;&lt;/urls&gt;&lt;/record&gt;&lt;/Cite&gt;&lt;/EndNote&gt;</w:instrText>
      </w:r>
      <w:r w:rsidR="00783631" w:rsidRPr="003B6552">
        <w:rPr>
          <w:sz w:val="24"/>
          <w:szCs w:val="24"/>
        </w:rPr>
        <w:fldChar w:fldCharType="separate"/>
      </w:r>
      <w:r w:rsidR="00783631" w:rsidRPr="003B6552">
        <w:rPr>
          <w:sz w:val="24"/>
          <w:szCs w:val="24"/>
        </w:rPr>
        <w:t>[3]</w:t>
      </w:r>
      <w:r w:rsidR="00783631" w:rsidRPr="003B6552">
        <w:rPr>
          <w:sz w:val="24"/>
          <w:szCs w:val="24"/>
        </w:rPr>
        <w:fldChar w:fldCharType="end"/>
      </w:r>
      <w:r w:rsidR="00783631" w:rsidRPr="003B6552">
        <w:rPr>
          <w:sz w:val="24"/>
          <w:szCs w:val="24"/>
        </w:rPr>
        <w:t>.</w:t>
      </w:r>
      <w:r w:rsidR="002414F2" w:rsidRPr="003B6552">
        <w:rPr>
          <w:sz w:val="24"/>
          <w:szCs w:val="24"/>
        </w:rPr>
        <w:t xml:space="preserve"> </w:t>
      </w:r>
      <w:r w:rsidR="009A2AA7" w:rsidRPr="003B6552">
        <w:rPr>
          <w:sz w:val="24"/>
          <w:szCs w:val="24"/>
        </w:rPr>
        <w:t xml:space="preserve">Water management is one of the key </w:t>
      </w:r>
      <w:r w:rsidR="00327E4E" w:rsidRPr="003B6552">
        <w:rPr>
          <w:sz w:val="24"/>
          <w:szCs w:val="24"/>
        </w:rPr>
        <w:t>approaches</w:t>
      </w:r>
      <w:r w:rsidR="009A2AA7" w:rsidRPr="003B6552">
        <w:rPr>
          <w:sz w:val="24"/>
          <w:szCs w:val="24"/>
        </w:rPr>
        <w:t xml:space="preserve"> to enhance the durability of PEMFC</w:t>
      </w:r>
      <w:r w:rsidR="002414F2" w:rsidRPr="003B6552">
        <w:rPr>
          <w:sz w:val="24"/>
          <w:szCs w:val="24"/>
        </w:rPr>
        <w:t>.</w:t>
      </w:r>
      <w:r w:rsidR="009A2AA7" w:rsidRPr="003B6552">
        <w:rPr>
          <w:sz w:val="24"/>
          <w:szCs w:val="24"/>
        </w:rPr>
        <w:t xml:space="preserve"> </w:t>
      </w:r>
      <w:r w:rsidR="000C7E1F" w:rsidRPr="003B6552">
        <w:rPr>
          <w:sz w:val="24"/>
          <w:szCs w:val="24"/>
        </w:rPr>
        <w:t>In general, t</w:t>
      </w:r>
      <w:r w:rsidR="006C7381" w:rsidRPr="003B6552">
        <w:rPr>
          <w:sz w:val="24"/>
          <w:szCs w:val="24"/>
        </w:rPr>
        <w:t xml:space="preserve">he </w:t>
      </w:r>
      <w:r w:rsidR="00C746A2" w:rsidRPr="003B6552">
        <w:rPr>
          <w:sz w:val="24"/>
          <w:szCs w:val="24"/>
        </w:rPr>
        <w:t>normal</w:t>
      </w:r>
      <w:r w:rsidR="006C7381" w:rsidRPr="003B6552">
        <w:rPr>
          <w:sz w:val="24"/>
          <w:szCs w:val="24"/>
        </w:rPr>
        <w:t xml:space="preserve"> operation of PEMFC requires that the membrane contains the </w:t>
      </w:r>
      <w:r w:rsidR="00C746A2" w:rsidRPr="003B6552">
        <w:rPr>
          <w:sz w:val="24"/>
          <w:szCs w:val="24"/>
        </w:rPr>
        <w:t>appropriate</w:t>
      </w:r>
      <w:r w:rsidR="006C7381" w:rsidRPr="003B6552">
        <w:rPr>
          <w:sz w:val="24"/>
          <w:szCs w:val="24"/>
        </w:rPr>
        <w:t xml:space="preserve"> amount of water. </w:t>
      </w:r>
      <w:r w:rsidR="00783631" w:rsidRPr="003B6552">
        <w:rPr>
          <w:sz w:val="24"/>
          <w:szCs w:val="24"/>
        </w:rPr>
        <w:t>Both dry</w:t>
      </w:r>
      <w:r w:rsidR="00E83296" w:rsidRPr="003B6552">
        <w:rPr>
          <w:sz w:val="24"/>
          <w:szCs w:val="24"/>
        </w:rPr>
        <w:t>ness</w:t>
      </w:r>
      <w:r w:rsidR="00783631" w:rsidRPr="003B6552">
        <w:rPr>
          <w:sz w:val="24"/>
          <w:szCs w:val="24"/>
        </w:rPr>
        <w:t xml:space="preserve"> and flooding can cause </w:t>
      </w:r>
      <w:r w:rsidR="002D13A0" w:rsidRPr="003B6552">
        <w:rPr>
          <w:sz w:val="24"/>
          <w:szCs w:val="24"/>
        </w:rPr>
        <w:t>negative</w:t>
      </w:r>
      <w:r w:rsidR="00783631" w:rsidRPr="003B6552">
        <w:rPr>
          <w:sz w:val="24"/>
          <w:szCs w:val="24"/>
        </w:rPr>
        <w:t xml:space="preserve"> impact</w:t>
      </w:r>
      <w:r w:rsidR="005B5DA4" w:rsidRPr="003B6552">
        <w:rPr>
          <w:sz w:val="24"/>
          <w:szCs w:val="24"/>
        </w:rPr>
        <w:t>s</w:t>
      </w:r>
      <w:r w:rsidR="00783631" w:rsidRPr="003B6552">
        <w:rPr>
          <w:sz w:val="24"/>
          <w:szCs w:val="24"/>
        </w:rPr>
        <w:t xml:space="preserve"> on the durability of PEMFC </w:t>
      </w:r>
      <w:r w:rsidR="00783631" w:rsidRPr="003B6552">
        <w:rPr>
          <w:sz w:val="24"/>
          <w:szCs w:val="24"/>
        </w:rPr>
        <w:fldChar w:fldCharType="begin">
          <w:fldData xml:space="preserve">PEVuZE5vdGU+PENpdGU+PEF1dGhvcj5ZYW5nPC9BdXRob3I+PFllYXI+MjAxMjwvWWVhcj48UmVj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</w:fldData>
        </w:fldChar>
      </w:r>
      <w:r w:rsidR="00DB790F" w:rsidRPr="003B6552">
        <w:rPr>
          <w:sz w:val="24"/>
          <w:szCs w:val="24"/>
        </w:rPr>
        <w:instrText xml:space="preserve"> ADDIN EN.CITE </w:instrText>
      </w:r>
      <w:r w:rsidR="00DB790F" w:rsidRPr="003B6552">
        <w:rPr>
          <w:sz w:val="24"/>
          <w:szCs w:val="24"/>
        </w:rPr>
        <w:fldChar w:fldCharType="begin">
          <w:fldData xml:space="preserve">PEVuZE5vdGU+PENpdGU+PEF1dGhvcj5ZYW5nPC9BdXRob3I+PFllYXI+MjAxMjwvWWVhcj48UmVj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</w:fldData>
        </w:fldChar>
      </w:r>
      <w:r w:rsidR="00DB790F" w:rsidRPr="003B6552">
        <w:rPr>
          <w:sz w:val="24"/>
          <w:szCs w:val="24"/>
        </w:rPr>
        <w:instrText xml:space="preserve"> ADDIN EN.CITE.DATA </w:instrText>
      </w:r>
      <w:r w:rsidR="00DB790F" w:rsidRPr="003B6552">
        <w:rPr>
          <w:sz w:val="24"/>
          <w:szCs w:val="24"/>
        </w:rPr>
      </w:r>
      <w:r w:rsidR="00DB790F" w:rsidRPr="003B6552">
        <w:rPr>
          <w:sz w:val="24"/>
          <w:szCs w:val="24"/>
        </w:rPr>
        <w:fldChar w:fldCharType="end"/>
      </w:r>
      <w:r w:rsidR="00783631" w:rsidRPr="003B6552">
        <w:rPr>
          <w:sz w:val="24"/>
          <w:szCs w:val="24"/>
        </w:rPr>
      </w:r>
      <w:r w:rsidR="00783631" w:rsidRPr="003B6552">
        <w:rPr>
          <w:sz w:val="24"/>
          <w:szCs w:val="24"/>
        </w:rPr>
        <w:fldChar w:fldCharType="separate"/>
      </w:r>
      <w:r w:rsidR="00DB790F" w:rsidRPr="003B6552">
        <w:rPr>
          <w:sz w:val="24"/>
          <w:szCs w:val="24"/>
        </w:rPr>
        <w:t>[4-7]</w:t>
      </w:r>
      <w:r w:rsidR="00783631" w:rsidRPr="003B6552">
        <w:rPr>
          <w:sz w:val="24"/>
          <w:szCs w:val="24"/>
        </w:rPr>
        <w:fldChar w:fldCharType="end"/>
      </w:r>
      <w:r w:rsidR="00783631" w:rsidRPr="003B6552">
        <w:rPr>
          <w:sz w:val="24"/>
          <w:szCs w:val="24"/>
        </w:rPr>
        <w:t xml:space="preserve">. </w:t>
      </w:r>
      <w:r w:rsidR="000C7E1F" w:rsidRPr="003B6552">
        <w:rPr>
          <w:sz w:val="24"/>
          <w:szCs w:val="24"/>
        </w:rPr>
        <w:t xml:space="preserve">Meanwhile, the internal water state of the PEMFC is dynamically changed during operation. </w:t>
      </w:r>
      <w:r w:rsidR="00783631" w:rsidRPr="003B6552">
        <w:rPr>
          <w:sz w:val="24"/>
          <w:szCs w:val="24"/>
        </w:rPr>
        <w:t xml:space="preserve">Thus, </w:t>
      </w:r>
      <w:r w:rsidR="000C7E1F" w:rsidRPr="003B6552">
        <w:rPr>
          <w:sz w:val="24"/>
          <w:szCs w:val="24"/>
        </w:rPr>
        <w:t xml:space="preserve">it is necessary to identify the internal water state of the PEMFC accurately and </w:t>
      </w:r>
      <w:r w:rsidR="007F150D" w:rsidRPr="003B6552">
        <w:rPr>
          <w:sz w:val="24"/>
          <w:szCs w:val="24"/>
        </w:rPr>
        <w:t>quickly</w:t>
      </w:r>
      <w:r w:rsidR="00B37EDD" w:rsidRPr="003B6552">
        <w:rPr>
          <w:sz w:val="24"/>
          <w:szCs w:val="24"/>
        </w:rPr>
        <w:t>,</w:t>
      </w:r>
      <w:r w:rsidR="007F150D" w:rsidRPr="003B6552">
        <w:rPr>
          <w:sz w:val="24"/>
          <w:szCs w:val="24"/>
        </w:rPr>
        <w:t xml:space="preserve"> and</w:t>
      </w:r>
      <w:r w:rsidR="000C7E1F" w:rsidRPr="003B6552">
        <w:rPr>
          <w:sz w:val="24"/>
          <w:szCs w:val="24"/>
        </w:rPr>
        <w:t xml:space="preserve"> control it within a reasonable range.</w:t>
      </w:r>
      <w:r w:rsidR="00B71676" w:rsidRPr="003B6552">
        <w:rPr>
          <w:sz w:val="24"/>
          <w:szCs w:val="24"/>
        </w:rPr>
        <w:t xml:space="preserve"> However, due to the difficulty in directly measuring the water content of the fuel cell during actual operation, indirect</w:t>
      </w:r>
      <w:r w:rsidR="00023640" w:rsidRPr="003B6552">
        <w:rPr>
          <w:sz w:val="24"/>
          <w:szCs w:val="24"/>
        </w:rPr>
        <w:t xml:space="preserve"> online</w:t>
      </w:r>
      <w:r w:rsidR="00B71676" w:rsidRPr="003B6552">
        <w:rPr>
          <w:sz w:val="24"/>
          <w:szCs w:val="24"/>
        </w:rPr>
        <w:t xml:space="preserve"> methods need to be used for observation</w:t>
      </w:r>
      <w:r w:rsidR="00E66AC0" w:rsidRPr="003B6552">
        <w:rPr>
          <w:sz w:val="24"/>
          <w:szCs w:val="24"/>
        </w:rPr>
        <w:t xml:space="preserve"> </w:t>
      </w:r>
      <w:r w:rsidR="00B71676" w:rsidRPr="003B6552">
        <w:rPr>
          <w:sz w:val="24"/>
          <w:szCs w:val="24"/>
        </w:rPr>
        <w:fldChar w:fldCharType="begin">
          <w:fldData xml:space="preserve">PEVuZE5vdGU+PENpdGU+PEF1dGhvcj5NYW88L0F1dGhvcj48WWVhcj4yMDIwPC9ZZWFyPjxSZWNO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=
</w:fldData>
        </w:fldChar>
      </w:r>
      <w:r w:rsidR="00DB790F" w:rsidRPr="003B6552">
        <w:rPr>
          <w:sz w:val="24"/>
          <w:szCs w:val="24"/>
        </w:rPr>
        <w:instrText xml:space="preserve"> ADDIN EN.CITE </w:instrText>
      </w:r>
      <w:r w:rsidR="00DB790F" w:rsidRPr="003B6552">
        <w:rPr>
          <w:sz w:val="24"/>
          <w:szCs w:val="24"/>
        </w:rPr>
        <w:fldChar w:fldCharType="begin">
          <w:fldData xml:space="preserve">PEVuZE5vdGU+PENpdGU+PEF1dGhvcj5NYW88L0F1dGhvcj48WWVhcj4yMDIwPC9ZZWFyPjxSZWNO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=
</w:fldData>
        </w:fldChar>
      </w:r>
      <w:r w:rsidR="00DB790F" w:rsidRPr="003B6552">
        <w:rPr>
          <w:sz w:val="24"/>
          <w:szCs w:val="24"/>
        </w:rPr>
        <w:instrText xml:space="preserve"> ADDIN EN.CITE.DATA </w:instrText>
      </w:r>
      <w:r w:rsidR="00DB790F" w:rsidRPr="003B6552">
        <w:rPr>
          <w:sz w:val="24"/>
          <w:szCs w:val="24"/>
        </w:rPr>
      </w:r>
      <w:r w:rsidR="00DB790F" w:rsidRPr="003B6552">
        <w:rPr>
          <w:sz w:val="24"/>
          <w:szCs w:val="24"/>
        </w:rPr>
        <w:fldChar w:fldCharType="end"/>
      </w:r>
      <w:r w:rsidR="00B71676" w:rsidRPr="003B6552">
        <w:rPr>
          <w:sz w:val="24"/>
          <w:szCs w:val="24"/>
        </w:rPr>
      </w:r>
      <w:r w:rsidR="00B71676" w:rsidRPr="003B6552">
        <w:rPr>
          <w:sz w:val="24"/>
          <w:szCs w:val="24"/>
        </w:rPr>
        <w:fldChar w:fldCharType="separate"/>
      </w:r>
      <w:r w:rsidR="00DB790F" w:rsidRPr="003B6552">
        <w:rPr>
          <w:sz w:val="24"/>
          <w:szCs w:val="24"/>
        </w:rPr>
        <w:t>[8, 9]</w:t>
      </w:r>
      <w:r w:rsidR="00B71676" w:rsidRPr="003B6552">
        <w:rPr>
          <w:sz w:val="24"/>
          <w:szCs w:val="24"/>
        </w:rPr>
        <w:fldChar w:fldCharType="end"/>
      </w:r>
      <w:r w:rsidR="00B71676" w:rsidRPr="003B6552">
        <w:rPr>
          <w:sz w:val="24"/>
          <w:szCs w:val="24"/>
        </w:rPr>
        <w:t>.</w:t>
      </w:r>
    </w:p>
    <w:p w14:paraId="16438D02" w14:textId="597C49B1" w:rsidR="00156E9C" w:rsidRPr="00921E12" w:rsidRDefault="00B26136" w:rsidP="00921E12">
      <w:pPr>
        <w:rPr>
          <w:color w:val="000000"/>
          <w:szCs w:val="21"/>
        </w:rPr>
      </w:pPr>
      <w:bookmarkStart w:id="24" w:name="OLE_LINK2"/>
      <w:r w:rsidRPr="003B6552">
        <w:rPr>
          <w:sz w:val="24"/>
          <w:szCs w:val="24"/>
        </w:rPr>
        <w:t xml:space="preserve">The online observation methods for the water content of </w:t>
      </w:r>
      <w:r w:rsidR="00B71676" w:rsidRPr="003B6552">
        <w:rPr>
          <w:sz w:val="24"/>
          <w:szCs w:val="24"/>
        </w:rPr>
        <w:t>PEMFC</w:t>
      </w:r>
      <w:r w:rsidRPr="003B6552">
        <w:rPr>
          <w:sz w:val="24"/>
          <w:szCs w:val="24"/>
        </w:rPr>
        <w:t xml:space="preserve"> can be divided into feature-based methods</w:t>
      </w:r>
      <w:r w:rsidR="00E66AC0" w:rsidRPr="003B6552">
        <w:rPr>
          <w:sz w:val="24"/>
          <w:szCs w:val="24"/>
        </w:rPr>
        <w:t xml:space="preserve"> </w:t>
      </w:r>
      <w:r w:rsidR="00CA0981" w:rsidRPr="003B6552">
        <w:rPr>
          <w:sz w:val="24"/>
          <w:szCs w:val="24"/>
        </w:rPr>
        <w:fldChar w:fldCharType="begin">
          <w:fldData xml:space="preserve">PEVuZE5vdGU+PENpdGU+PEF1dGhvcj5LaW08L0F1dGhvcj48WWVhcj4yMDEyPC9ZZWFyPjxSZWNO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</w:fldData>
        </w:fldChar>
      </w:r>
      <w:r w:rsidR="00916518" w:rsidRPr="003B6552">
        <w:rPr>
          <w:sz w:val="24"/>
          <w:szCs w:val="24"/>
        </w:rPr>
        <w:instrText xml:space="preserve"> ADDIN EN.CITE </w:instrText>
      </w:r>
      <w:r w:rsidR="00916518" w:rsidRPr="003B6552">
        <w:rPr>
          <w:sz w:val="24"/>
          <w:szCs w:val="24"/>
        </w:rPr>
        <w:fldChar w:fldCharType="begin">
          <w:fldData xml:space="preserve">PEVuZE5vdGU+PENpdGU+PEF1dGhvcj5LaW08L0F1dGhvcj48WWVhcj4yMDEyPC9ZZWFyPjxSZWNO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</w:fldData>
        </w:fldChar>
      </w:r>
      <w:r w:rsidR="00916518" w:rsidRPr="003B6552">
        <w:rPr>
          <w:sz w:val="24"/>
          <w:szCs w:val="24"/>
        </w:rPr>
        <w:instrText xml:space="preserve"> ADDIN EN.CITE.DATA </w:instrText>
      </w:r>
      <w:r w:rsidR="00916518" w:rsidRPr="003B6552">
        <w:rPr>
          <w:sz w:val="24"/>
          <w:szCs w:val="24"/>
        </w:rPr>
      </w:r>
      <w:r w:rsidR="00916518" w:rsidRPr="003B6552">
        <w:rPr>
          <w:sz w:val="24"/>
          <w:szCs w:val="24"/>
        </w:rPr>
        <w:fldChar w:fldCharType="end"/>
      </w:r>
      <w:r w:rsidR="00CA0981" w:rsidRPr="003B6552">
        <w:rPr>
          <w:sz w:val="24"/>
          <w:szCs w:val="24"/>
        </w:rPr>
      </w:r>
      <w:r w:rsidR="00CA0981" w:rsidRPr="003B6552">
        <w:rPr>
          <w:sz w:val="24"/>
          <w:szCs w:val="24"/>
        </w:rPr>
        <w:fldChar w:fldCharType="separate"/>
      </w:r>
      <w:r w:rsidR="00916518" w:rsidRPr="003B6552">
        <w:rPr>
          <w:sz w:val="24"/>
          <w:szCs w:val="24"/>
        </w:rPr>
        <w:t>[10-12]</w:t>
      </w:r>
      <w:r w:rsidR="00CA0981" w:rsidRPr="003B6552">
        <w:rPr>
          <w:sz w:val="24"/>
          <w:szCs w:val="24"/>
        </w:rPr>
        <w:fldChar w:fldCharType="end"/>
      </w:r>
      <w:r w:rsidRPr="003B6552">
        <w:rPr>
          <w:sz w:val="24"/>
          <w:szCs w:val="24"/>
        </w:rPr>
        <w:t>, data-driven methods</w:t>
      </w:r>
      <w:r w:rsidR="00E66AC0" w:rsidRPr="003B6552">
        <w:rPr>
          <w:sz w:val="24"/>
          <w:szCs w:val="24"/>
        </w:rPr>
        <w:t xml:space="preserve"> </w:t>
      </w:r>
      <w:r w:rsidR="00E83573" w:rsidRPr="003B6552">
        <w:rPr>
          <w:sz w:val="24"/>
          <w:szCs w:val="24"/>
        </w:rPr>
        <w:fldChar w:fldCharType="begin">
          <w:fldData xml:space="preserve">PEVuZE5vdGU+PENpdGU+PEF1dGhvcj5aaGFuZzwvQXV0aG9yPjxZZWFyPjIwMTk8L1llYXI+PFJl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</w:fldData>
        </w:fldChar>
      </w:r>
      <w:r w:rsidR="001869BC" w:rsidRPr="003B6552">
        <w:rPr>
          <w:sz w:val="24"/>
          <w:szCs w:val="24"/>
        </w:rPr>
        <w:instrText xml:space="preserve"> ADDIN EN.CITE </w:instrText>
      </w:r>
      <w:r w:rsidR="001869BC" w:rsidRPr="003B6552">
        <w:rPr>
          <w:sz w:val="24"/>
          <w:szCs w:val="24"/>
        </w:rPr>
        <w:fldChar w:fldCharType="begin">
          <w:fldData xml:space="preserve">PEVuZE5vdGU+PENpdGU+PEF1dGhvcj5aaGFuZzwvQXV0aG9yPjxZZWFyPjIwMTk8L1llYXI+PFJl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</w:fldData>
        </w:fldChar>
      </w:r>
      <w:r w:rsidR="001869BC" w:rsidRPr="003B6552">
        <w:rPr>
          <w:sz w:val="24"/>
          <w:szCs w:val="24"/>
        </w:rPr>
        <w:instrText xml:space="preserve"> ADDIN EN.CITE.DATA </w:instrText>
      </w:r>
      <w:r w:rsidR="001869BC" w:rsidRPr="003B6552">
        <w:rPr>
          <w:sz w:val="24"/>
          <w:szCs w:val="24"/>
        </w:rPr>
      </w:r>
      <w:r w:rsidR="001869BC" w:rsidRPr="003B6552">
        <w:rPr>
          <w:sz w:val="24"/>
          <w:szCs w:val="24"/>
        </w:rPr>
        <w:fldChar w:fldCharType="end"/>
      </w:r>
      <w:r w:rsidR="00E83573" w:rsidRPr="003B6552">
        <w:rPr>
          <w:sz w:val="24"/>
          <w:szCs w:val="24"/>
        </w:rPr>
      </w:r>
      <w:r w:rsidR="00E83573" w:rsidRPr="003B6552">
        <w:rPr>
          <w:sz w:val="24"/>
          <w:szCs w:val="24"/>
        </w:rPr>
        <w:fldChar w:fldCharType="separate"/>
      </w:r>
      <w:r w:rsidR="001869BC" w:rsidRPr="003B6552">
        <w:rPr>
          <w:sz w:val="24"/>
          <w:szCs w:val="24"/>
        </w:rPr>
        <w:t>[13-15]</w:t>
      </w:r>
      <w:r w:rsidR="00E83573" w:rsidRPr="003B6552">
        <w:rPr>
          <w:sz w:val="24"/>
          <w:szCs w:val="24"/>
        </w:rPr>
        <w:fldChar w:fldCharType="end"/>
      </w:r>
      <w:r w:rsidRPr="003B6552">
        <w:rPr>
          <w:sz w:val="24"/>
          <w:szCs w:val="24"/>
        </w:rPr>
        <w:t>, and mechanism model methods</w:t>
      </w:r>
      <w:r w:rsidR="00E66AC0" w:rsidRPr="003B6552">
        <w:rPr>
          <w:sz w:val="24"/>
          <w:szCs w:val="24"/>
        </w:rPr>
        <w:t xml:space="preserve"> </w:t>
      </w:r>
      <w:r w:rsidR="00A460C5" w:rsidRPr="003B6552">
        <w:rPr>
          <w:sz w:val="24"/>
          <w:szCs w:val="24"/>
        </w:rPr>
        <w:fldChar w:fldCharType="begin">
          <w:fldData xml:space="preserve">PEVuZE5vdGU+PENpdGU+PEF1dGhvcj5MaW48L0F1dGhvcj48WWVhcj4yMDE5PC9ZZWFyPjxSZWNO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</w:fldData>
        </w:fldChar>
      </w:r>
      <w:r w:rsidR="001869BC" w:rsidRPr="003B6552">
        <w:rPr>
          <w:sz w:val="24"/>
          <w:szCs w:val="24"/>
        </w:rPr>
        <w:instrText xml:space="preserve"> ADDIN EN.CITE </w:instrText>
      </w:r>
      <w:r w:rsidR="001869BC" w:rsidRPr="003B6552">
        <w:rPr>
          <w:sz w:val="24"/>
          <w:szCs w:val="24"/>
        </w:rPr>
        <w:fldChar w:fldCharType="begin">
          <w:fldData xml:space="preserve">PEVuZE5vdGU+PENpdGU+PEF1dGhvcj5MaW48L0F1dGhvcj48WWVhcj4yMDE5PC9ZZWFyPjxSZWNO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</w:fldData>
        </w:fldChar>
      </w:r>
      <w:r w:rsidR="001869BC" w:rsidRPr="003B6552">
        <w:rPr>
          <w:sz w:val="24"/>
          <w:szCs w:val="24"/>
        </w:rPr>
        <w:instrText xml:space="preserve"> ADDIN EN.CITE.DATA </w:instrText>
      </w:r>
      <w:r w:rsidR="001869BC" w:rsidRPr="003B6552">
        <w:rPr>
          <w:sz w:val="24"/>
          <w:szCs w:val="24"/>
        </w:rPr>
      </w:r>
      <w:r w:rsidR="001869BC" w:rsidRPr="003B6552">
        <w:rPr>
          <w:sz w:val="24"/>
          <w:szCs w:val="24"/>
        </w:rPr>
        <w:fldChar w:fldCharType="end"/>
      </w:r>
      <w:r w:rsidR="00A460C5" w:rsidRPr="003B6552">
        <w:rPr>
          <w:sz w:val="24"/>
          <w:szCs w:val="24"/>
        </w:rPr>
      </w:r>
      <w:r w:rsidR="00A460C5" w:rsidRPr="003B6552">
        <w:rPr>
          <w:sz w:val="24"/>
          <w:szCs w:val="24"/>
        </w:rPr>
        <w:fldChar w:fldCharType="separate"/>
      </w:r>
      <w:r w:rsidR="001869BC" w:rsidRPr="003B6552">
        <w:rPr>
          <w:sz w:val="24"/>
          <w:szCs w:val="24"/>
        </w:rPr>
        <w:t>[16, 17]</w:t>
      </w:r>
      <w:r w:rsidR="00A460C5" w:rsidRPr="003B6552">
        <w:rPr>
          <w:sz w:val="24"/>
          <w:szCs w:val="24"/>
        </w:rPr>
        <w:fldChar w:fldCharType="end"/>
      </w:r>
      <w:r w:rsidR="00B71676" w:rsidRPr="003B6552">
        <w:rPr>
          <w:sz w:val="24"/>
          <w:szCs w:val="24"/>
        </w:rPr>
        <w:t xml:space="preserve">. </w:t>
      </w:r>
      <w:r w:rsidR="00B84DD9" w:rsidRPr="003B6552">
        <w:rPr>
          <w:sz w:val="24"/>
          <w:szCs w:val="24"/>
        </w:rPr>
        <w:t xml:space="preserve">Among them, </w:t>
      </w:r>
      <w:r w:rsidR="00156E9C" w:rsidRPr="003B6552">
        <w:rPr>
          <w:sz w:val="24"/>
          <w:szCs w:val="24"/>
        </w:rPr>
        <w:t>the feature-based methods achieve fault diagnosis by extracting features sensitive to faults from external observations</w:t>
      </w:r>
      <w:r w:rsidR="00E66AC0" w:rsidRPr="003B6552">
        <w:rPr>
          <w:sz w:val="24"/>
          <w:szCs w:val="24"/>
        </w:rPr>
        <w:t xml:space="preserve"> </w:t>
      </w:r>
      <w:r w:rsidR="00323BC7" w:rsidRPr="003B6552">
        <w:rPr>
          <w:sz w:val="24"/>
          <w:szCs w:val="24"/>
        </w:rPr>
        <w:fldChar w:fldCharType="begin">
          <w:fldData xml:space="preserve">PEVuZE5vdGU+PENpdGU+PEF1dGhvcj5aaGFuZzwvQXV0aG9yPjxZZWFyPjIwMTQ8L1llYXI+PFJl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==
</w:fldData>
        </w:fldChar>
      </w:r>
      <w:r w:rsidR="001869BC" w:rsidRPr="003B6552">
        <w:rPr>
          <w:sz w:val="24"/>
          <w:szCs w:val="24"/>
        </w:rPr>
        <w:instrText xml:space="preserve"> ADDIN EN.CITE </w:instrText>
      </w:r>
      <w:r w:rsidR="001869BC" w:rsidRPr="003B6552">
        <w:rPr>
          <w:sz w:val="24"/>
          <w:szCs w:val="24"/>
        </w:rPr>
        <w:fldChar w:fldCharType="begin">
          <w:fldData xml:space="preserve">PEVuZE5vdGU+PENpdGU+PEF1dGhvcj5aaGFuZzwvQXV0aG9yPjxZZWFyPjIwMTQ8L1llYXI+PFJl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==
</w:fldData>
        </w:fldChar>
      </w:r>
      <w:r w:rsidR="001869BC" w:rsidRPr="003B6552">
        <w:rPr>
          <w:sz w:val="24"/>
          <w:szCs w:val="24"/>
        </w:rPr>
        <w:instrText xml:space="preserve"> ADDIN EN.CITE.DATA </w:instrText>
      </w:r>
      <w:r w:rsidR="001869BC" w:rsidRPr="003B6552">
        <w:rPr>
          <w:sz w:val="24"/>
          <w:szCs w:val="24"/>
        </w:rPr>
      </w:r>
      <w:r w:rsidR="001869BC" w:rsidRPr="003B6552">
        <w:rPr>
          <w:sz w:val="24"/>
          <w:szCs w:val="24"/>
        </w:rPr>
        <w:fldChar w:fldCharType="end"/>
      </w:r>
      <w:r w:rsidR="00323BC7" w:rsidRPr="003B6552">
        <w:rPr>
          <w:sz w:val="24"/>
          <w:szCs w:val="24"/>
        </w:rPr>
      </w:r>
      <w:r w:rsidR="00323BC7" w:rsidRPr="003B6552">
        <w:rPr>
          <w:sz w:val="24"/>
          <w:szCs w:val="24"/>
        </w:rPr>
        <w:fldChar w:fldCharType="separate"/>
      </w:r>
      <w:r w:rsidR="001869BC" w:rsidRPr="003B6552">
        <w:rPr>
          <w:sz w:val="24"/>
          <w:szCs w:val="24"/>
        </w:rPr>
        <w:t>[15]</w:t>
      </w:r>
      <w:r w:rsidR="00323BC7" w:rsidRPr="003B6552">
        <w:rPr>
          <w:sz w:val="24"/>
          <w:szCs w:val="24"/>
        </w:rPr>
        <w:fldChar w:fldCharType="end"/>
      </w:r>
      <w:r w:rsidR="00156E9C" w:rsidRPr="003B6552">
        <w:rPr>
          <w:sz w:val="24"/>
          <w:szCs w:val="24"/>
        </w:rPr>
        <w:t>. But</w:t>
      </w:r>
      <w:r w:rsidR="00156E9C" w:rsidRPr="003B6552" w:rsidDel="00B84DD9">
        <w:rPr>
          <w:sz w:val="24"/>
          <w:szCs w:val="24"/>
        </w:rPr>
        <w:t xml:space="preserve"> </w:t>
      </w:r>
      <w:r w:rsidR="00B84DD9" w:rsidRPr="003B6552">
        <w:rPr>
          <w:sz w:val="24"/>
          <w:szCs w:val="24"/>
        </w:rPr>
        <w:t>the feature-based method lacks analysis of the relationship between the extracted features and the internal state, and cannot quantify the internal state of the fuel cell</w:t>
      </w:r>
      <w:r w:rsidR="00BB4C81" w:rsidRPr="003B6552">
        <w:rPr>
          <w:sz w:val="24"/>
          <w:szCs w:val="24"/>
        </w:rPr>
        <w:t xml:space="preserve"> </w:t>
      </w:r>
      <w:r w:rsidR="00C37A3F" w:rsidRPr="003B6552">
        <w:rPr>
          <w:sz w:val="24"/>
          <w:szCs w:val="24"/>
        </w:rPr>
        <w:fldChar w:fldCharType="begin"/>
      </w:r>
      <w:r w:rsidR="00DB790F" w:rsidRPr="003B6552">
        <w:rPr>
          <w:sz w:val="24"/>
          <w:szCs w:val="24"/>
        </w:rPr>
        <w:instrText xml:space="preserve"> ADDIN EN.CITE &lt;EndNote&gt;&lt;Cite&gt;&lt;Author&gt;Mao&lt;/Author&gt;&lt;Year&gt;2020&lt;/Year&gt;&lt;RecNum&gt;15&lt;/RecNum&gt;&lt;DisplayText&gt;[8]&lt;/DisplayText&gt;&lt;record&gt;&lt;rec-number&gt;15&lt;/rec-number&gt;&lt;foreign-keys&gt;&lt;key app="EN" db-id="000swzsf7z55zwep9ta5fp0f9v2zz9d29vaz" timestamp="1698904031"&gt;15&lt;/key&gt;&lt;/foreign-keys&gt;&lt;ref-type name="Journal Article"&gt;17&lt;/ref-type&gt;&lt;contributors&gt;&lt;authors&gt;&lt;author&gt;Mao, Lei&lt;/author&gt;&lt;author&gt;Jackson, Lisa&lt;/author&gt;&lt;author&gt;Huang, Weiguo&lt;/author&gt;&lt;author&gt;Li, Zhinong&lt;/author&gt;&lt;author&gt;Davies, Ben&lt;/author&gt;&lt;/authors&gt;&lt;/contributors&gt;&lt;titles&gt;&lt;title&gt;Polymer electrolyte membrane fuel cell fault diagnosis and sensor abnormality identification using sensor selection method&lt;/title&gt;&lt;secondary-title&gt;Journal of Power Sources&lt;/secondary-title&gt;&lt;translated-title&gt;&lt;style face="normal" font="default" charset="134" size="100%"&gt;</w:instrText>
      </w:r>
      <w:r w:rsidR="00DB790F" w:rsidRPr="003B6552">
        <w:rPr>
          <w:sz w:val="24"/>
          <w:szCs w:val="24"/>
        </w:rPr>
        <w:instrText>使用传感器选择方法的聚合物电解质膜燃料电池故障诊断和传感器异常识别</w:instrText>
      </w:r>
      <w:r w:rsidR="00DB790F" w:rsidRPr="003B6552">
        <w:rPr>
          <w:sz w:val="24"/>
          <w:szCs w:val="24"/>
        </w:rPr>
        <w:instrText>&lt;/style&gt;&lt;/translated-title&gt;&lt;/titles&gt;&lt;periodical&gt;&lt;full-title&gt;Journal of Power Sources&lt;/full-title&gt;&lt;/periodical&gt;&lt;pages&gt;227394&lt;/pages&gt;&lt;volume&gt;447&lt;/volume&gt;&lt;dates&gt;&lt;year&gt;2020&lt;/year&gt;&lt;/dates&gt;&lt;isbn&gt;0378-7753&lt;/isbn&gt;&lt;urls&gt;&lt;/urls&gt;&lt;/record&gt;&lt;/Cite&gt;&lt;/EndNote&gt;</w:instrText>
      </w:r>
      <w:r w:rsidR="00C37A3F" w:rsidRPr="003B6552">
        <w:rPr>
          <w:sz w:val="24"/>
          <w:szCs w:val="24"/>
        </w:rPr>
        <w:fldChar w:fldCharType="separate"/>
      </w:r>
      <w:r w:rsidR="00DB790F" w:rsidRPr="003B6552">
        <w:rPr>
          <w:sz w:val="24"/>
          <w:szCs w:val="24"/>
        </w:rPr>
        <w:t>[8]</w:t>
      </w:r>
      <w:r w:rsidR="00C37A3F" w:rsidRPr="003B6552">
        <w:rPr>
          <w:sz w:val="24"/>
          <w:szCs w:val="24"/>
        </w:rPr>
        <w:fldChar w:fldCharType="end"/>
      </w:r>
      <w:r w:rsidR="00B84DD9" w:rsidRPr="003B6552">
        <w:rPr>
          <w:sz w:val="24"/>
          <w:szCs w:val="24"/>
        </w:rPr>
        <w:t xml:space="preserve">. </w:t>
      </w:r>
      <w:r w:rsidR="00350742" w:rsidRPr="003B6552">
        <w:rPr>
          <w:sz w:val="24"/>
          <w:szCs w:val="24"/>
        </w:rPr>
        <w:t xml:space="preserve">The data-driven methods obtain models by learning and mining the rules in experimental data. It is suitable for online monitoring and fault diagnosis because of the large amount of calculation in training and </w:t>
      </w:r>
      <w:r w:rsidR="00B61357">
        <w:rPr>
          <w:sz w:val="24"/>
          <w:szCs w:val="24"/>
        </w:rPr>
        <w:t xml:space="preserve">the </w:t>
      </w:r>
      <w:r w:rsidR="00350742" w:rsidRPr="003B6552">
        <w:rPr>
          <w:sz w:val="24"/>
          <w:szCs w:val="24"/>
        </w:rPr>
        <w:t>small amount of calculation in practical application</w:t>
      </w:r>
      <w:r w:rsidR="00BB4C81" w:rsidRPr="003B6552">
        <w:rPr>
          <w:sz w:val="24"/>
          <w:szCs w:val="24"/>
        </w:rPr>
        <w:t xml:space="preserve"> </w:t>
      </w:r>
      <w:r w:rsidR="005B4F6C" w:rsidRPr="003B6552">
        <w:rPr>
          <w:sz w:val="24"/>
          <w:szCs w:val="24"/>
        </w:rPr>
        <w:fldChar w:fldCharType="begin">
          <w:fldData xml:space="preserve">PEVuZE5vdGU+PENpdGU+PEF1dGhvcj5TaGluPC9BdXRob3I+PFllYXI+MjAyMDwvWWVhcj48UmVj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</w:fldData>
        </w:fldChar>
      </w:r>
      <w:r w:rsidR="00216F2D" w:rsidRPr="003B6552">
        <w:rPr>
          <w:sz w:val="24"/>
          <w:szCs w:val="24"/>
        </w:rPr>
        <w:instrText xml:space="preserve"> ADDIN EN.CITE </w:instrText>
      </w:r>
      <w:r w:rsidR="00216F2D" w:rsidRPr="003B6552">
        <w:rPr>
          <w:sz w:val="24"/>
          <w:szCs w:val="24"/>
        </w:rPr>
        <w:fldChar w:fldCharType="begin">
          <w:fldData xml:space="preserve">PEVuZE5vdGU+PENpdGU+PEF1dGhvcj5TaGluPC9BdXRob3I+PFllYXI+MjAyMDwvWWVhcj48UmVj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</w:fldData>
        </w:fldChar>
      </w:r>
      <w:r w:rsidR="00216F2D" w:rsidRPr="003B6552">
        <w:rPr>
          <w:sz w:val="24"/>
          <w:szCs w:val="24"/>
        </w:rPr>
        <w:instrText xml:space="preserve"> ADDIN EN.CITE.DATA </w:instrText>
      </w:r>
      <w:r w:rsidR="00216F2D" w:rsidRPr="003B6552">
        <w:rPr>
          <w:sz w:val="24"/>
          <w:szCs w:val="24"/>
        </w:rPr>
      </w:r>
      <w:r w:rsidR="00216F2D" w:rsidRPr="003B6552">
        <w:rPr>
          <w:sz w:val="24"/>
          <w:szCs w:val="24"/>
        </w:rPr>
        <w:fldChar w:fldCharType="end"/>
      </w:r>
      <w:r w:rsidR="005B4F6C" w:rsidRPr="003B6552">
        <w:rPr>
          <w:sz w:val="24"/>
          <w:szCs w:val="24"/>
        </w:rPr>
      </w:r>
      <w:r w:rsidR="005B4F6C" w:rsidRPr="003B6552">
        <w:rPr>
          <w:sz w:val="24"/>
          <w:szCs w:val="24"/>
        </w:rPr>
        <w:fldChar w:fldCharType="separate"/>
      </w:r>
      <w:r w:rsidR="00216F2D" w:rsidRPr="003B6552">
        <w:rPr>
          <w:sz w:val="24"/>
          <w:szCs w:val="24"/>
        </w:rPr>
        <w:t>[9, 18, 19]</w:t>
      </w:r>
      <w:r w:rsidR="005B4F6C" w:rsidRPr="003B6552">
        <w:rPr>
          <w:sz w:val="24"/>
          <w:szCs w:val="24"/>
        </w:rPr>
        <w:fldChar w:fldCharType="end"/>
      </w:r>
      <w:r w:rsidR="003B6552">
        <w:rPr>
          <w:sz w:val="24"/>
          <w:szCs w:val="24"/>
        </w:rPr>
        <w:t>.</w:t>
      </w:r>
      <w:r w:rsidR="003B6552" w:rsidRPr="003B6552">
        <w:rPr>
          <w:sz w:val="24"/>
          <w:szCs w:val="24"/>
        </w:rPr>
        <w:t xml:space="preserve"> </w:t>
      </w:r>
      <w:r w:rsidR="003B6552">
        <w:rPr>
          <w:sz w:val="24"/>
          <w:szCs w:val="24"/>
        </w:rPr>
        <w:t>W</w:t>
      </w:r>
      <w:r w:rsidR="00156E9C" w:rsidRPr="003B6552">
        <w:rPr>
          <w:sz w:val="24"/>
          <w:szCs w:val="24"/>
        </w:rPr>
        <w:t>hile</w:t>
      </w:r>
      <w:r w:rsidR="00B84DD9" w:rsidRPr="003B6552">
        <w:rPr>
          <w:sz w:val="24"/>
          <w:szCs w:val="24"/>
        </w:rPr>
        <w:t xml:space="preserve"> </w:t>
      </w:r>
      <w:bookmarkStart w:id="25" w:name="OLE_LINK73"/>
      <w:bookmarkStart w:id="26" w:name="OLE_LINK74"/>
      <w:r w:rsidR="00350742" w:rsidRPr="003B6552">
        <w:rPr>
          <w:sz w:val="24"/>
          <w:szCs w:val="24"/>
        </w:rPr>
        <w:t>the data-driven methods</w:t>
      </w:r>
      <w:r w:rsidR="003362F4" w:rsidRPr="003B6552">
        <w:rPr>
          <w:sz w:val="24"/>
          <w:szCs w:val="24"/>
        </w:rPr>
        <w:t>’ model quality</w:t>
      </w:r>
      <w:r w:rsidR="00350742" w:rsidRPr="003B6552">
        <w:rPr>
          <w:sz w:val="24"/>
          <w:szCs w:val="24"/>
        </w:rPr>
        <w:t xml:space="preserve"> </w:t>
      </w:r>
      <w:r w:rsidR="003B6552">
        <w:rPr>
          <w:sz w:val="24"/>
          <w:szCs w:val="24"/>
        </w:rPr>
        <w:t xml:space="preserve">is </w:t>
      </w:r>
      <w:r w:rsidR="00350742" w:rsidRPr="003B6552">
        <w:rPr>
          <w:sz w:val="24"/>
          <w:szCs w:val="24"/>
        </w:rPr>
        <w:t xml:space="preserve">greatly affected by experimental </w:t>
      </w:r>
      <w:bookmarkEnd w:id="25"/>
      <w:bookmarkEnd w:id="26"/>
      <w:r w:rsidR="00D10B71" w:rsidRPr="003B6552">
        <w:rPr>
          <w:sz w:val="24"/>
          <w:szCs w:val="24"/>
        </w:rPr>
        <w:t>data,</w:t>
      </w:r>
      <w:r w:rsidR="00350742" w:rsidRPr="003B6552">
        <w:rPr>
          <w:sz w:val="24"/>
          <w:szCs w:val="24"/>
        </w:rPr>
        <w:t xml:space="preserve"> it is difficult to obtain accurate models</w:t>
      </w:r>
      <w:r w:rsidR="00A948DA" w:rsidRPr="003B6552">
        <w:rPr>
          <w:sz w:val="24"/>
          <w:szCs w:val="24"/>
        </w:rPr>
        <w:t xml:space="preserve"> </w:t>
      </w:r>
      <w:r w:rsidR="006461F1" w:rsidRPr="003B6552">
        <w:rPr>
          <w:sz w:val="24"/>
          <w:szCs w:val="24"/>
        </w:rPr>
        <w:fldChar w:fldCharType="begin">
          <w:fldData xml:space="preserve">PEVuZE5vdGU+PENpdGU+PEF1dGhvcj5CZW5hZ2dvdW5lPC9BdXRob3I+PFllYXI+MjAyMjwvWWVh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=
</w:fldData>
        </w:fldChar>
      </w:r>
      <w:r w:rsidR="00216F2D" w:rsidRPr="003B6552">
        <w:rPr>
          <w:sz w:val="24"/>
          <w:szCs w:val="24"/>
        </w:rPr>
        <w:instrText xml:space="preserve"> ADDIN EN.CITE </w:instrText>
      </w:r>
      <w:r w:rsidR="00216F2D" w:rsidRPr="003B6552">
        <w:rPr>
          <w:sz w:val="24"/>
          <w:szCs w:val="24"/>
        </w:rPr>
        <w:fldChar w:fldCharType="begin">
          <w:fldData xml:space="preserve">PEVuZE5vdGU+PENpdGU+PEF1dGhvcj5CZW5hZ2dvdW5lPC9BdXRob3I+PFllYXI+MjAyMjwvWWVh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=
</w:fldData>
        </w:fldChar>
      </w:r>
      <w:r w:rsidR="00216F2D" w:rsidRPr="003B6552">
        <w:rPr>
          <w:sz w:val="24"/>
          <w:szCs w:val="24"/>
        </w:rPr>
        <w:instrText xml:space="preserve"> ADDIN EN.CITE.DATA </w:instrText>
      </w:r>
      <w:r w:rsidR="00216F2D" w:rsidRPr="003B6552">
        <w:rPr>
          <w:sz w:val="24"/>
          <w:szCs w:val="24"/>
        </w:rPr>
      </w:r>
      <w:r w:rsidR="00216F2D" w:rsidRPr="003B6552">
        <w:rPr>
          <w:sz w:val="24"/>
          <w:szCs w:val="24"/>
        </w:rPr>
        <w:fldChar w:fldCharType="end"/>
      </w:r>
      <w:r w:rsidR="006461F1" w:rsidRPr="003B6552">
        <w:rPr>
          <w:sz w:val="24"/>
          <w:szCs w:val="24"/>
        </w:rPr>
      </w:r>
      <w:r w:rsidR="006461F1" w:rsidRPr="003B6552">
        <w:rPr>
          <w:sz w:val="24"/>
          <w:szCs w:val="24"/>
        </w:rPr>
        <w:fldChar w:fldCharType="separate"/>
      </w:r>
      <w:r w:rsidR="00216F2D" w:rsidRPr="003B6552">
        <w:rPr>
          <w:sz w:val="24"/>
          <w:szCs w:val="24"/>
        </w:rPr>
        <w:t>[20-22]</w:t>
      </w:r>
      <w:r w:rsidR="006461F1" w:rsidRPr="003B6552">
        <w:rPr>
          <w:sz w:val="24"/>
          <w:szCs w:val="24"/>
        </w:rPr>
        <w:fldChar w:fldCharType="end"/>
      </w:r>
      <w:r w:rsidR="00AF3FC6" w:rsidRPr="003B6552">
        <w:rPr>
          <w:sz w:val="24"/>
          <w:szCs w:val="24"/>
        </w:rPr>
        <w:t>.</w:t>
      </w:r>
      <w:r w:rsidR="00350742" w:rsidRPr="003B6552">
        <w:rPr>
          <w:sz w:val="24"/>
          <w:szCs w:val="24"/>
        </w:rPr>
        <w:t xml:space="preserve"> Moreover, </w:t>
      </w:r>
      <w:r w:rsidR="000526AB" w:rsidRPr="003B6552">
        <w:rPr>
          <w:sz w:val="24"/>
          <w:szCs w:val="24"/>
        </w:rPr>
        <w:t xml:space="preserve">the data-driven methods, which require measurable inputs and outputs for training, are difficult to </w:t>
      </w:r>
      <w:r w:rsidR="00B61357">
        <w:rPr>
          <w:sz w:val="24"/>
          <w:szCs w:val="24"/>
        </w:rPr>
        <w:t>use</w:t>
      </w:r>
      <w:r w:rsidR="000526AB" w:rsidRPr="003B6552">
        <w:rPr>
          <w:sz w:val="24"/>
          <w:szCs w:val="24"/>
        </w:rPr>
        <w:t xml:space="preserve"> for estimat</w:t>
      </w:r>
      <w:r w:rsidR="00653FF8" w:rsidRPr="003B6552">
        <w:rPr>
          <w:sz w:val="24"/>
          <w:szCs w:val="24"/>
        </w:rPr>
        <w:t>ing</w:t>
      </w:r>
      <w:r w:rsidR="000526AB" w:rsidRPr="003B6552">
        <w:rPr>
          <w:sz w:val="24"/>
          <w:szCs w:val="24"/>
        </w:rPr>
        <w:t xml:space="preserve"> the states that cannot be directly measured and </w:t>
      </w:r>
      <w:r w:rsidR="002461D3" w:rsidRPr="003B6552">
        <w:rPr>
          <w:sz w:val="24"/>
          <w:szCs w:val="24"/>
        </w:rPr>
        <w:t>quantifying</w:t>
      </w:r>
      <w:r w:rsidR="000526AB" w:rsidRPr="003B6552">
        <w:rPr>
          <w:sz w:val="24"/>
          <w:szCs w:val="24"/>
        </w:rPr>
        <w:t xml:space="preserve"> the internal water content</w:t>
      </w:r>
      <w:r w:rsidR="00B37EDD" w:rsidRPr="003B6552">
        <w:rPr>
          <w:sz w:val="24"/>
          <w:szCs w:val="24"/>
        </w:rPr>
        <w:t xml:space="preserve"> </w:t>
      </w:r>
      <w:r w:rsidR="00621F2E" w:rsidRPr="003B6552">
        <w:rPr>
          <w:sz w:val="24"/>
          <w:szCs w:val="24"/>
        </w:rPr>
        <w:fldChar w:fldCharType="begin"/>
      </w:r>
      <w:r w:rsidR="00216F2D" w:rsidRPr="003B6552">
        <w:rPr>
          <w:sz w:val="24"/>
          <w:szCs w:val="24"/>
        </w:rPr>
        <w:instrText xml:space="preserve"> ADDIN EN.CITE &lt;EndNote&gt;&lt;Cite&gt;&lt;Author&gt;Meraghni&lt;/Author&gt;&lt;Year&gt;2021&lt;/Year&gt;&lt;RecNum&gt;147&lt;/RecNum&gt;&lt;DisplayText&gt;[23]&lt;/DisplayText&gt;&lt;record&gt;&lt;rec-number&gt;147&lt;/rec-number&gt;&lt;foreign-keys&gt;&lt;key app="EN" db-id="000swzsf7z55zwep9ta5fp0f9v2zz9d29vaz" timestamp="1700030085"&gt;147&lt;/key&gt;&lt;/foreign-keys&gt;&lt;ref-type name="Journal Article"&gt;17&lt;/ref-type&gt;&lt;contributors&gt;&lt;authors&gt;&lt;author&gt;Meraghni, Safa&lt;/author&gt;&lt;author&gt;Terrissa, Labib Sadek&lt;/author&gt;&lt;author&gt;Yue, Meiling&lt;/author&gt;&lt;author&gt;Ma, Jian&lt;/author&gt;&lt;author&gt;Jemei, Samir&lt;/author&gt;&lt;author&gt;Zerhouni, Noureddine&lt;/author&gt;&lt;/authors&gt;&lt;/contributors&gt;&lt;titles&gt;&lt;title&gt;A data-driven digital-twin prognostics method for proton exchange membrane fuel cell remaining useful life prediction&lt;/title&gt;&lt;secondary-title&gt;International Journal of Hydrogen Energy&lt;/secondary-title&gt;&lt;translated-title&gt;&lt;style face="normal" font="default" charset="134" size="100%"&gt;</w:instrText>
      </w:r>
      <w:r w:rsidR="00216F2D" w:rsidRPr="003B6552">
        <w:rPr>
          <w:sz w:val="24"/>
          <w:szCs w:val="24"/>
        </w:rPr>
        <w:instrText>用于质子交换膜燃料电池剩余使用寿命预测的数据驱动数字孪生预测方法</w:instrText>
      </w:r>
      <w:r w:rsidR="00216F2D" w:rsidRPr="003B6552">
        <w:rPr>
          <w:sz w:val="24"/>
          <w:szCs w:val="24"/>
        </w:rPr>
        <w:instrText>&lt;/style&gt;&lt;/translated-title&gt;&lt;/titles&gt;&lt;periodical&gt;&lt;full-title&gt;International Journal of Hydrogen Energy&lt;/full-title&gt;&lt;/periodical&gt;&lt;pages&gt;2555-2564&lt;/pages&gt;&lt;volume&gt;46&lt;/volume&gt;&lt;number&gt;2&lt;/number&gt;&lt;dates&gt;&lt;year&gt;2021&lt;/year&gt;&lt;/dates&gt;&lt;pub-location&gt;United Kingdom&lt;/pub-location&gt;&lt;publisher&gt;Elsevier BV&lt;/publisher&gt;&lt;isbn&gt;03603199&lt;/isbn&gt;&lt;urls&gt;&lt;related-urls&gt;&lt;url&gt;https://www.sciencedirect.com/science/article/pii/S0360319920339252&lt;/url&gt;&lt;url&gt;https://lens.org/000-550-708-715-092&lt;/url&gt;&lt;/related-urls&gt;&lt;/urls&gt;&lt;electronic-resource-num&gt;10.1016/j.ijhydene.2020.10.108&lt;/electronic-resource-num&gt;&lt;/record&gt;&lt;/Cite&gt;&lt;/EndNote&gt;</w:instrText>
      </w:r>
      <w:r w:rsidR="00621F2E" w:rsidRPr="003B6552">
        <w:rPr>
          <w:sz w:val="24"/>
          <w:szCs w:val="24"/>
        </w:rPr>
        <w:fldChar w:fldCharType="separate"/>
      </w:r>
      <w:r w:rsidR="00216F2D" w:rsidRPr="003B6552">
        <w:rPr>
          <w:sz w:val="24"/>
          <w:szCs w:val="24"/>
        </w:rPr>
        <w:t>[23]</w:t>
      </w:r>
      <w:r w:rsidR="00621F2E" w:rsidRPr="003B6552">
        <w:rPr>
          <w:sz w:val="24"/>
          <w:szCs w:val="24"/>
        </w:rPr>
        <w:fldChar w:fldCharType="end"/>
      </w:r>
      <w:r w:rsidR="000526AB" w:rsidRPr="003B6552">
        <w:rPr>
          <w:sz w:val="24"/>
          <w:szCs w:val="24"/>
        </w:rPr>
        <w:t xml:space="preserve">. </w:t>
      </w:r>
      <w:r w:rsidR="000B53B5" w:rsidRPr="003B6552">
        <w:rPr>
          <w:sz w:val="24"/>
          <w:szCs w:val="24"/>
        </w:rPr>
        <w:t>Mechanism model methods have a clear physical meaning and can quantify the internal state of PEMFC</w:t>
      </w:r>
      <w:r w:rsidR="00E66AC0" w:rsidRPr="003B6552">
        <w:rPr>
          <w:sz w:val="24"/>
          <w:szCs w:val="24"/>
        </w:rPr>
        <w:t xml:space="preserve"> </w:t>
      </w:r>
      <w:r w:rsidR="003C075E" w:rsidRPr="003B6552">
        <w:rPr>
          <w:sz w:val="24"/>
          <w:szCs w:val="24"/>
        </w:rPr>
        <w:fldChar w:fldCharType="begin">
          <w:fldData xml:space="preserve">PEVuZE5vdGU+PENpdGU+PEF1dGhvcj5ZYW5nPC9BdXRob3I+PFllYXI+MjAxMjwvWWVhcj48UmVj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</w:fldData>
        </w:fldChar>
      </w:r>
      <w:r w:rsidR="006461F1" w:rsidRPr="003B6552">
        <w:rPr>
          <w:sz w:val="24"/>
          <w:szCs w:val="24"/>
        </w:rPr>
        <w:instrText xml:space="preserve"> ADDIN EN.CITE </w:instrText>
      </w:r>
      <w:r w:rsidR="006461F1" w:rsidRPr="003B6552">
        <w:rPr>
          <w:sz w:val="24"/>
          <w:szCs w:val="24"/>
        </w:rPr>
        <w:fldChar w:fldCharType="begin">
          <w:fldData xml:space="preserve">PEVuZE5vdGU+PENpdGU+PEF1dGhvcj5ZYW5nPC9BdXRob3I+PFllYXI+MjAxMjwvWWVhcj48UmVj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</w:fldData>
        </w:fldChar>
      </w:r>
      <w:r w:rsidR="006461F1" w:rsidRPr="003B6552">
        <w:rPr>
          <w:sz w:val="24"/>
          <w:szCs w:val="24"/>
        </w:rPr>
        <w:instrText xml:space="preserve"> ADDIN EN.CITE.DATA </w:instrText>
      </w:r>
      <w:r w:rsidR="006461F1" w:rsidRPr="003B6552">
        <w:rPr>
          <w:sz w:val="24"/>
          <w:szCs w:val="24"/>
        </w:rPr>
      </w:r>
      <w:r w:rsidR="006461F1" w:rsidRPr="003B6552">
        <w:rPr>
          <w:sz w:val="24"/>
          <w:szCs w:val="24"/>
        </w:rPr>
        <w:fldChar w:fldCharType="end"/>
      </w:r>
      <w:r w:rsidR="003C075E" w:rsidRPr="003B6552">
        <w:rPr>
          <w:sz w:val="24"/>
          <w:szCs w:val="24"/>
        </w:rPr>
      </w:r>
      <w:r w:rsidR="003C075E" w:rsidRPr="003B6552">
        <w:rPr>
          <w:sz w:val="24"/>
          <w:szCs w:val="24"/>
        </w:rPr>
        <w:fldChar w:fldCharType="separate"/>
      </w:r>
      <w:r w:rsidR="003C075E" w:rsidRPr="003B6552">
        <w:rPr>
          <w:sz w:val="24"/>
          <w:szCs w:val="24"/>
        </w:rPr>
        <w:t>[4]</w:t>
      </w:r>
      <w:r w:rsidR="003C075E" w:rsidRPr="003B6552">
        <w:rPr>
          <w:sz w:val="24"/>
          <w:szCs w:val="24"/>
        </w:rPr>
        <w:fldChar w:fldCharType="end"/>
      </w:r>
      <w:r w:rsidR="000B53B5" w:rsidRPr="003B6552">
        <w:rPr>
          <w:sz w:val="24"/>
          <w:szCs w:val="24"/>
        </w:rPr>
        <w:t xml:space="preserve">. </w:t>
      </w:r>
      <w:r w:rsidR="007D65B3" w:rsidRPr="003B6552">
        <w:rPr>
          <w:sz w:val="24"/>
          <w:szCs w:val="24"/>
        </w:rPr>
        <w:t xml:space="preserve">Although part of </w:t>
      </w:r>
      <w:r w:rsidR="00B61357">
        <w:rPr>
          <w:sz w:val="24"/>
          <w:szCs w:val="24"/>
        </w:rPr>
        <w:t xml:space="preserve">the </w:t>
      </w:r>
      <w:r w:rsidR="007D65B3" w:rsidRPr="003B6552">
        <w:rPr>
          <w:sz w:val="24"/>
          <w:szCs w:val="24"/>
        </w:rPr>
        <w:t xml:space="preserve">mechanism of the PEMFC is still unclear, and the effect of the mechanism model is not ideal in most cases, the estimation method based on the mechanism model is still the best solution for the internal state </w:t>
      </w:r>
      <w:r w:rsidR="00653FF8" w:rsidRPr="003B6552">
        <w:rPr>
          <w:sz w:val="24"/>
          <w:szCs w:val="24"/>
        </w:rPr>
        <w:t xml:space="preserve">which </w:t>
      </w:r>
      <w:r w:rsidR="007D65B3" w:rsidRPr="003B6552">
        <w:rPr>
          <w:sz w:val="24"/>
          <w:szCs w:val="24"/>
        </w:rPr>
        <w:t>is difficult to measure</w:t>
      </w:r>
      <w:r w:rsidR="00E66AC0" w:rsidRPr="003B6552">
        <w:rPr>
          <w:sz w:val="24"/>
          <w:szCs w:val="24"/>
        </w:rPr>
        <w:t xml:space="preserve"> </w:t>
      </w:r>
      <w:r w:rsidR="00654AE6" w:rsidRPr="003B6552">
        <w:rPr>
          <w:sz w:val="24"/>
          <w:szCs w:val="24"/>
        </w:rPr>
        <w:fldChar w:fldCharType="begin">
          <w:fldData xml:space="preserve">PEVuZE5vdGU+PENpdGU+PEF1dGhvcj5MaTwvQXV0aG9yPjxZZWFyPjIwMjM8L1llYXI+PFJlY051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</w:fldData>
        </w:fldChar>
      </w:r>
      <w:r w:rsidR="00045EC3" w:rsidRPr="003B6552">
        <w:rPr>
          <w:sz w:val="24"/>
          <w:szCs w:val="24"/>
        </w:rPr>
        <w:instrText xml:space="preserve"> ADDIN EN.CITE </w:instrText>
      </w:r>
      <w:r w:rsidR="00045EC3" w:rsidRPr="003B6552">
        <w:rPr>
          <w:sz w:val="24"/>
          <w:szCs w:val="24"/>
        </w:rPr>
        <w:fldChar w:fldCharType="begin">
          <w:fldData xml:space="preserve">PEVuZE5vdGU+PENpdGU+PEF1dGhvcj5MaTwvQXV0aG9yPjxZZWFyPjIwMjM8L1llYXI+PFJlY051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</w:fldData>
        </w:fldChar>
      </w:r>
      <w:r w:rsidR="00045EC3" w:rsidRPr="003B6552">
        <w:rPr>
          <w:sz w:val="24"/>
          <w:szCs w:val="24"/>
        </w:rPr>
        <w:instrText xml:space="preserve"> ADDIN EN.CITE.DATA </w:instrText>
      </w:r>
      <w:r w:rsidR="00045EC3" w:rsidRPr="003B6552">
        <w:rPr>
          <w:sz w:val="24"/>
          <w:szCs w:val="24"/>
        </w:rPr>
      </w:r>
      <w:r w:rsidR="00045EC3" w:rsidRPr="003B6552">
        <w:rPr>
          <w:sz w:val="24"/>
          <w:szCs w:val="24"/>
        </w:rPr>
        <w:fldChar w:fldCharType="end"/>
      </w:r>
      <w:r w:rsidR="00654AE6" w:rsidRPr="003B6552">
        <w:rPr>
          <w:sz w:val="24"/>
          <w:szCs w:val="24"/>
        </w:rPr>
      </w:r>
      <w:r w:rsidR="00654AE6" w:rsidRPr="003B6552">
        <w:rPr>
          <w:sz w:val="24"/>
          <w:szCs w:val="24"/>
        </w:rPr>
        <w:fldChar w:fldCharType="separate"/>
      </w:r>
      <w:r w:rsidR="00045EC3" w:rsidRPr="003B6552">
        <w:rPr>
          <w:sz w:val="24"/>
          <w:szCs w:val="24"/>
        </w:rPr>
        <w:t>[17, 24, 25]</w:t>
      </w:r>
      <w:r w:rsidR="00654AE6" w:rsidRPr="003B6552">
        <w:rPr>
          <w:sz w:val="24"/>
          <w:szCs w:val="24"/>
        </w:rPr>
        <w:fldChar w:fldCharType="end"/>
      </w:r>
      <w:r w:rsidR="007D65B3" w:rsidRPr="003B6552">
        <w:rPr>
          <w:sz w:val="24"/>
          <w:szCs w:val="24"/>
        </w:rPr>
        <w:t>.</w:t>
      </w:r>
      <w:r w:rsidR="003E3E31" w:rsidRPr="003B6552">
        <w:rPr>
          <w:sz w:val="24"/>
          <w:szCs w:val="24"/>
        </w:rPr>
        <w:t xml:space="preserve"> </w:t>
      </w:r>
      <w:r w:rsidR="002E25C3" w:rsidRPr="003B6552">
        <w:rPr>
          <w:sz w:val="24"/>
          <w:szCs w:val="24"/>
        </w:rPr>
        <w:t xml:space="preserve">As </w:t>
      </w:r>
      <w:r w:rsidR="003E3E31" w:rsidRPr="003B6552">
        <w:rPr>
          <w:sz w:val="24"/>
          <w:szCs w:val="24"/>
        </w:rPr>
        <w:t xml:space="preserve">the </w:t>
      </w:r>
      <w:r w:rsidR="00112A33" w:rsidRPr="003B6552">
        <w:rPr>
          <w:sz w:val="24"/>
          <w:szCs w:val="24"/>
        </w:rPr>
        <w:t xml:space="preserve">Computational </w:t>
      </w:r>
      <w:r w:rsidR="00BE6ABE" w:rsidRPr="003B6552">
        <w:rPr>
          <w:sz w:val="24"/>
          <w:szCs w:val="24"/>
        </w:rPr>
        <w:t xml:space="preserve">Fluid Dynamics </w:t>
      </w:r>
      <w:r w:rsidR="005B5DA4" w:rsidRPr="003B6552">
        <w:rPr>
          <w:sz w:val="24"/>
          <w:szCs w:val="24"/>
        </w:rPr>
        <w:t>(CFD)</w:t>
      </w:r>
      <w:r w:rsidR="003E3E31" w:rsidRPr="003B6552">
        <w:rPr>
          <w:sz w:val="24"/>
          <w:szCs w:val="24"/>
        </w:rPr>
        <w:t xml:space="preserve"> model is </w:t>
      </w:r>
      <w:r w:rsidR="00B61357">
        <w:rPr>
          <w:sz w:val="24"/>
          <w:szCs w:val="24"/>
        </w:rPr>
        <w:t xml:space="preserve">a </w:t>
      </w:r>
      <w:r w:rsidR="003E3E31" w:rsidRPr="003B6552">
        <w:rPr>
          <w:sz w:val="24"/>
          <w:szCs w:val="24"/>
        </w:rPr>
        <w:t xml:space="preserve">multi-dimensional and multi-phase model, it is </w:t>
      </w:r>
      <w:r w:rsidR="003362F4" w:rsidRPr="003B6552">
        <w:rPr>
          <w:sz w:val="24"/>
          <w:szCs w:val="24"/>
        </w:rPr>
        <w:t xml:space="preserve">typically </w:t>
      </w:r>
      <w:r w:rsidR="003E3E31" w:rsidRPr="003B6552">
        <w:rPr>
          <w:sz w:val="24"/>
          <w:szCs w:val="24"/>
        </w:rPr>
        <w:t xml:space="preserve">used for off-line analysis. Thus, </w:t>
      </w:r>
      <w:bookmarkStart w:id="27" w:name="OLE_LINK26"/>
      <w:r w:rsidR="00815A84" w:rsidRPr="003B6552">
        <w:rPr>
          <w:sz w:val="24"/>
          <w:szCs w:val="24"/>
        </w:rPr>
        <w:t>the internal state of the PEMFC can be estimated online by simplifying the mechanism model</w:t>
      </w:r>
      <w:bookmarkEnd w:id="27"/>
      <w:r w:rsidR="00815A84" w:rsidRPr="003B6552">
        <w:rPr>
          <w:sz w:val="24"/>
          <w:szCs w:val="24"/>
        </w:rPr>
        <w:t xml:space="preserve"> </w:t>
      </w:r>
      <w:r w:rsidR="00815A84" w:rsidRPr="003B6552">
        <w:rPr>
          <w:sz w:val="24"/>
          <w:szCs w:val="24"/>
        </w:rPr>
        <w:fldChar w:fldCharType="begin">
          <w:fldData xml:space="preserve">PEVuZE5vdGU+PENpdGU+PEF1dGhvcj5CYW88L0F1dGhvcj48WWVhcj4yMDA2PC9ZZWFyPjxSZWNO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</w:fldData>
        </w:fldChar>
      </w:r>
      <w:r w:rsidR="00045EC3" w:rsidRPr="003B6552">
        <w:rPr>
          <w:sz w:val="24"/>
          <w:szCs w:val="24"/>
        </w:rPr>
        <w:instrText xml:space="preserve"> ADDIN EN.CITE </w:instrText>
      </w:r>
      <w:r w:rsidR="00045EC3" w:rsidRPr="003B6552">
        <w:rPr>
          <w:sz w:val="24"/>
          <w:szCs w:val="24"/>
        </w:rPr>
        <w:fldChar w:fldCharType="begin">
          <w:fldData xml:space="preserve">PEVuZE5vdGU+PENpdGU+PEF1dGhvcj5CYW88L0F1dGhvcj48WWVhcj4yMDA2PC9ZZWFyPjxSZWNO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</w:fldData>
        </w:fldChar>
      </w:r>
      <w:r w:rsidR="00045EC3" w:rsidRPr="003B6552">
        <w:rPr>
          <w:sz w:val="24"/>
          <w:szCs w:val="24"/>
        </w:rPr>
        <w:instrText xml:space="preserve"> ADDIN EN.CITE.DATA </w:instrText>
      </w:r>
      <w:r w:rsidR="00045EC3" w:rsidRPr="003B6552">
        <w:rPr>
          <w:sz w:val="24"/>
          <w:szCs w:val="24"/>
        </w:rPr>
      </w:r>
      <w:r w:rsidR="00045EC3" w:rsidRPr="003B6552">
        <w:rPr>
          <w:sz w:val="24"/>
          <w:szCs w:val="24"/>
        </w:rPr>
        <w:fldChar w:fldCharType="end"/>
      </w:r>
      <w:r w:rsidR="00815A84" w:rsidRPr="003B6552">
        <w:rPr>
          <w:sz w:val="24"/>
          <w:szCs w:val="24"/>
        </w:rPr>
      </w:r>
      <w:r w:rsidR="00815A84" w:rsidRPr="003B6552">
        <w:rPr>
          <w:sz w:val="24"/>
          <w:szCs w:val="24"/>
        </w:rPr>
        <w:fldChar w:fldCharType="separate"/>
      </w:r>
      <w:r w:rsidR="00045EC3" w:rsidRPr="003B6552">
        <w:rPr>
          <w:sz w:val="24"/>
          <w:szCs w:val="24"/>
        </w:rPr>
        <w:t>[14, 26, 27</w:t>
      </w:r>
      <w:r w:rsidR="002E0011">
        <w:rPr>
          <w:rFonts w:hint="eastAsia"/>
          <w:sz w:val="24"/>
          <w:szCs w:val="24"/>
        </w:rPr>
        <w:t>, 28</w:t>
      </w:r>
      <w:r w:rsidR="00045EC3" w:rsidRPr="003B6552">
        <w:rPr>
          <w:sz w:val="24"/>
          <w:szCs w:val="24"/>
        </w:rPr>
        <w:t>]</w:t>
      </w:r>
      <w:r w:rsidR="00815A84" w:rsidRPr="003B6552">
        <w:rPr>
          <w:sz w:val="24"/>
          <w:szCs w:val="24"/>
        </w:rPr>
        <w:fldChar w:fldCharType="end"/>
      </w:r>
      <w:r w:rsidR="00815A84" w:rsidRPr="003B6552">
        <w:rPr>
          <w:sz w:val="24"/>
          <w:szCs w:val="24"/>
        </w:rPr>
        <w:t>.</w:t>
      </w:r>
    </w:p>
    <w:bookmarkEnd w:id="24"/>
    <w:p w14:paraId="63E98B32" w14:textId="00D073E7" w:rsidR="00156E9C" w:rsidRPr="00920508" w:rsidRDefault="00CA662A" w:rsidP="00B61357">
      <w:pPr>
        <w:pStyle w:val="a0"/>
        <w:ind w:firstLine="238"/>
        <w:rPr>
          <w:sz w:val="24"/>
          <w:szCs w:val="24"/>
        </w:rPr>
      </w:pPr>
      <w:r w:rsidRPr="00920508">
        <w:rPr>
          <w:sz w:val="24"/>
          <w:szCs w:val="24"/>
        </w:rPr>
        <w:t>In addition,</w:t>
      </w:r>
      <w:r w:rsidR="00E24032" w:rsidRPr="00920508">
        <w:rPr>
          <w:sz w:val="24"/>
          <w:szCs w:val="24"/>
        </w:rPr>
        <w:t xml:space="preserve"> </w:t>
      </w:r>
      <w:r w:rsidR="00551C45" w:rsidRPr="00920508">
        <w:rPr>
          <w:sz w:val="24"/>
          <w:szCs w:val="24"/>
        </w:rPr>
        <w:t>affected by factors such as the inaccuracy of the simplified mechanism model and actual system interference</w:t>
      </w:r>
      <w:r w:rsidR="00E66AC0" w:rsidRPr="00920508">
        <w:rPr>
          <w:sz w:val="24"/>
          <w:szCs w:val="24"/>
        </w:rPr>
        <w:t xml:space="preserve"> </w:t>
      </w:r>
      <w:r w:rsidR="00EA69FE" w:rsidRPr="00920508">
        <w:rPr>
          <w:sz w:val="24"/>
          <w:szCs w:val="24"/>
        </w:rPr>
        <w:fldChar w:fldCharType="begin"/>
      </w:r>
      <w:r w:rsidR="00FB0286" w:rsidRPr="00920508">
        <w:rPr>
          <w:sz w:val="24"/>
          <w:szCs w:val="24"/>
        </w:rPr>
        <w:instrText xml:space="preserve"> ADDIN EN.CITE &lt;EndNote&gt;&lt;Cite&gt;&lt;Author&gt;Hu&lt;/Author&gt;&lt;Year&gt;2004&lt;/Year&gt;&lt;RecNum&gt;221&lt;/RecNum&gt;&lt;DisplayText&gt;[29]&lt;/DisplayText&gt;&lt;record&gt;&lt;rec-number&gt;221&lt;/rec-number&gt;&lt;foreign-keys&gt;&lt;key app="EN" db-id="000swzsf7z55zwep9ta5fp0f9v2zz9d29vaz" timestamp="1700035570"&gt;221&lt;/key&gt;&lt;/foreign-keys&gt;&lt;ref-type name="Journal Article"&gt;17&lt;/ref-type&gt;&lt;contributors&gt;&lt;authors&gt;&lt;author&gt;Hu, Mingruo&lt;/author&gt;&lt;author&gt;Zhu, Xin-Jian&lt;/author&gt;&lt;author&gt;Wang, Minghua&lt;/author&gt;&lt;author&gt;Gu, Anzhong&lt;/author&gt;&lt;author&gt;Yu, Lijun&lt;/author&gt;&lt;/authors&gt;&lt;/contributors&gt;&lt;titles&gt;&lt;title&gt;Three dimensional, two phase flow mathematical model for PEM fuel cell: Part II. Analysis and discussion of the internal transport mechanisms&lt;/title&gt;&lt;secondary-title&gt;Energy Conversion and Management&lt;/secondary-title&gt;&lt;translated-title&gt;&lt;style face="normal" font="default" size="100%"&gt;PEM &lt;/style&gt;&lt;style face="normal" font="default" charset="134" size="100%"&gt;</w:instrText>
      </w:r>
      <w:r w:rsidR="00FB0286" w:rsidRPr="00920508">
        <w:rPr>
          <w:sz w:val="24"/>
          <w:szCs w:val="24"/>
        </w:rPr>
        <w:instrText>燃料电池的三维两相流数学模型：第二部分。内部运输机制的分析和讨论</w:instrText>
      </w:r>
      <w:r w:rsidR="00FB0286" w:rsidRPr="00920508">
        <w:rPr>
          <w:sz w:val="24"/>
          <w:szCs w:val="24"/>
        </w:rPr>
        <w:instrText>&lt;/style&gt;&lt;/translated-title&gt;&lt;/titles&gt;&lt;periodical&gt;&lt;full-title&gt;Energy Conversion and Management&lt;/full-title&gt;&lt;/periodical&gt;&lt;pages&gt;1883-1916&lt;/pages&gt;&lt;volume&gt;45&lt;/volume&gt;&lt;number&gt;11&lt;/number&gt;&lt;dates&gt;&lt;year&gt;2004&lt;/year&gt;&lt;/dates&gt;&lt;pub-location&gt;United Kingdom&lt;/pub-location&gt;&lt;publisher&gt;Elsevier BV&lt;/publisher&gt;&lt;isbn&gt;01968904&lt;/isbn&gt;&lt;urls&gt;&lt;related-urls&gt;&lt;url&gt;https://www.sciencedirect.com/science/article/pii/S0196890403002747&lt;/url&gt;&lt;url&gt;https://www.infona.pl/resource/bwmeta1.element.elsevier-10ae5090-18ce-3798-be0e-f95f9c4f2064&lt;/url&gt;&lt;url&gt;https://lens.org/002-392-977-496-598&lt;/url&gt;&lt;/related-urls&gt;&lt;/urls&gt;&lt;electronic-resource-num&gt;10.1016/j.enconman.2003.09.023&lt;/electronic-resource-num&gt;&lt;/record&gt;&lt;/Cite&gt;&lt;/EndNote&gt;</w:instrText>
      </w:r>
      <w:r w:rsidR="00EA69FE" w:rsidRPr="00920508">
        <w:rPr>
          <w:sz w:val="24"/>
          <w:szCs w:val="24"/>
        </w:rPr>
        <w:fldChar w:fldCharType="separate"/>
      </w:r>
      <w:r w:rsidR="00FB0286" w:rsidRPr="00920508">
        <w:rPr>
          <w:sz w:val="24"/>
          <w:szCs w:val="24"/>
        </w:rPr>
        <w:t>[29]</w:t>
      </w:r>
      <w:r w:rsidR="00EA69FE" w:rsidRPr="00920508">
        <w:rPr>
          <w:sz w:val="24"/>
          <w:szCs w:val="24"/>
        </w:rPr>
        <w:fldChar w:fldCharType="end"/>
      </w:r>
      <w:r w:rsidR="00551C45" w:rsidRPr="00920508">
        <w:rPr>
          <w:sz w:val="24"/>
          <w:szCs w:val="24"/>
        </w:rPr>
        <w:t xml:space="preserve">, the fuel cell water state estimation error is large. Moreover, when the error cannot be effectively corrected, the error </w:t>
      </w:r>
      <w:r w:rsidR="00BE6ABE" w:rsidRPr="00920508">
        <w:rPr>
          <w:sz w:val="24"/>
          <w:szCs w:val="24"/>
        </w:rPr>
        <w:t xml:space="preserve">can </w:t>
      </w:r>
      <w:r w:rsidR="00551C45" w:rsidRPr="00920508">
        <w:rPr>
          <w:sz w:val="24"/>
          <w:szCs w:val="24"/>
        </w:rPr>
        <w:t>gradually accumulate as the calculation time increases</w:t>
      </w:r>
      <w:r w:rsidR="00E66AC0" w:rsidRPr="00920508">
        <w:rPr>
          <w:sz w:val="24"/>
          <w:szCs w:val="24"/>
        </w:rPr>
        <w:t xml:space="preserve"> </w:t>
      </w:r>
      <w:r w:rsidR="007531D0" w:rsidRPr="00920508">
        <w:rPr>
          <w:sz w:val="24"/>
          <w:szCs w:val="24"/>
        </w:rPr>
        <w:fldChar w:fldCharType="begin"/>
      </w:r>
      <w:r w:rsidR="007531D0" w:rsidRPr="00920508">
        <w:rPr>
          <w:sz w:val="24"/>
          <w:szCs w:val="24"/>
        </w:rPr>
        <w:instrText xml:space="preserve"> ADDIN EN.CITE &lt;EndNote&gt;&lt;Cite&gt;&lt;Author&gt;Liu&lt;/Author&gt;&lt;Year&gt;2020&lt;/Year&gt;&lt;RecNum&gt;134&lt;/RecNum&gt;&lt;DisplayText&gt;[30]&lt;/DisplayText&gt;&lt;record&gt;&lt;rec-number&gt;134&lt;/rec-number&gt;&lt;foreign-keys&gt;&lt;key app="EN" db-id="000swzsf7z55zwep9ta5fp0f9v2zz9d29vaz" timestamp="1700027683"&gt;134&lt;/key&gt;&lt;/foreign-keys&gt;&lt;ref-type name="Journal Article"&gt;17&lt;/ref-type&gt;&lt;contributors&gt;&lt;authors&gt;&lt;author&gt;Liu, Hao&lt;/author&gt;&lt;author&gt;Chen, Jian&lt;/author&gt;&lt;author&gt;Hissel, Daniel&lt;/author&gt;&lt;author&gt;Lu, Jianguo&lt;/author&gt;&lt;author&gt;Hou, Ming&lt;/author&gt;&lt;author&gt;Shao, Zhigang&lt;/author&gt;&lt;/authors&gt;&lt;/contributors&gt;&lt;titles&gt;&lt;title&gt;Prognostics methods and degradation indexes of proton exchange membrane fuel cells: A review&lt;/title&gt;&lt;secondary-title&gt;Renewable and Sustainable Energy Reviews&lt;/secondary-title&gt;&lt;translated-title&gt;&lt;style face="normal" font="default" charset="134" size="100%"&gt;</w:instrText>
      </w:r>
      <w:r w:rsidR="007531D0" w:rsidRPr="00920508">
        <w:rPr>
          <w:sz w:val="24"/>
          <w:szCs w:val="24"/>
        </w:rPr>
        <w:instrText>质子交换膜燃料电池的预测方法和退化指数：综述</w:instrText>
      </w:r>
      <w:r w:rsidR="007531D0" w:rsidRPr="00920508">
        <w:rPr>
          <w:sz w:val="24"/>
          <w:szCs w:val="24"/>
        </w:rPr>
        <w:instrText>&lt;/style&gt;&lt;/translated-title&gt;&lt;/titles&gt;&lt;periodical&gt;&lt;full-title&gt;Renewable and Sustainable Energy Reviews&lt;/full-title&gt;&lt;/periodical&gt;&lt;pages&gt;109721&lt;/pages&gt;&lt;volume&gt;123&lt;/volume&gt;&lt;dates&gt;&lt;year&gt;2020&lt;/year&gt;&lt;/dates&gt;&lt;isbn&gt;1364-0321&lt;/isbn&gt;&lt;urls&gt;&lt;/urls&gt;&lt;research-notes&gt;&lt;style face="normal" font="default" charset="134" size="100%"&gt;</w:instrText>
      </w:r>
      <w:r w:rsidR="007531D0" w:rsidRPr="00920508">
        <w:rPr>
          <w:sz w:val="24"/>
          <w:szCs w:val="24"/>
        </w:rPr>
        <w:instrText>全面回顾</w:instrText>
      </w:r>
      <w:r w:rsidR="007531D0" w:rsidRPr="00920508">
        <w:rPr>
          <w:sz w:val="24"/>
          <w:szCs w:val="24"/>
        </w:rPr>
        <w:instrText>&lt;/style&gt;&lt;style face="normal" font="default" size="100%"&gt;PEMFC&lt;/style&gt;&lt;style face="normal" font="default" charset="134" size="100%"&gt;</w:instrText>
      </w:r>
      <w:r w:rsidR="007531D0" w:rsidRPr="00920508">
        <w:rPr>
          <w:sz w:val="24"/>
          <w:szCs w:val="24"/>
        </w:rPr>
        <w:instrText>预测的进展，尤其着重于寿命老化的方向。</w:instrText>
      </w:r>
      <w:r w:rsidR="007531D0" w:rsidRPr="00920508">
        <w:rPr>
          <w:sz w:val="24"/>
          <w:szCs w:val="24"/>
        </w:rPr>
        <w:instrText>&lt;/style&gt;&lt;/research-notes&gt;&lt;/record&gt;&lt;/Cite&gt;&lt;/EndNote&gt;</w:instrText>
      </w:r>
      <w:r w:rsidR="007531D0" w:rsidRPr="00920508">
        <w:rPr>
          <w:sz w:val="24"/>
          <w:szCs w:val="24"/>
        </w:rPr>
        <w:fldChar w:fldCharType="separate"/>
      </w:r>
      <w:r w:rsidR="007531D0" w:rsidRPr="00920508">
        <w:rPr>
          <w:sz w:val="24"/>
          <w:szCs w:val="24"/>
        </w:rPr>
        <w:t>[30]</w:t>
      </w:r>
      <w:r w:rsidR="007531D0" w:rsidRPr="00920508">
        <w:rPr>
          <w:sz w:val="24"/>
          <w:szCs w:val="24"/>
        </w:rPr>
        <w:fldChar w:fldCharType="end"/>
      </w:r>
      <w:r w:rsidR="00551C45" w:rsidRPr="00920508">
        <w:rPr>
          <w:sz w:val="24"/>
          <w:szCs w:val="24"/>
        </w:rPr>
        <w:t>.</w:t>
      </w:r>
      <w:r w:rsidR="002E25C3" w:rsidRPr="00920508">
        <w:rPr>
          <w:sz w:val="24"/>
          <w:szCs w:val="24"/>
        </w:rPr>
        <w:t xml:space="preserve"> </w:t>
      </w:r>
      <w:r w:rsidR="00F81609" w:rsidRPr="00920508">
        <w:rPr>
          <w:sz w:val="24"/>
          <w:szCs w:val="24"/>
        </w:rPr>
        <w:t xml:space="preserve">Using </w:t>
      </w:r>
      <w:r w:rsidR="00B61357">
        <w:rPr>
          <w:sz w:val="24"/>
          <w:szCs w:val="24"/>
        </w:rPr>
        <w:t xml:space="preserve">a </w:t>
      </w:r>
      <w:r w:rsidR="00F81609" w:rsidRPr="00920508">
        <w:rPr>
          <w:sz w:val="24"/>
          <w:szCs w:val="24"/>
        </w:rPr>
        <w:t xml:space="preserve">state observer, such errors </w:t>
      </w:r>
      <w:r w:rsidR="00BE6ABE" w:rsidRPr="00920508">
        <w:rPr>
          <w:sz w:val="24"/>
          <w:szCs w:val="24"/>
        </w:rPr>
        <w:t xml:space="preserve">can </w:t>
      </w:r>
      <w:r w:rsidR="00F81609" w:rsidRPr="00920508">
        <w:rPr>
          <w:sz w:val="24"/>
          <w:szCs w:val="24"/>
        </w:rPr>
        <w:t xml:space="preserve">be corrected as new feedback </w:t>
      </w:r>
      <w:r w:rsidR="00B61357">
        <w:rPr>
          <w:sz w:val="24"/>
          <w:szCs w:val="24"/>
        </w:rPr>
        <w:t xml:space="preserve">is </w:t>
      </w:r>
      <w:r w:rsidR="00F81609" w:rsidRPr="00920508">
        <w:rPr>
          <w:sz w:val="24"/>
          <w:szCs w:val="24"/>
        </w:rPr>
        <w:t>generated</w:t>
      </w:r>
      <w:r w:rsidR="00EE5DAB" w:rsidRPr="00920508">
        <w:rPr>
          <w:sz w:val="24"/>
          <w:szCs w:val="24"/>
        </w:rPr>
        <w:t>, therefore preventing the error accumulations.</w:t>
      </w:r>
      <w:r w:rsidR="00551C45" w:rsidRPr="00920508">
        <w:rPr>
          <w:sz w:val="24"/>
          <w:szCs w:val="24"/>
        </w:rPr>
        <w:t xml:space="preserve"> </w:t>
      </w:r>
      <w:r w:rsidR="00E24032" w:rsidRPr="00920508">
        <w:rPr>
          <w:sz w:val="24"/>
          <w:szCs w:val="24"/>
        </w:rPr>
        <w:t xml:space="preserve">Thus, </w:t>
      </w:r>
      <w:r w:rsidRPr="00920508">
        <w:rPr>
          <w:sz w:val="24"/>
          <w:szCs w:val="24"/>
        </w:rPr>
        <w:t>b</w:t>
      </w:r>
      <w:r w:rsidR="00156E9C" w:rsidRPr="00920508">
        <w:rPr>
          <w:sz w:val="24"/>
          <w:szCs w:val="24"/>
        </w:rPr>
        <w:t xml:space="preserve">ased on the simplified </w:t>
      </w:r>
      <w:bookmarkStart w:id="28" w:name="OLE_LINK83"/>
      <w:bookmarkStart w:id="29" w:name="OLE_LINK84"/>
      <w:r w:rsidR="00156E9C" w:rsidRPr="00920508">
        <w:rPr>
          <w:sz w:val="24"/>
          <w:szCs w:val="24"/>
        </w:rPr>
        <w:t xml:space="preserve">mechanism </w:t>
      </w:r>
      <w:bookmarkEnd w:id="28"/>
      <w:bookmarkEnd w:id="29"/>
      <w:r w:rsidR="00156E9C" w:rsidRPr="00920508">
        <w:rPr>
          <w:sz w:val="24"/>
          <w:szCs w:val="24"/>
        </w:rPr>
        <w:t>model, the internal state estimation can be ideally achieved by combining the observer algorithm</w:t>
      </w:r>
      <w:r w:rsidR="00A948DA" w:rsidRPr="00920508">
        <w:rPr>
          <w:sz w:val="24"/>
          <w:szCs w:val="24"/>
        </w:rPr>
        <w:t xml:space="preserve"> </w:t>
      </w:r>
      <w:r w:rsidR="00701A4C" w:rsidRPr="00920508">
        <w:rPr>
          <w:sz w:val="24"/>
          <w:szCs w:val="24"/>
        </w:rPr>
        <w:fldChar w:fldCharType="begin"/>
      </w:r>
      <w:r w:rsidR="007531D0" w:rsidRPr="00920508">
        <w:rPr>
          <w:sz w:val="24"/>
          <w:szCs w:val="24"/>
        </w:rPr>
        <w:instrText xml:space="preserve"> ADDIN EN.CITE &lt;EndNote&gt;&lt;Cite&gt;&lt;Author&gt;Yuan&lt;/Author&gt;&lt;Year&gt;2020&lt;/Year&gt;&lt;RecNum&gt;1388&lt;/RecNum&gt;&lt;DisplayText&gt;[31]&lt;/DisplayText&gt;&lt;record&gt;&lt;rec-number&gt;1388&lt;/rec-number&gt;&lt;foreign-keys&gt;&lt;key app="EN" db-id="000swzsf7z55zwep9ta5fp0f9v2zz9d29vaz" timestamp="1700443315"&gt;1388&lt;/key&gt;&lt;/foreign-keys&gt;&lt;ref-type name="Journal Article"&gt;17&lt;/ref-type&gt;&lt;contributors&gt;&lt;authors&gt;&lt;author&gt;Yuan, Hao&lt;/author&gt;&lt;author&gt;Dai, Haifeng&lt;/author&gt;&lt;author&gt;Wei, Xuezhe&lt;/author&gt;&lt;author&gt;Ming, Pingwen&lt;/author&gt;&lt;/authors&gt;&lt;/contributors&gt;&lt;titles&gt;&lt;title&gt;Model-based observers for internal states estimation and control of proton exchange membrane fuel cell system: A review&lt;/title&gt;&lt;secondary-title&gt;Journal of Power Sources&lt;/secondary-title&gt;&lt;/titles&gt;&lt;periodical&gt;&lt;full-title&gt;Journal of Power Sources&lt;/full-title&gt;&lt;/periodical&gt;&lt;pages&gt;228376&lt;/pages&gt;&lt;volume&gt;468&lt;/volume&gt;&lt;keywords&gt;&lt;keyword&gt;Proton exchange membrane fuel cell&lt;/keyword&gt;&lt;keyword&gt;Internal states&lt;/keyword&gt;&lt;keyword&gt;Model-based observer&lt;/keyword&gt;&lt;keyword&gt;Lifespan&lt;/keyword&gt;&lt;/keywords&gt;&lt;dates&gt;&lt;year&gt;2020&lt;/year&gt;&lt;pub-dates&gt;&lt;date&gt;2020/08/31/&lt;/date&gt;&lt;/pub-dates&gt;&lt;/dates&gt;&lt;isbn&gt;0378-7753&lt;/isbn&gt;&lt;urls&gt;&lt;related-urls&gt;&lt;url&gt;https://www.sciencedirect.com/science/article/pii/S0378775320306807&lt;/url&gt;&lt;/related-urls&gt;&lt;/urls&gt;&lt;electronic-resource-num&gt;https://doi.org/10.1016/j.jpowsour.2020.228376&lt;/electronic-resource-num&gt;&lt;/record&gt;&lt;/Cite&gt;&lt;/EndNote&gt;</w:instrText>
      </w:r>
      <w:r w:rsidR="00701A4C" w:rsidRPr="00920508">
        <w:rPr>
          <w:sz w:val="24"/>
          <w:szCs w:val="24"/>
        </w:rPr>
        <w:fldChar w:fldCharType="separate"/>
      </w:r>
      <w:r w:rsidR="007531D0" w:rsidRPr="00920508">
        <w:rPr>
          <w:sz w:val="24"/>
          <w:szCs w:val="24"/>
        </w:rPr>
        <w:t>[31]</w:t>
      </w:r>
      <w:r w:rsidR="00701A4C" w:rsidRPr="00920508">
        <w:rPr>
          <w:sz w:val="24"/>
          <w:szCs w:val="24"/>
        </w:rPr>
        <w:fldChar w:fldCharType="end"/>
      </w:r>
      <w:r w:rsidRPr="00920508">
        <w:rPr>
          <w:sz w:val="24"/>
          <w:szCs w:val="24"/>
        </w:rPr>
        <w:t>.</w:t>
      </w:r>
    </w:p>
    <w:p w14:paraId="710AB300" w14:textId="3894B50E" w:rsidR="006D7A7B" w:rsidRPr="00920508" w:rsidRDefault="00A720D4" w:rsidP="00B61357">
      <w:pPr>
        <w:pStyle w:val="a0"/>
        <w:ind w:firstLine="238"/>
        <w:rPr>
          <w:sz w:val="24"/>
          <w:szCs w:val="24"/>
        </w:rPr>
      </w:pPr>
      <w:r w:rsidRPr="00920508">
        <w:rPr>
          <w:sz w:val="24"/>
          <w:szCs w:val="24"/>
        </w:rPr>
        <w:t>In early research, Zhang et al.</w:t>
      </w:r>
      <w:r w:rsidR="00E66AC0" w:rsidRPr="00920508">
        <w:rPr>
          <w:sz w:val="24"/>
          <w:szCs w:val="24"/>
        </w:rPr>
        <w:t xml:space="preserve"> </w:t>
      </w:r>
      <w:r w:rsidR="00DD6C95" w:rsidRPr="00920508">
        <w:rPr>
          <w:sz w:val="24"/>
          <w:szCs w:val="24"/>
        </w:rPr>
        <w:fldChar w:fldCharType="begin">
          <w:fldData xml:space="preserve">PEVuZE5vdGU+PENpdGU+PEF1dGhvcj5aaGFuZzwvQXV0aG9yPjxZZWFyPjIwMTQ8L1llYXI+PFJl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==
</w:fldData>
        </w:fldChar>
      </w:r>
      <w:r w:rsidR="001869BC" w:rsidRPr="00920508">
        <w:rPr>
          <w:sz w:val="24"/>
          <w:szCs w:val="24"/>
        </w:rPr>
        <w:instrText xml:space="preserve"> ADDIN EN.CITE </w:instrText>
      </w:r>
      <w:r w:rsidR="001869BC" w:rsidRPr="00920508">
        <w:rPr>
          <w:sz w:val="24"/>
          <w:szCs w:val="24"/>
        </w:rPr>
        <w:fldChar w:fldCharType="begin">
          <w:fldData xml:space="preserve">PEVuZE5vdGU+PENpdGU+PEF1dGhvcj5aaGFuZzwvQXV0aG9yPjxZZWFyPjIwMTQ8L1llYXI+PFJl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==
</w:fldData>
        </w:fldChar>
      </w:r>
      <w:r w:rsidR="001869BC" w:rsidRPr="00920508">
        <w:rPr>
          <w:sz w:val="24"/>
          <w:szCs w:val="24"/>
        </w:rPr>
        <w:instrText xml:space="preserve"> ADDIN EN.CITE.DATA </w:instrText>
      </w:r>
      <w:r w:rsidR="001869BC" w:rsidRPr="00920508">
        <w:rPr>
          <w:sz w:val="24"/>
          <w:szCs w:val="24"/>
        </w:rPr>
      </w:r>
      <w:r w:rsidR="001869BC" w:rsidRPr="00920508">
        <w:rPr>
          <w:sz w:val="24"/>
          <w:szCs w:val="24"/>
        </w:rPr>
        <w:fldChar w:fldCharType="end"/>
      </w:r>
      <w:r w:rsidR="00DD6C95" w:rsidRPr="00920508">
        <w:rPr>
          <w:sz w:val="24"/>
          <w:szCs w:val="24"/>
        </w:rPr>
      </w:r>
      <w:r w:rsidR="00DD6C95" w:rsidRPr="00920508">
        <w:rPr>
          <w:sz w:val="24"/>
          <w:szCs w:val="24"/>
        </w:rPr>
        <w:fldChar w:fldCharType="separate"/>
      </w:r>
      <w:r w:rsidR="001869BC" w:rsidRPr="00920508">
        <w:rPr>
          <w:sz w:val="24"/>
          <w:szCs w:val="24"/>
        </w:rPr>
        <w:t>[15]</w:t>
      </w:r>
      <w:r w:rsidR="00DD6C95" w:rsidRPr="00920508">
        <w:rPr>
          <w:sz w:val="24"/>
          <w:szCs w:val="24"/>
        </w:rPr>
        <w:fldChar w:fldCharType="end"/>
      </w:r>
      <w:r w:rsidR="00163D23" w:rsidRPr="00920508">
        <w:rPr>
          <w:sz w:val="24"/>
          <w:szCs w:val="24"/>
        </w:rPr>
        <w:t xml:space="preserve"> conducted the online estimation of the liquid water content in the cathode channel and </w:t>
      </w:r>
      <w:bookmarkStart w:id="30" w:name="OLE_LINK50"/>
      <w:r w:rsidR="00B61357">
        <w:rPr>
          <w:sz w:val="24"/>
          <w:szCs w:val="24"/>
        </w:rPr>
        <w:t>GDL</w:t>
      </w:r>
      <w:bookmarkEnd w:id="30"/>
      <w:r w:rsidR="00163D23" w:rsidRPr="00920508">
        <w:rPr>
          <w:sz w:val="24"/>
          <w:szCs w:val="24"/>
        </w:rPr>
        <w:t xml:space="preserve"> based on the serial unscented Kalman filter </w:t>
      </w:r>
      <w:r w:rsidR="00163D23" w:rsidRPr="00920508">
        <w:rPr>
          <w:sz w:val="24"/>
          <w:szCs w:val="24"/>
        </w:rPr>
        <w:lastRenderedPageBreak/>
        <w:t>framework,</w:t>
      </w:r>
      <w:r w:rsidRPr="00920508">
        <w:rPr>
          <w:sz w:val="24"/>
          <w:szCs w:val="24"/>
        </w:rPr>
        <w:t xml:space="preserve"> introduc</w:t>
      </w:r>
      <w:r w:rsidR="003E1563" w:rsidRPr="00920508">
        <w:rPr>
          <w:sz w:val="24"/>
          <w:szCs w:val="24"/>
        </w:rPr>
        <w:t>ing</w:t>
      </w:r>
      <w:r w:rsidRPr="00920508">
        <w:rPr>
          <w:sz w:val="24"/>
          <w:szCs w:val="24"/>
        </w:rPr>
        <w:t xml:space="preserve"> the impact of cathode liquid water into the PEMFC system model, using different time scales between the channel and </w:t>
      </w:r>
      <w:r w:rsidR="00B61357">
        <w:rPr>
          <w:sz w:val="24"/>
          <w:szCs w:val="24"/>
        </w:rPr>
        <w:t>GDL</w:t>
      </w:r>
      <w:r w:rsidRPr="00920508">
        <w:rPr>
          <w:sz w:val="24"/>
          <w:szCs w:val="24"/>
        </w:rPr>
        <w:t xml:space="preserve"> modules, </w:t>
      </w:r>
      <w:r w:rsidR="00163D23" w:rsidRPr="00920508">
        <w:rPr>
          <w:sz w:val="24"/>
          <w:szCs w:val="24"/>
        </w:rPr>
        <w:t>which</w:t>
      </w:r>
      <w:r w:rsidRPr="00920508">
        <w:rPr>
          <w:sz w:val="24"/>
          <w:szCs w:val="24"/>
        </w:rPr>
        <w:t xml:space="preserve"> is decoupled into sub-modules.</w:t>
      </w:r>
      <w:r w:rsidR="006D7A7B" w:rsidRPr="00920508">
        <w:rPr>
          <w:sz w:val="24"/>
          <w:szCs w:val="24"/>
        </w:rPr>
        <w:t xml:space="preserve"> Xu et al.</w:t>
      </w:r>
      <w:r w:rsidR="00E66AC0" w:rsidRPr="00920508">
        <w:rPr>
          <w:sz w:val="24"/>
          <w:szCs w:val="24"/>
        </w:rPr>
        <w:t xml:space="preserve"> </w:t>
      </w:r>
      <w:r w:rsidR="008E2437" w:rsidRPr="00920508">
        <w:rPr>
          <w:sz w:val="24"/>
          <w:szCs w:val="24"/>
        </w:rPr>
        <w:fldChar w:fldCharType="begin"/>
      </w:r>
      <w:r w:rsidR="00916518" w:rsidRPr="00920508">
        <w:rPr>
          <w:sz w:val="24"/>
          <w:szCs w:val="24"/>
        </w:rPr>
        <w:instrText xml:space="preserve"> ADDIN EN.CITE &lt;EndNote&gt;&lt;Cite&gt;&lt;Author&gt;Xu&lt;/Author&gt;&lt;Year&gt;2017&lt;/Year&gt;&lt;RecNum&gt;27&lt;/RecNum&gt;&lt;DisplayText&gt;[12]&lt;/DisplayText&gt;&lt;record&gt;&lt;rec-number&gt;27&lt;/rec-number&gt;&lt;foreign-keys&gt;&lt;key app="EN" db-id="000swzsf7z55zwep9ta5fp0f9v2zz9d29vaz" timestamp="1698904684"&gt;27&lt;/key&gt;&lt;/foreign-keys&gt;&lt;ref-type name="Journal Article"&gt;17&lt;/ref-type&gt;&lt;contributors&gt;&lt;authors&gt;&lt;author&gt;Xu, Liangfei&lt;/author&gt;&lt;author&gt;Hu, Junming&lt;/author&gt;&lt;author&gt;Cheng, Siliang&lt;/author&gt;&lt;author&gt;Fang, Chuan&lt;/author&gt;&lt;author&gt;Li, Jianqiu&lt;/author&gt;&lt;author&gt;Ouyang, Minggao&lt;/author&gt;&lt;author&gt;Lehnert, Werner&lt;/author&gt;&lt;/authors&gt;&lt;/contributors&gt;&lt;titles&gt;&lt;title&gt;Nonlinear observation of internal states of fuel cell cathode utilizing a high-order sliding-mode algorithm&lt;/title&gt;&lt;secondary-title&gt;Journal of power sources&lt;/secondary-title&gt;&lt;translated-title&gt;&lt;style face="normal" font="default" charset="134" size="100%"&gt;</w:instrText>
      </w:r>
      <w:r w:rsidR="00916518" w:rsidRPr="00920508">
        <w:rPr>
          <w:sz w:val="24"/>
          <w:szCs w:val="24"/>
        </w:rPr>
        <w:instrText>利用高阶滑模算法对燃料电池阴极内部状态进行非线性观察</w:instrText>
      </w:r>
      <w:r w:rsidR="00916518" w:rsidRPr="00920508">
        <w:rPr>
          <w:sz w:val="24"/>
          <w:szCs w:val="24"/>
        </w:rPr>
        <w:instrText>&lt;/style&gt;&lt;/translated-title&gt;&lt;/titles&gt;&lt;periodical&gt;&lt;full-title&gt;Journal of Power Sources&lt;/full-title&gt;&lt;/periodical&gt;&lt;pages&gt;56-71&lt;/pages&gt;&lt;volume&gt;356&lt;/volume&gt;&lt;dates&gt;&lt;year&gt;2017&lt;/year&gt;&lt;/dates&gt;&lt;isbn&gt;0378-7753&lt;/isbn&gt;&lt;urls&gt;&lt;/urls&gt;&lt;/record&gt;&lt;/Cite&gt;&lt;/EndNote&gt;</w:instrText>
      </w:r>
      <w:r w:rsidR="008E2437" w:rsidRPr="00920508">
        <w:rPr>
          <w:sz w:val="24"/>
          <w:szCs w:val="24"/>
        </w:rPr>
        <w:fldChar w:fldCharType="separate"/>
      </w:r>
      <w:r w:rsidR="00916518" w:rsidRPr="00920508">
        <w:rPr>
          <w:sz w:val="24"/>
          <w:szCs w:val="24"/>
        </w:rPr>
        <w:t>[12]</w:t>
      </w:r>
      <w:r w:rsidR="008E2437" w:rsidRPr="00920508">
        <w:rPr>
          <w:sz w:val="24"/>
          <w:szCs w:val="24"/>
        </w:rPr>
        <w:fldChar w:fldCharType="end"/>
      </w:r>
      <w:r w:rsidR="006D7A7B" w:rsidRPr="00920508">
        <w:rPr>
          <w:sz w:val="24"/>
          <w:szCs w:val="24"/>
        </w:rPr>
        <w:t xml:space="preserve"> </w:t>
      </w:r>
      <w:r w:rsidR="001F0CA9" w:rsidRPr="00920508">
        <w:rPr>
          <w:sz w:val="24"/>
          <w:szCs w:val="24"/>
        </w:rPr>
        <w:t>established a high-order sliding mode observer considering the water transfer process and phase transition process, as well as the effect of liquid water saturation on voltage in cathode GDL</w:t>
      </w:r>
      <w:r w:rsidR="00B61357">
        <w:rPr>
          <w:sz w:val="24"/>
          <w:szCs w:val="24"/>
        </w:rPr>
        <w:t xml:space="preserve"> </w:t>
      </w:r>
      <w:r w:rsidR="006D783A" w:rsidRPr="00920508">
        <w:rPr>
          <w:sz w:val="24"/>
          <w:szCs w:val="24"/>
        </w:rPr>
        <w:fldChar w:fldCharType="begin"/>
      </w:r>
      <w:r w:rsidR="006D783A" w:rsidRPr="00920508">
        <w:rPr>
          <w:sz w:val="24"/>
          <w:szCs w:val="24"/>
        </w:rPr>
        <w:instrText xml:space="preserve"> ADDIN EN.CITE &lt;EndNote&gt;&lt;Cite&gt;&lt;Author&gt;Nafchi&lt;/Author&gt;&lt;Year&gt;2023&lt;/Year&gt;&lt;RecNum&gt;72&lt;/RecNum&gt;&lt;DisplayText&gt;[32]&lt;/DisplayText&gt;&lt;record&gt;&lt;rec-number&gt;72&lt;/rec-number&gt;&lt;foreign-keys&gt;&lt;key app="EN" db-id="000swzsf7z55zwep9ta5fp0f9v2zz9d29vaz" timestamp="1699346352"&gt;72&lt;/key&gt;&lt;/foreign-keys&gt;&lt;ref-type name="Journal Article"&gt;17&lt;/ref-type&gt;&lt;contributors&gt;&lt;authors&gt;&lt;author&gt;Nafchi, F Moradi&lt;/author&gt;&lt;author&gt;Afshari, E&lt;/author&gt;&lt;author&gt;Baniasadi, E&lt;/author&gt;&lt;/authors&gt;&lt;/contributors&gt;&lt;titles&gt;&lt;title&gt;Anion exchange membrane water electrolysis: Numerical modeling and electrochemical performance analysis&lt;/title&gt;&lt;secondary-title&gt;International Journal of Hydrogen Energy&lt;/secondary-title&gt;&lt;translated-title&gt;&lt;style face="normal" font="default" charset="134" size="100%"&gt;</w:instrText>
      </w:r>
      <w:r w:rsidR="006D783A" w:rsidRPr="00920508">
        <w:rPr>
          <w:sz w:val="24"/>
          <w:szCs w:val="24"/>
        </w:rPr>
        <w:instrText>阴离子交换膜水电解：数值建模和电化学性能分析</w:instrText>
      </w:r>
      <w:r w:rsidR="006D783A" w:rsidRPr="00920508">
        <w:rPr>
          <w:sz w:val="24"/>
          <w:szCs w:val="24"/>
        </w:rPr>
        <w:instrText>&lt;/style&gt;&lt;/translated-title&gt;&lt;/titles&gt;&lt;periodical&gt;&lt;full-title&gt;International Journal of Hydrogen Energy&lt;/full-title&gt;&lt;/periodical&gt;&lt;keywords&gt;&lt;keyword&gt;</w:instrText>
      </w:r>
      <w:r w:rsidR="006D783A" w:rsidRPr="00920508">
        <w:rPr>
          <w:sz w:val="24"/>
          <w:szCs w:val="24"/>
        </w:rPr>
        <w:instrText>电解水</w:instrText>
      </w:r>
      <w:r w:rsidR="006D783A" w:rsidRPr="00920508">
        <w:rPr>
          <w:sz w:val="24"/>
          <w:szCs w:val="24"/>
        </w:rPr>
        <w:instrText>&lt;/keyword&gt;&lt;/keywords&gt;&lt;dates&gt;&lt;year&gt;2023&lt;/year&gt;&lt;/dates&gt;&lt;isbn&gt;0360-3199&lt;/isbn&gt;&lt;urls&gt;&lt;/urls&gt;&lt;/record&gt;&lt;/Cite&gt;&lt;/EndNote&gt;</w:instrText>
      </w:r>
      <w:r w:rsidR="006D783A" w:rsidRPr="00920508">
        <w:rPr>
          <w:sz w:val="24"/>
          <w:szCs w:val="24"/>
        </w:rPr>
        <w:fldChar w:fldCharType="separate"/>
      </w:r>
      <w:r w:rsidR="006D783A" w:rsidRPr="00920508">
        <w:rPr>
          <w:sz w:val="24"/>
          <w:szCs w:val="24"/>
        </w:rPr>
        <w:t>[32]</w:t>
      </w:r>
      <w:r w:rsidR="006D783A" w:rsidRPr="00920508">
        <w:rPr>
          <w:sz w:val="24"/>
          <w:szCs w:val="24"/>
        </w:rPr>
        <w:fldChar w:fldCharType="end"/>
      </w:r>
      <w:r w:rsidR="001F0CA9" w:rsidRPr="00920508">
        <w:rPr>
          <w:sz w:val="24"/>
          <w:szCs w:val="24"/>
        </w:rPr>
        <w:t>.</w:t>
      </w:r>
      <w:r w:rsidR="006D7A7B" w:rsidRPr="00920508">
        <w:rPr>
          <w:sz w:val="24"/>
          <w:szCs w:val="24"/>
        </w:rPr>
        <w:t xml:space="preserve"> </w:t>
      </w:r>
      <w:r w:rsidR="001F0CA9" w:rsidRPr="00920508">
        <w:rPr>
          <w:sz w:val="24"/>
          <w:szCs w:val="24"/>
        </w:rPr>
        <w:t>However, most state observers use voltage as the measured value</w:t>
      </w:r>
      <w:r w:rsidR="00163D23" w:rsidRPr="00920508">
        <w:rPr>
          <w:sz w:val="24"/>
          <w:szCs w:val="24"/>
        </w:rPr>
        <w:t xml:space="preserve"> </w:t>
      </w:r>
      <w:r w:rsidR="0058580A" w:rsidRPr="00920508">
        <w:rPr>
          <w:sz w:val="24"/>
          <w:szCs w:val="24"/>
        </w:rPr>
        <w:t>rarely</w:t>
      </w:r>
      <w:r w:rsidR="001F0CA9" w:rsidRPr="00920508">
        <w:rPr>
          <w:sz w:val="24"/>
          <w:szCs w:val="24"/>
        </w:rPr>
        <w:t xml:space="preserve"> introduc</w:t>
      </w:r>
      <w:r w:rsidR="00163D23" w:rsidRPr="00920508">
        <w:rPr>
          <w:sz w:val="24"/>
          <w:szCs w:val="24"/>
        </w:rPr>
        <w:t>ing</w:t>
      </w:r>
      <w:r w:rsidR="001F0CA9" w:rsidRPr="00920508">
        <w:rPr>
          <w:sz w:val="24"/>
          <w:szCs w:val="24"/>
        </w:rPr>
        <w:t xml:space="preserve"> impedance information, which has limited correction effects</w:t>
      </w:r>
      <w:r w:rsidR="00E66AC0" w:rsidRPr="00920508">
        <w:rPr>
          <w:sz w:val="24"/>
          <w:szCs w:val="24"/>
        </w:rPr>
        <w:t xml:space="preserve"> </w:t>
      </w:r>
      <w:r w:rsidR="008C375E" w:rsidRPr="00920508">
        <w:rPr>
          <w:sz w:val="24"/>
          <w:szCs w:val="24"/>
        </w:rPr>
        <w:fldChar w:fldCharType="begin"/>
      </w:r>
      <w:r w:rsidR="008C375E" w:rsidRPr="00920508">
        <w:rPr>
          <w:sz w:val="24"/>
          <w:szCs w:val="24"/>
        </w:rPr>
        <w:instrText xml:space="preserve"> ADDIN EN.CITE &lt;EndNote&gt;&lt;Cite&gt;&lt;Author&gt;Farcas&lt;/Author&gt;&lt;Year&gt;2014&lt;/Year&gt;&lt;RecNum&gt;202&lt;/RecNum&gt;&lt;DisplayText&gt;[33]&lt;/DisplayText&gt;&lt;record&gt;&lt;rec-number&gt;202&lt;/rec-number&gt;&lt;foreign-keys&gt;&lt;key app="EN" db-id="000swzsf7z55zwep9ta5fp0f9v2zz9d29vaz" timestamp="1700030281"&gt;202&lt;/key&gt;&lt;/foreign-keys&gt;&lt;ref-type name="Journal Article"&gt;17&lt;/ref-type&gt;&lt;contributors&gt;&lt;authors&gt;&lt;author&gt;Farcas, A.&lt;/author&gt;&lt;author&gt;Dobra, Petru&lt;/author&gt;&lt;/authors&gt;&lt;/contributors&gt;&lt;titles&gt;&lt;title&gt;Adaptive Control of Membrane Conductivity of PEM Fuel Cell&lt;/title&gt;&lt;secondary-title&gt;Procedia Technology&lt;/secondary-title&gt;&lt;translated-title&gt;&lt;style face="normal" font="default" charset="134" size="100%"&gt;</w:instrText>
      </w:r>
      <w:r w:rsidR="008C375E" w:rsidRPr="00920508">
        <w:rPr>
          <w:sz w:val="24"/>
          <w:szCs w:val="24"/>
        </w:rPr>
        <w:instrText>质子交换膜燃料电池膜电导率的自适应控制</w:instrText>
      </w:r>
      <w:r w:rsidR="008C375E" w:rsidRPr="00920508">
        <w:rPr>
          <w:sz w:val="24"/>
          <w:szCs w:val="24"/>
        </w:rPr>
        <w:instrText>&lt;/style&gt;&lt;/translated-title&gt;&lt;/titles&gt;&lt;periodical&gt;&lt;full-title&gt;Procedia Technology&lt;/full-title&gt;&lt;/periodical&gt;&lt;pages&gt;42-49&lt;/pages&gt;&lt;volume&gt;12&lt;/volume&gt;&lt;dates&gt;&lt;year&gt;2014&lt;/year&gt;&lt;/dates&gt;&lt;publisher&gt;Elsevier BV&lt;/publisher&gt;&lt;isbn&gt;22120173&lt;/isbn&gt;&lt;urls&gt;&lt;related-urls&gt;&lt;url&gt;https://www.sciencedirect.com/science/article/pii/S2212017313006397&lt;/url&gt;&lt;url&gt;https://core.ac.uk/display/82048250&lt;/url&gt;&lt;url&gt;https://www.sciencedirect.com/science/article/abs/pii/S2212017313006397&lt;/url&gt;&lt;url&gt;https://core.ac.uk/download/pdf/82048250.pdf&lt;/url&gt;&lt;url&gt;https://lens.org/031-572-014-281-092&lt;/url&gt;&lt;/related-urls&gt;&lt;/urls&gt;&lt;electronic-resource-num&gt;10.1016/j.protcy.2013.12.454&lt;/electronic-resource-num&gt;&lt;/record&gt;&lt;/Cite&gt;&lt;/EndNote&gt;</w:instrText>
      </w:r>
      <w:r w:rsidR="008C375E" w:rsidRPr="00920508">
        <w:rPr>
          <w:sz w:val="24"/>
          <w:szCs w:val="24"/>
        </w:rPr>
        <w:fldChar w:fldCharType="separate"/>
      </w:r>
      <w:r w:rsidR="008C375E" w:rsidRPr="00920508">
        <w:rPr>
          <w:sz w:val="24"/>
          <w:szCs w:val="24"/>
        </w:rPr>
        <w:t>[33]</w:t>
      </w:r>
      <w:r w:rsidR="008C375E" w:rsidRPr="00920508">
        <w:rPr>
          <w:sz w:val="24"/>
          <w:szCs w:val="24"/>
        </w:rPr>
        <w:fldChar w:fldCharType="end"/>
      </w:r>
      <w:r w:rsidR="001F0CA9" w:rsidRPr="00920508">
        <w:rPr>
          <w:sz w:val="24"/>
          <w:szCs w:val="24"/>
        </w:rPr>
        <w:t xml:space="preserve">. Moreover, </w:t>
      </w:r>
      <w:r w:rsidR="004C216D" w:rsidRPr="00920508">
        <w:rPr>
          <w:sz w:val="24"/>
          <w:szCs w:val="24"/>
        </w:rPr>
        <w:t xml:space="preserve">the Kalman filter algorithm </w:t>
      </w:r>
      <w:r w:rsidR="004C216D" w:rsidRPr="00920508">
        <w:rPr>
          <w:rFonts w:hint="eastAsia"/>
          <w:sz w:val="24"/>
          <w:szCs w:val="24"/>
        </w:rPr>
        <w:t>can</w:t>
      </w:r>
      <w:r w:rsidR="004C216D" w:rsidRPr="00920508">
        <w:rPr>
          <w:sz w:val="24"/>
          <w:szCs w:val="24"/>
        </w:rPr>
        <w:t xml:space="preserve"> lose some precision when dealing with nonlinear state estimation and the particle filter has great advantages in solving nonlinear problems </w:t>
      </w:r>
      <w:r w:rsidR="00F451D2" w:rsidRPr="00920508">
        <w:rPr>
          <w:sz w:val="24"/>
          <w:szCs w:val="24"/>
        </w:rPr>
        <w:fldChar w:fldCharType="begin"/>
      </w:r>
      <w:r w:rsidR="00604815">
        <w:rPr>
          <w:sz w:val="24"/>
          <w:szCs w:val="24"/>
        </w:rPr>
        <w:instrText xml:space="preserve"> ADDIN EN.CITE &lt;EndNote&gt;&lt;Cite&gt;&lt;Author&gt;Li&lt;/Author&gt;&lt;Year&gt;2015&lt;/Year&gt;&lt;RecNum&gt;64&lt;/RecNum&gt;&lt;DisplayText&gt;[34]&lt;/DisplayText&gt;&lt;record&gt;&lt;rec-number&gt;64&lt;/rec-number&gt;&lt;foreign-keys&gt;&lt;key app="EN" db-id="000swzsf7z55zwep9ta5fp0f9v2zz9d29vaz" timestamp="1699057622"&gt;64&lt;/key&gt;&lt;/foreign-keys&gt;&lt;ref-type name="Journal Article"&gt;17&lt;/ref-type&gt;&lt;contributors&gt;&lt;authors&gt;&lt;author&gt;Li, Tian-Cheng&lt;/author&gt;&lt;author&gt;Fan, Hong-Qi&lt;/author&gt;&lt;author&gt;Sun, Shu-Dong&lt;/author&gt;&lt;/authors&gt;&lt;/contributors&gt;&lt;titles&gt;&lt;title&gt;Particle filtering: Theory, approach, and application for multitarget tracking&lt;/title&gt;&lt;secondary-title&gt;Acta Automatica Sinica&lt;/secondary-title&gt;&lt;/titles&gt;&lt;periodical&gt;&lt;full-title&gt;Acta Automatica Sinica&lt;/full-title&gt;&lt;/periodical&gt;&lt;pages&gt;1981-2002&lt;/pages&gt;&lt;volume&gt;41&lt;/volume&gt;&lt;number&gt;12&lt;/number&gt;&lt;dates&gt;&lt;year&gt;2015&lt;/year&gt;&lt;/dates&gt;&lt;urls&gt;&lt;/urls&gt;&lt;/record&gt;&lt;/Cite&gt;&lt;/EndNote&gt;</w:instrText>
      </w:r>
      <w:r w:rsidR="00F451D2" w:rsidRPr="00920508">
        <w:rPr>
          <w:sz w:val="24"/>
          <w:szCs w:val="24"/>
        </w:rPr>
        <w:fldChar w:fldCharType="separate"/>
      </w:r>
      <w:r w:rsidR="00604815">
        <w:rPr>
          <w:noProof/>
          <w:sz w:val="24"/>
          <w:szCs w:val="24"/>
        </w:rPr>
        <w:t>[34]</w:t>
      </w:r>
      <w:r w:rsidR="00F451D2" w:rsidRPr="00920508">
        <w:rPr>
          <w:sz w:val="24"/>
          <w:szCs w:val="24"/>
        </w:rPr>
        <w:fldChar w:fldCharType="end"/>
      </w:r>
      <w:r w:rsidR="005106FE" w:rsidRPr="00920508">
        <w:rPr>
          <w:sz w:val="24"/>
          <w:szCs w:val="24"/>
        </w:rPr>
        <w:t>.</w:t>
      </w:r>
    </w:p>
    <w:p w14:paraId="43DC3AD7" w14:textId="00CC595E" w:rsidR="007E66FA" w:rsidRPr="00920508" w:rsidRDefault="001F0CA9" w:rsidP="00B61357">
      <w:pPr>
        <w:pStyle w:val="a0"/>
        <w:ind w:firstLine="238"/>
        <w:rPr>
          <w:sz w:val="24"/>
          <w:szCs w:val="24"/>
        </w:rPr>
      </w:pPr>
      <w:r w:rsidRPr="00920508">
        <w:rPr>
          <w:sz w:val="24"/>
          <w:szCs w:val="24"/>
        </w:rPr>
        <w:t xml:space="preserve">Thus, in this work, </w:t>
      </w:r>
      <w:r w:rsidR="00360790" w:rsidRPr="00920508">
        <w:rPr>
          <w:sz w:val="24"/>
          <w:szCs w:val="24"/>
        </w:rPr>
        <w:t xml:space="preserve">a </w:t>
      </w:r>
      <w:r w:rsidR="00A02C52" w:rsidRPr="00920508">
        <w:rPr>
          <w:sz w:val="24"/>
          <w:szCs w:val="24"/>
        </w:rPr>
        <w:t>simplified mechanism model of PEM</w:t>
      </w:r>
      <w:r w:rsidR="00655341" w:rsidRPr="00920508">
        <w:rPr>
          <w:sz w:val="24"/>
          <w:szCs w:val="24"/>
        </w:rPr>
        <w:t xml:space="preserve"> containing water</w:t>
      </w:r>
      <w:r w:rsidR="00B61357">
        <w:rPr>
          <w:sz w:val="24"/>
          <w:szCs w:val="24"/>
        </w:rPr>
        <w:t xml:space="preserve"> content</w:t>
      </w:r>
      <w:r w:rsidR="00655341" w:rsidRPr="00920508">
        <w:rPr>
          <w:sz w:val="24"/>
          <w:szCs w:val="24"/>
        </w:rPr>
        <w:t xml:space="preserve"> in ionomer, liquid water</w:t>
      </w:r>
      <w:r w:rsidR="00B61357">
        <w:rPr>
          <w:sz w:val="24"/>
          <w:szCs w:val="24"/>
        </w:rPr>
        <w:t>,</w:t>
      </w:r>
      <w:r w:rsidR="00655341" w:rsidRPr="00920508">
        <w:rPr>
          <w:sz w:val="24"/>
          <w:szCs w:val="24"/>
        </w:rPr>
        <w:t xml:space="preserve"> and water vapor </w:t>
      </w:r>
      <w:r w:rsidR="000B0877" w:rsidRPr="00920508">
        <w:rPr>
          <w:sz w:val="24"/>
          <w:szCs w:val="24"/>
        </w:rPr>
        <w:t xml:space="preserve">was </w:t>
      </w:r>
      <w:r w:rsidR="00655341" w:rsidRPr="00920508">
        <w:rPr>
          <w:sz w:val="24"/>
          <w:szCs w:val="24"/>
        </w:rPr>
        <w:t xml:space="preserve">established. </w:t>
      </w:r>
      <w:r w:rsidR="00A02C52" w:rsidRPr="00862682">
        <w:rPr>
          <w:sz w:val="24"/>
          <w:szCs w:val="24"/>
          <w:highlight w:val="yellow"/>
        </w:rPr>
        <w:t xml:space="preserve">According to the </w:t>
      </w:r>
      <w:bookmarkStart w:id="31" w:name="OLE_LINK87"/>
      <w:bookmarkStart w:id="32" w:name="OLE_LINK88"/>
      <w:r w:rsidR="00A02C52" w:rsidRPr="00862682">
        <w:rPr>
          <w:sz w:val="24"/>
          <w:szCs w:val="24"/>
          <w:highlight w:val="yellow"/>
        </w:rPr>
        <w:t>simulation</w:t>
      </w:r>
      <w:bookmarkEnd w:id="31"/>
      <w:bookmarkEnd w:id="32"/>
      <w:r w:rsidR="00A02C52" w:rsidRPr="00862682">
        <w:rPr>
          <w:sz w:val="24"/>
          <w:szCs w:val="24"/>
          <w:highlight w:val="yellow"/>
        </w:rPr>
        <w:t xml:space="preserve"> and experiment</w:t>
      </w:r>
      <w:ins w:id="33" w:author="一语 仲" w:date="2024-04-14T22:48:00Z">
        <w:r w:rsidR="00CF5864" w:rsidRPr="00862682">
          <w:rPr>
            <w:rFonts w:hint="eastAsia"/>
            <w:sz w:val="24"/>
            <w:szCs w:val="24"/>
            <w:highlight w:val="yellow"/>
          </w:rPr>
          <w:t xml:space="preserve"> by Ba</w:t>
        </w:r>
      </w:ins>
      <w:ins w:id="34" w:author="一语 仲" w:date="2024-04-14T22:49:00Z">
        <w:r w:rsidR="00CF5864" w:rsidRPr="00862682">
          <w:rPr>
            <w:rFonts w:hint="eastAsia"/>
            <w:sz w:val="24"/>
            <w:szCs w:val="24"/>
            <w:highlight w:val="yellow"/>
          </w:rPr>
          <w:t>o etc.[14, 26, 27]</w:t>
        </w:r>
      </w:ins>
      <w:r w:rsidR="00A02C52" w:rsidRPr="00920508">
        <w:rPr>
          <w:sz w:val="24"/>
          <w:szCs w:val="24"/>
        </w:rPr>
        <w:t xml:space="preserve">, the simplified mechanism model </w:t>
      </w:r>
      <w:r w:rsidR="000B0877" w:rsidRPr="00920508">
        <w:rPr>
          <w:sz w:val="24"/>
          <w:szCs w:val="24"/>
        </w:rPr>
        <w:t xml:space="preserve">was </w:t>
      </w:r>
      <w:r w:rsidR="00A02C52" w:rsidRPr="00920508">
        <w:rPr>
          <w:sz w:val="24"/>
          <w:szCs w:val="24"/>
        </w:rPr>
        <w:t xml:space="preserve">verified. </w:t>
      </w:r>
      <w:r w:rsidR="007E66FA" w:rsidRPr="00920508">
        <w:rPr>
          <w:sz w:val="24"/>
          <w:szCs w:val="24"/>
        </w:rPr>
        <w:t>T</w:t>
      </w:r>
      <w:r w:rsidR="007E66FA" w:rsidRPr="00920508">
        <w:rPr>
          <w:rFonts w:hint="eastAsia"/>
          <w:sz w:val="24"/>
          <w:szCs w:val="24"/>
        </w:rPr>
        <w:t>hen</w:t>
      </w:r>
      <w:r w:rsidR="007E66FA" w:rsidRPr="00920508">
        <w:rPr>
          <w:sz w:val="24"/>
          <w:szCs w:val="24"/>
        </w:rPr>
        <w:t>, the influence of measurement noise and process noise set values on the performance of the observer was analyzed. Finally, an internal state observer based on the model and the particle filter algorithm</w:t>
      </w:r>
      <w:r w:rsidR="007E66FA" w:rsidRPr="00920508" w:rsidDel="001F0CA9">
        <w:rPr>
          <w:sz w:val="24"/>
          <w:szCs w:val="24"/>
        </w:rPr>
        <w:t xml:space="preserve"> </w:t>
      </w:r>
      <w:r w:rsidR="007E66FA" w:rsidRPr="00920508">
        <w:rPr>
          <w:sz w:val="24"/>
          <w:szCs w:val="24"/>
        </w:rPr>
        <w:t>was developed. Based on the simulation, the internal water state trend of the PEMFC was</w:t>
      </w:r>
      <w:r w:rsidR="007E66FA" w:rsidRPr="00920508" w:rsidDel="001F0CA9">
        <w:rPr>
          <w:sz w:val="24"/>
          <w:szCs w:val="24"/>
        </w:rPr>
        <w:t xml:space="preserve"> </w:t>
      </w:r>
      <w:r w:rsidR="007E66FA" w:rsidRPr="00920508">
        <w:rPr>
          <w:sz w:val="24"/>
          <w:szCs w:val="24"/>
        </w:rPr>
        <w:t xml:space="preserve">analyzed, and the performance of the state observer based on voltage, </w:t>
      </w:r>
      <w:bookmarkStart w:id="35" w:name="OLE_LINK123"/>
      <w:r w:rsidR="00B61357">
        <w:rPr>
          <w:sz w:val="24"/>
          <w:szCs w:val="24"/>
        </w:rPr>
        <w:t>h</w:t>
      </w:r>
      <w:r w:rsidR="007E66FA" w:rsidRPr="00920508">
        <w:rPr>
          <w:sz w:val="24"/>
          <w:szCs w:val="24"/>
        </w:rPr>
        <w:t xml:space="preserve">igh </w:t>
      </w:r>
      <w:r w:rsidR="00B61357">
        <w:rPr>
          <w:sz w:val="24"/>
          <w:szCs w:val="24"/>
        </w:rPr>
        <w:t>f</w:t>
      </w:r>
      <w:r w:rsidR="007E66FA" w:rsidRPr="00920508">
        <w:rPr>
          <w:sz w:val="24"/>
          <w:szCs w:val="24"/>
        </w:rPr>
        <w:t xml:space="preserve">requency </w:t>
      </w:r>
      <w:r w:rsidR="00B61357">
        <w:rPr>
          <w:sz w:val="24"/>
          <w:szCs w:val="24"/>
        </w:rPr>
        <w:t>r</w:t>
      </w:r>
      <w:r w:rsidR="007E66FA" w:rsidRPr="00920508">
        <w:rPr>
          <w:sz w:val="24"/>
          <w:szCs w:val="24"/>
        </w:rPr>
        <w:t>esistance</w:t>
      </w:r>
      <w:bookmarkEnd w:id="35"/>
      <w:r w:rsidR="007E66FA" w:rsidRPr="00920508">
        <w:rPr>
          <w:sz w:val="24"/>
          <w:szCs w:val="24"/>
        </w:rPr>
        <w:t xml:space="preserve"> (HFR)</w:t>
      </w:r>
      <w:r w:rsidR="00B61357">
        <w:rPr>
          <w:sz w:val="24"/>
          <w:szCs w:val="24"/>
        </w:rPr>
        <w:t>,</w:t>
      </w:r>
      <w:r w:rsidR="007E66FA" w:rsidRPr="00920508">
        <w:rPr>
          <w:sz w:val="24"/>
          <w:szCs w:val="24"/>
        </w:rPr>
        <w:t xml:space="preserve"> and sensor fusion was compared.</w:t>
      </w:r>
    </w:p>
    <w:p w14:paraId="23AE889C" w14:textId="534F6505" w:rsidR="00186CA8" w:rsidRPr="00B61357" w:rsidRDefault="003713D9" w:rsidP="005E3AD6">
      <w:pPr>
        <w:pStyle w:val="1"/>
        <w:spacing w:beforeLines="0" w:before="0" w:afterLines="0" w:after="0" w:line="300" w:lineRule="auto"/>
        <w:rPr>
          <w:rFonts w:ascii="Times New Roman" w:hAnsi="Times New Roman" w:cs="Times New Roman"/>
          <w:b/>
          <w:bCs w:val="0"/>
          <w:sz w:val="24"/>
          <w:szCs w:val="24"/>
        </w:rPr>
      </w:pPr>
      <w:bookmarkStart w:id="36" w:name="_Ref139642600"/>
      <w:r w:rsidRPr="00B61357">
        <w:rPr>
          <w:rFonts w:ascii="Times New Roman" w:hAnsi="Times New Roman" w:cs="Times New Roman"/>
          <w:b/>
          <w:bCs w:val="0"/>
          <w:sz w:val="24"/>
          <w:szCs w:val="24"/>
        </w:rPr>
        <w:t>Numerical modeling</w:t>
      </w:r>
      <w:bookmarkEnd w:id="36"/>
    </w:p>
    <w:p w14:paraId="50ABC1FF" w14:textId="49EA46C3" w:rsidR="009C090A" w:rsidRPr="00920508" w:rsidRDefault="00C4011A" w:rsidP="005E3AD6">
      <w:pPr>
        <w:pStyle w:val="a0"/>
        <w:ind w:firstLine="238"/>
        <w:rPr>
          <w:sz w:val="24"/>
          <w:szCs w:val="24"/>
        </w:rPr>
      </w:pPr>
      <w:r w:rsidRPr="00920508">
        <w:rPr>
          <w:sz w:val="24"/>
          <w:szCs w:val="24"/>
        </w:rPr>
        <w:t>This model proposes the following assumptions:</w:t>
      </w:r>
    </w:p>
    <w:p w14:paraId="0FAF0D8C" w14:textId="34DB51DD" w:rsidR="004168ED" w:rsidRPr="00920508" w:rsidRDefault="00CC44BF" w:rsidP="005E3AD6">
      <w:pPr>
        <w:pStyle w:val="a0"/>
        <w:ind w:firstLine="238"/>
        <w:rPr>
          <w:sz w:val="24"/>
          <w:szCs w:val="24"/>
        </w:rPr>
      </w:pPr>
      <w:r w:rsidRPr="00920508">
        <w:rPr>
          <w:sz w:val="24"/>
          <w:szCs w:val="24"/>
        </w:rPr>
        <w:t>(</w:t>
      </w:r>
      <w:r w:rsidR="00840BA0" w:rsidRPr="00920508">
        <w:rPr>
          <w:sz w:val="24"/>
          <w:szCs w:val="24"/>
        </w:rPr>
        <w:t>1</w:t>
      </w:r>
      <w:r w:rsidRPr="00920508">
        <w:rPr>
          <w:sz w:val="24"/>
          <w:szCs w:val="24"/>
        </w:rPr>
        <w:t xml:space="preserve">) </w:t>
      </w:r>
      <w:r w:rsidR="004168ED" w:rsidRPr="00920508">
        <w:rPr>
          <w:sz w:val="24"/>
          <w:szCs w:val="24"/>
        </w:rPr>
        <w:t xml:space="preserve">Gas is treated as </w:t>
      </w:r>
      <w:r w:rsidR="00B61357">
        <w:rPr>
          <w:sz w:val="24"/>
          <w:szCs w:val="24"/>
        </w:rPr>
        <w:t xml:space="preserve">an </w:t>
      </w:r>
      <w:r w:rsidR="004168ED" w:rsidRPr="00920508">
        <w:rPr>
          <w:sz w:val="24"/>
          <w:szCs w:val="24"/>
        </w:rPr>
        <w:t>ideal gas.</w:t>
      </w:r>
    </w:p>
    <w:p w14:paraId="151B28E8" w14:textId="7461A495" w:rsidR="00155FBF" w:rsidRPr="00920508" w:rsidRDefault="00CC44BF" w:rsidP="005E3AD6">
      <w:pPr>
        <w:pStyle w:val="a0"/>
        <w:ind w:firstLine="238"/>
        <w:rPr>
          <w:sz w:val="24"/>
          <w:szCs w:val="24"/>
        </w:rPr>
      </w:pPr>
      <w:r w:rsidRPr="00920508">
        <w:rPr>
          <w:sz w:val="24"/>
          <w:szCs w:val="24"/>
        </w:rPr>
        <w:t>(</w:t>
      </w:r>
      <w:r w:rsidR="00840BA0" w:rsidRPr="00920508">
        <w:rPr>
          <w:sz w:val="24"/>
          <w:szCs w:val="24"/>
        </w:rPr>
        <w:t>2</w:t>
      </w:r>
      <w:r w:rsidRPr="00920508">
        <w:rPr>
          <w:sz w:val="24"/>
          <w:szCs w:val="24"/>
        </w:rPr>
        <w:t>)</w:t>
      </w:r>
      <w:r w:rsidR="00E500A7" w:rsidRPr="00920508">
        <w:rPr>
          <w:sz w:val="24"/>
          <w:szCs w:val="24"/>
        </w:rPr>
        <w:t xml:space="preserve"> </w:t>
      </w:r>
      <w:r w:rsidR="00155FBF" w:rsidRPr="00920508">
        <w:rPr>
          <w:rFonts w:hint="eastAsia"/>
          <w:sz w:val="24"/>
          <w:szCs w:val="24"/>
        </w:rPr>
        <w:t>N</w:t>
      </w:r>
      <w:r w:rsidR="00155FBF" w:rsidRPr="00920508">
        <w:rPr>
          <w:sz w:val="24"/>
          <w:szCs w:val="24"/>
        </w:rPr>
        <w:t>o Voltage loss caused by anode.</w:t>
      </w:r>
    </w:p>
    <w:p w14:paraId="04EBA55F" w14:textId="08447548" w:rsidR="00E219AC" w:rsidRPr="00920508" w:rsidRDefault="00E219AC" w:rsidP="005E3AD6">
      <w:pPr>
        <w:pStyle w:val="a0"/>
        <w:ind w:firstLine="238"/>
        <w:rPr>
          <w:sz w:val="24"/>
          <w:szCs w:val="24"/>
        </w:rPr>
      </w:pPr>
      <w:r w:rsidRPr="00920508">
        <w:rPr>
          <w:sz w:val="24"/>
          <w:szCs w:val="24"/>
        </w:rPr>
        <w:t>(</w:t>
      </w:r>
      <w:r w:rsidR="00840BA0" w:rsidRPr="00920508">
        <w:rPr>
          <w:sz w:val="24"/>
          <w:szCs w:val="24"/>
        </w:rPr>
        <w:t>3</w:t>
      </w:r>
      <w:r w:rsidRPr="00920508">
        <w:rPr>
          <w:sz w:val="24"/>
          <w:szCs w:val="24"/>
        </w:rPr>
        <w:t xml:space="preserve">) </w:t>
      </w:r>
      <w:bookmarkStart w:id="37" w:name="OLE_LINK58"/>
      <w:r w:rsidR="00C958D5" w:rsidRPr="00920508">
        <w:rPr>
          <w:sz w:val="24"/>
          <w:szCs w:val="24"/>
        </w:rPr>
        <w:t>T</w:t>
      </w:r>
      <w:r w:rsidRPr="00920508">
        <w:rPr>
          <w:sz w:val="24"/>
          <w:szCs w:val="24"/>
        </w:rPr>
        <w:t xml:space="preserve">he anode mass transfer process </w:t>
      </w:r>
      <w:r w:rsidR="00BE6ABE" w:rsidRPr="00920508">
        <w:rPr>
          <w:rFonts w:hint="eastAsia"/>
          <w:sz w:val="24"/>
          <w:szCs w:val="24"/>
        </w:rPr>
        <w:t>is</w:t>
      </w:r>
      <w:r w:rsidRPr="00920508">
        <w:rPr>
          <w:sz w:val="24"/>
          <w:szCs w:val="24"/>
        </w:rPr>
        <w:t xml:space="preserve"> simplified, and the anode area </w:t>
      </w:r>
      <w:r w:rsidR="00BE6ABE" w:rsidRPr="00920508">
        <w:rPr>
          <w:rFonts w:hint="eastAsia"/>
          <w:sz w:val="24"/>
          <w:szCs w:val="24"/>
        </w:rPr>
        <w:t>is</w:t>
      </w:r>
      <w:r w:rsidRPr="00920508">
        <w:rPr>
          <w:sz w:val="24"/>
          <w:szCs w:val="24"/>
        </w:rPr>
        <w:t xml:space="preserve"> merged </w:t>
      </w:r>
      <w:r w:rsidRPr="00920508">
        <w:rPr>
          <w:rFonts w:hint="eastAsia"/>
          <w:sz w:val="24"/>
          <w:szCs w:val="24"/>
        </w:rPr>
        <w:t>i</w:t>
      </w:r>
      <w:r w:rsidRPr="00920508">
        <w:rPr>
          <w:sz w:val="24"/>
          <w:szCs w:val="24"/>
        </w:rPr>
        <w:t>nto one anode chamber.</w:t>
      </w:r>
      <w:bookmarkEnd w:id="37"/>
    </w:p>
    <w:p w14:paraId="5F33D2D3" w14:textId="34DB8BB2" w:rsidR="00E219AC" w:rsidRPr="00920508" w:rsidRDefault="00E219AC" w:rsidP="005E3AD6">
      <w:pPr>
        <w:pStyle w:val="a0"/>
        <w:ind w:firstLine="238"/>
        <w:rPr>
          <w:sz w:val="24"/>
          <w:szCs w:val="24"/>
        </w:rPr>
      </w:pPr>
      <w:r w:rsidRPr="00920508">
        <w:rPr>
          <w:sz w:val="24"/>
          <w:szCs w:val="24"/>
        </w:rPr>
        <w:t>(</w:t>
      </w:r>
      <w:r w:rsidR="00840BA0" w:rsidRPr="00920508">
        <w:rPr>
          <w:sz w:val="24"/>
          <w:szCs w:val="24"/>
        </w:rPr>
        <w:t>4</w:t>
      </w:r>
      <w:r w:rsidRPr="00920508">
        <w:rPr>
          <w:sz w:val="24"/>
          <w:szCs w:val="24"/>
        </w:rPr>
        <w:t xml:space="preserve">) </w:t>
      </w:r>
      <w:r w:rsidR="00B26B5F" w:rsidRPr="00920508">
        <w:rPr>
          <w:sz w:val="24"/>
          <w:szCs w:val="24"/>
        </w:rPr>
        <w:t xml:space="preserve">The liquid water transferred from the </w:t>
      </w:r>
      <w:r w:rsidR="00B26B5F" w:rsidRPr="00920508">
        <w:rPr>
          <w:rFonts w:hint="eastAsia"/>
          <w:sz w:val="24"/>
          <w:szCs w:val="24"/>
        </w:rPr>
        <w:t>GDL</w:t>
      </w:r>
      <w:r w:rsidR="00B26B5F" w:rsidRPr="00920508">
        <w:rPr>
          <w:sz w:val="24"/>
          <w:szCs w:val="24"/>
        </w:rPr>
        <w:t xml:space="preserve"> to the flow channel is instantaneously discharged and </w:t>
      </w:r>
      <w:r w:rsidR="00B26B5F" w:rsidRPr="00920508">
        <w:rPr>
          <w:rFonts w:hint="eastAsia"/>
          <w:sz w:val="24"/>
          <w:szCs w:val="24"/>
        </w:rPr>
        <w:t>does</w:t>
      </w:r>
      <w:r w:rsidR="00B26B5F" w:rsidRPr="00920508">
        <w:rPr>
          <w:sz w:val="24"/>
          <w:szCs w:val="24"/>
        </w:rPr>
        <w:t xml:space="preserve"> not accumulate in the flow channel and anode chamber.</w:t>
      </w:r>
    </w:p>
    <w:p w14:paraId="4671CF2F" w14:textId="77A9F018" w:rsidR="00E219AC" w:rsidRPr="00920508" w:rsidRDefault="00E219AC" w:rsidP="005E3AD6">
      <w:pPr>
        <w:pStyle w:val="a0"/>
        <w:ind w:firstLine="238"/>
        <w:rPr>
          <w:sz w:val="24"/>
          <w:szCs w:val="24"/>
        </w:rPr>
      </w:pPr>
      <w:r w:rsidRPr="00920508">
        <w:rPr>
          <w:sz w:val="24"/>
          <w:szCs w:val="24"/>
        </w:rPr>
        <w:t>(</w:t>
      </w:r>
      <w:r w:rsidR="00840BA0" w:rsidRPr="00920508">
        <w:rPr>
          <w:sz w:val="24"/>
          <w:szCs w:val="24"/>
        </w:rPr>
        <w:t>5</w:t>
      </w:r>
      <w:r w:rsidRPr="00920508">
        <w:rPr>
          <w:sz w:val="24"/>
          <w:szCs w:val="24"/>
        </w:rPr>
        <w:t>)</w:t>
      </w:r>
      <w:r w:rsidR="005106FE" w:rsidRPr="00920508">
        <w:rPr>
          <w:sz w:val="24"/>
          <w:szCs w:val="24"/>
        </w:rPr>
        <w:t xml:space="preserve"> </w:t>
      </w:r>
      <w:r w:rsidR="00B26B5F" w:rsidRPr="00B26B5F">
        <w:rPr>
          <w:sz w:val="24"/>
          <w:szCs w:val="24"/>
        </w:rPr>
        <w:t xml:space="preserve">Nitrogen does not affect the mass transfer process of hydrogen, oxygen and </w:t>
      </w:r>
      <w:r w:rsidR="00B26B5F">
        <w:rPr>
          <w:sz w:val="24"/>
          <w:szCs w:val="24"/>
        </w:rPr>
        <w:t>water</w:t>
      </w:r>
      <w:r w:rsidR="00B26B5F" w:rsidRPr="00B26B5F">
        <w:rPr>
          <w:sz w:val="24"/>
          <w:szCs w:val="24"/>
        </w:rPr>
        <w:t>, and does not affect fuel cell performance</w:t>
      </w:r>
      <w:r w:rsidR="00B26B5F" w:rsidRPr="00920508">
        <w:rPr>
          <w:sz w:val="24"/>
          <w:szCs w:val="24"/>
        </w:rPr>
        <w:t>.</w:t>
      </w:r>
    </w:p>
    <w:p w14:paraId="46E03C7D" w14:textId="449DDC0A" w:rsidR="00155FBF" w:rsidRPr="00920508" w:rsidRDefault="00CC44BF" w:rsidP="005E3AD6">
      <w:pPr>
        <w:pStyle w:val="a0"/>
        <w:ind w:firstLine="238"/>
        <w:rPr>
          <w:sz w:val="24"/>
          <w:szCs w:val="24"/>
        </w:rPr>
      </w:pPr>
      <w:r w:rsidRPr="00920508">
        <w:rPr>
          <w:sz w:val="24"/>
          <w:szCs w:val="24"/>
        </w:rPr>
        <w:t>(</w:t>
      </w:r>
      <w:r w:rsidR="00840BA0" w:rsidRPr="00920508">
        <w:rPr>
          <w:sz w:val="24"/>
          <w:szCs w:val="24"/>
        </w:rPr>
        <w:t>6</w:t>
      </w:r>
      <w:r w:rsidRPr="00920508">
        <w:rPr>
          <w:sz w:val="24"/>
          <w:szCs w:val="24"/>
        </w:rPr>
        <w:t>)</w:t>
      </w:r>
      <w:r w:rsidR="00840BA0" w:rsidRPr="00920508">
        <w:rPr>
          <w:sz w:val="24"/>
          <w:szCs w:val="24"/>
        </w:rPr>
        <w:t xml:space="preserve"> </w:t>
      </w:r>
      <w:r w:rsidR="00B26B5F" w:rsidRPr="00920508">
        <w:rPr>
          <w:sz w:val="24"/>
          <w:szCs w:val="24"/>
        </w:rPr>
        <w:t>The internal temperature of the stack is uniform, and the heat transfer process is not considered.</w:t>
      </w:r>
    </w:p>
    <w:p w14:paraId="3DA73B16" w14:textId="6C5E119F" w:rsidR="00F20154" w:rsidRDefault="00920508" w:rsidP="005E3AD6">
      <w:pPr>
        <w:pStyle w:val="a0"/>
        <w:ind w:firstLine="238"/>
        <w:rPr>
          <w:sz w:val="20"/>
          <w:szCs w:val="20"/>
        </w:rPr>
      </w:pPr>
      <w:r>
        <w:rPr>
          <w:sz w:val="24"/>
          <w:szCs w:val="24"/>
        </w:rPr>
        <w:t xml:space="preserve">(7) </w:t>
      </w:r>
      <w:r w:rsidR="00B26B5F">
        <w:rPr>
          <w:sz w:val="24"/>
          <w:szCs w:val="24"/>
        </w:rPr>
        <w:t>T</w:t>
      </w:r>
      <w:r w:rsidR="00B26B5F" w:rsidRPr="00B26B5F">
        <w:rPr>
          <w:sz w:val="24"/>
          <w:szCs w:val="24"/>
        </w:rPr>
        <w:t xml:space="preserve">he different </w:t>
      </w:r>
      <w:r w:rsidR="00B26B5F">
        <w:rPr>
          <w:rFonts w:hint="eastAsia"/>
          <w:sz w:val="24"/>
          <w:szCs w:val="24"/>
        </w:rPr>
        <w:t>cell</w:t>
      </w:r>
      <w:r w:rsidR="00B26B5F">
        <w:rPr>
          <w:sz w:val="24"/>
          <w:szCs w:val="24"/>
        </w:rPr>
        <w:t>s</w:t>
      </w:r>
      <w:r w:rsidR="00B26B5F" w:rsidRPr="00B26B5F">
        <w:rPr>
          <w:sz w:val="24"/>
          <w:szCs w:val="24"/>
        </w:rPr>
        <w:t xml:space="preserve"> in the stack are uniform</w:t>
      </w:r>
      <w:r w:rsidR="00B26B5F">
        <w:rPr>
          <w:sz w:val="24"/>
          <w:szCs w:val="24"/>
        </w:rPr>
        <w:t>.</w:t>
      </w:r>
    </w:p>
    <w:p w14:paraId="1E765C82" w14:textId="0139E5CF" w:rsidR="00EE062A" w:rsidRDefault="00EE062A" w:rsidP="005E3AD6">
      <w:pPr>
        <w:pStyle w:val="a0"/>
        <w:ind w:firstLine="238"/>
        <w:rPr>
          <w:ins w:id="38" w:author="一语 仲" w:date="2024-04-25T18:06:00Z"/>
          <w:sz w:val="24"/>
          <w:szCs w:val="24"/>
        </w:rPr>
      </w:pPr>
      <w:r w:rsidRPr="00920508">
        <w:rPr>
          <w:sz w:val="24"/>
          <w:szCs w:val="24"/>
        </w:rPr>
        <w:t>In summary, the regional division and state selection of this model are shown in Figure 1. For the meanings of different variables, please refer to the symbol description.</w:t>
      </w:r>
    </w:p>
    <w:p w14:paraId="63086759" w14:textId="46AA9DF7" w:rsidR="00C34087" w:rsidRPr="00C34087" w:rsidRDefault="00C34087">
      <w:pPr>
        <w:pStyle w:val="a0"/>
        <w:ind w:firstLine="238"/>
        <w:rPr>
          <w:ins w:id="39" w:author="一语 仲" w:date="2024-04-25T18:06:00Z"/>
          <w:sz w:val="24"/>
          <w:szCs w:val="24"/>
          <w:rPrChange w:id="40" w:author="一语 仲" w:date="2024-04-25T18:06:00Z">
            <w:rPr>
              <w:ins w:id="41" w:author="一语 仲" w:date="2024-04-25T18:06:00Z"/>
              <w:color w:val="5B9BD5"/>
            </w:rPr>
          </w:rPrChange>
        </w:rPr>
        <w:pPrChange w:id="42" w:author="一语 仲" w:date="2024-04-25T18:06:00Z">
          <w:pPr/>
        </w:pPrChange>
      </w:pPr>
      <w:ins w:id="43" w:author="一语 仲" w:date="2024-04-25T18:06:00Z">
        <w:r w:rsidRPr="00B86230">
          <w:rPr>
            <w:rFonts w:hint="eastAsia"/>
            <w:sz w:val="24"/>
            <w:szCs w:val="24"/>
            <w:rPrChange w:id="44" w:author="一语 仲" w:date="2024-05-15T18:03:00Z" w16du:dateUtc="2024-05-15T10:03:00Z">
              <w:rPr>
                <w:rFonts w:hint="eastAsia"/>
                <w:sz w:val="24"/>
                <w:szCs w:val="24"/>
                <w:highlight w:val="yellow"/>
              </w:rPr>
            </w:rPrChange>
          </w:rPr>
          <w:t>In Figure</w:t>
        </w:r>
      </w:ins>
      <w:ins w:id="45" w:author="一语 仲" w:date="2024-05-15T18:02:00Z" w16du:dateUtc="2024-05-15T10:02:00Z">
        <w:r w:rsidR="008D5CBB" w:rsidRPr="00B86230">
          <w:rPr>
            <w:rFonts w:hint="eastAsia"/>
            <w:sz w:val="24"/>
            <w:szCs w:val="24"/>
            <w:rPrChange w:id="46" w:author="一语 仲" w:date="2024-05-15T18:03:00Z" w16du:dateUtc="2024-05-15T10:03:00Z">
              <w:rPr>
                <w:rFonts w:hint="eastAsia"/>
                <w:sz w:val="24"/>
                <w:szCs w:val="24"/>
                <w:highlight w:val="yellow"/>
              </w:rPr>
            </w:rPrChange>
          </w:rPr>
          <w:t xml:space="preserve"> 1</w:t>
        </w:r>
      </w:ins>
      <w:ins w:id="47" w:author="一语 仲" w:date="2024-04-25T18:06:00Z">
        <w:r w:rsidRPr="00B86230">
          <w:rPr>
            <w:rFonts w:hint="eastAsia"/>
            <w:sz w:val="24"/>
            <w:szCs w:val="24"/>
            <w:rPrChange w:id="48" w:author="一语 仲" w:date="2024-05-15T18:03:00Z" w16du:dateUtc="2024-05-15T10:03:00Z">
              <w:rPr>
                <w:rFonts w:hint="eastAsia"/>
                <w:sz w:val="24"/>
                <w:szCs w:val="24"/>
                <w:highlight w:val="yellow"/>
              </w:rPr>
            </w:rPrChange>
          </w:rPr>
          <w:t xml:space="preserve"> t</w:t>
        </w:r>
        <w:r>
          <w:rPr>
            <w:rFonts w:hint="eastAsia"/>
            <w:sz w:val="24"/>
            <w:szCs w:val="24"/>
          </w:rPr>
          <w:t xml:space="preserve">he system </w:t>
        </w:r>
        <w:r w:rsidRPr="00C34087">
          <w:rPr>
            <w:sz w:val="24"/>
            <w:szCs w:val="24"/>
            <w:rPrChange w:id="49" w:author="一语 仲" w:date="2024-04-25T18:06:00Z">
              <w:rPr>
                <w:color w:val="5B9BD5"/>
              </w:rPr>
            </w:rPrChange>
          </w:rPr>
          <w:t>is divided into three distinct regions: the Catalyst Layer (CL), the Gas Diffusion Layer (GDL), and the Cathode Channel. These regions are delineated to capture the intricate interactions and transport phenomena occurring within each component.</w:t>
        </w:r>
      </w:ins>
    </w:p>
    <w:p w14:paraId="5471A5F6" w14:textId="11FA1946" w:rsidR="00C34087" w:rsidRPr="00862682" w:rsidRDefault="00C34087">
      <w:pPr>
        <w:pStyle w:val="a0"/>
        <w:ind w:firstLine="238"/>
        <w:rPr>
          <w:ins w:id="50" w:author="一语 仲" w:date="2024-04-25T18:06:00Z"/>
          <w:sz w:val="24"/>
          <w:szCs w:val="24"/>
          <w:rPrChange w:id="51" w:author="一语 仲" w:date="2024-04-25T18:06:00Z">
            <w:rPr>
              <w:ins w:id="52" w:author="一语 仲" w:date="2024-04-25T18:06:00Z"/>
              <w:color w:val="5B9BD5"/>
            </w:rPr>
          </w:rPrChange>
        </w:rPr>
        <w:pPrChange w:id="53" w:author="一语 仲" w:date="2024-04-25T18:06:00Z">
          <w:pPr/>
        </w:pPrChange>
      </w:pPr>
      <w:ins w:id="54" w:author="一语 仲" w:date="2024-04-25T18:06:00Z">
        <w:r w:rsidRPr="00C34087">
          <w:rPr>
            <w:sz w:val="24"/>
            <w:szCs w:val="24"/>
            <w:rPrChange w:id="55" w:author="一语 仲" w:date="2024-04-25T18:06:00Z">
              <w:rPr>
                <w:color w:val="5B9BD5"/>
              </w:rPr>
            </w:rPrChange>
          </w:rPr>
          <w:t xml:space="preserve">At the interface between the Cathode Channel and the Gas Diffusion Layer, </w:t>
        </w:r>
        <w:r w:rsidRPr="001B793A">
          <w:rPr>
            <w:sz w:val="24"/>
            <w:szCs w:val="24"/>
            <w:rPrChange w:id="56" w:author="一语 仲" w:date="2024-05-15T18:02:00Z" w16du:dateUtc="2024-05-15T10:02:00Z">
              <w:rPr>
                <w:color w:val="5B9BD5"/>
              </w:rPr>
            </w:rPrChange>
          </w:rPr>
          <w:t>we account for the transport of both gaseous and liquid water, as well as the diffusion of oxygen.</w:t>
        </w:r>
      </w:ins>
      <w:ins w:id="57" w:author="一语 仲" w:date="2024-05-15T18:02:00Z" w16du:dateUtc="2024-05-15T10:02:00Z">
        <w:r w:rsidR="001B793A">
          <w:rPr>
            <w:rFonts w:hint="eastAsia"/>
            <w:sz w:val="24"/>
            <w:szCs w:val="24"/>
          </w:rPr>
          <w:t xml:space="preserve"> </w:t>
        </w:r>
      </w:ins>
      <w:ins w:id="58" w:author="一语 仲" w:date="2024-05-15T18:03:00Z" w16du:dateUtc="2024-05-15T10:03:00Z">
        <w:r w:rsidR="001B793A">
          <w:rPr>
            <w:rFonts w:hint="eastAsia"/>
            <w:sz w:val="24"/>
            <w:szCs w:val="24"/>
          </w:rPr>
          <w:t xml:space="preserve">The interface is important in </w:t>
        </w:r>
        <w:r w:rsidR="001B793A" w:rsidRPr="00B376A7">
          <w:rPr>
            <w:sz w:val="24"/>
            <w:szCs w:val="24"/>
          </w:rPr>
          <w:t>facilitating the exchange of these species between the channel and the porous GDL, enabling the necessary reactants to reach the catalyst sites</w:t>
        </w:r>
      </w:ins>
      <w:ins w:id="59" w:author="一语 仲" w:date="2024-04-25T18:06:00Z">
        <w:r w:rsidRPr="001B793A">
          <w:rPr>
            <w:sz w:val="24"/>
            <w:szCs w:val="24"/>
            <w:rPrChange w:id="60" w:author="一语 仲" w:date="2024-05-15T18:02:00Z" w16du:dateUtc="2024-05-15T10:02:00Z">
              <w:rPr>
                <w:color w:val="5B9BD5"/>
              </w:rPr>
            </w:rPrChange>
          </w:rPr>
          <w:t xml:space="preserve"> </w:t>
        </w:r>
      </w:ins>
      <w:r w:rsidR="00862682">
        <w:rPr>
          <w:sz w:val="24"/>
          <w:szCs w:val="24"/>
        </w:rPr>
        <w:t>(</w:t>
      </w:r>
      <w:del w:id="61" w:author="一语 仲" w:date="2024-05-15T18:02:00Z" w16du:dateUtc="2024-05-15T10:02:00Z">
        <w:r w:rsidR="00862682" w:rsidDel="001B793A">
          <w:rPr>
            <w:rFonts w:hint="eastAsia"/>
            <w:sz w:val="24"/>
            <w:szCs w:val="24"/>
          </w:rPr>
          <w:delText>用被动</w:delText>
        </w:r>
        <w:r w:rsidR="00862682" w:rsidDel="001B793A">
          <w:rPr>
            <w:rFonts w:hint="eastAsia"/>
            <w:sz w:val="24"/>
            <w:szCs w:val="24"/>
          </w:rPr>
          <w:delText>)</w:delText>
        </w:r>
      </w:del>
    </w:p>
    <w:p w14:paraId="26F8A609" w14:textId="16549263" w:rsidR="00C34087" w:rsidRPr="00C34087" w:rsidRDefault="00C34087">
      <w:pPr>
        <w:pStyle w:val="a0"/>
        <w:ind w:firstLine="238"/>
        <w:rPr>
          <w:ins w:id="62" w:author="一语 仲" w:date="2024-04-25T18:06:00Z"/>
          <w:sz w:val="24"/>
          <w:szCs w:val="24"/>
          <w:rPrChange w:id="63" w:author="一语 仲" w:date="2024-04-25T18:06:00Z">
            <w:rPr>
              <w:ins w:id="64" w:author="一语 仲" w:date="2024-04-25T18:06:00Z"/>
              <w:color w:val="5B9BD5"/>
            </w:rPr>
          </w:rPrChange>
        </w:rPr>
        <w:pPrChange w:id="65" w:author="一语 仲" w:date="2024-04-25T18:06:00Z">
          <w:pPr/>
        </w:pPrChange>
      </w:pPr>
      <w:ins w:id="66" w:author="一语 仲" w:date="2024-04-25T18:06:00Z">
        <w:r w:rsidRPr="00C34087">
          <w:rPr>
            <w:sz w:val="24"/>
            <w:szCs w:val="24"/>
            <w:rPrChange w:id="67" w:author="一语 仲" w:date="2024-04-25T18:06:00Z">
              <w:rPr>
                <w:color w:val="5B9BD5"/>
              </w:rPr>
            </w:rPrChange>
          </w:rPr>
          <w:lastRenderedPageBreak/>
          <w:t xml:space="preserve">Similarly, at the interface between the Gas Diffusion Layer and the Catalyst Layer, </w:t>
        </w:r>
      </w:ins>
      <w:ins w:id="68" w:author="一语 仲" w:date="2024-05-15T18:04:00Z" w16du:dateUtc="2024-05-15T10:04:00Z">
        <w:r w:rsidR="00E352DA">
          <w:rPr>
            <w:rFonts w:hint="eastAsia"/>
            <w:sz w:val="24"/>
            <w:szCs w:val="24"/>
          </w:rPr>
          <w:t xml:space="preserve">the </w:t>
        </w:r>
      </w:ins>
      <w:ins w:id="69" w:author="一语 仲" w:date="2024-04-25T18:06:00Z">
        <w:r w:rsidRPr="00C34087">
          <w:rPr>
            <w:sz w:val="24"/>
            <w:szCs w:val="24"/>
            <w:rPrChange w:id="70" w:author="一语 仲" w:date="2024-04-25T18:06:00Z">
              <w:rPr>
                <w:color w:val="5B9BD5"/>
              </w:rPr>
            </w:rPrChange>
          </w:rPr>
          <w:t xml:space="preserve"> model</w:t>
        </w:r>
      </w:ins>
      <w:ins w:id="71" w:author="一语 仲" w:date="2024-05-15T18:05:00Z" w16du:dateUtc="2024-05-15T10:05:00Z">
        <w:r w:rsidR="00E352DA">
          <w:rPr>
            <w:rFonts w:hint="eastAsia"/>
            <w:sz w:val="24"/>
            <w:szCs w:val="24"/>
          </w:rPr>
          <w:t xml:space="preserve"> is</w:t>
        </w:r>
      </w:ins>
      <w:ins w:id="72" w:author="一语 仲" w:date="2024-04-25T18:06:00Z">
        <w:r w:rsidRPr="00C34087">
          <w:rPr>
            <w:sz w:val="24"/>
            <w:szCs w:val="24"/>
            <w:rPrChange w:id="73" w:author="一语 仲" w:date="2024-04-25T18:06:00Z">
              <w:rPr>
                <w:color w:val="5B9BD5"/>
              </w:rPr>
            </w:rPrChange>
          </w:rPr>
          <w:t xml:space="preserve"> </w:t>
        </w:r>
      </w:ins>
      <w:ins w:id="74" w:author="一语 仲" w:date="2024-05-15T18:05:00Z" w16du:dateUtc="2024-05-15T10:05:00Z">
        <w:r w:rsidR="00E352DA">
          <w:rPr>
            <w:rFonts w:hint="eastAsia"/>
            <w:sz w:val="24"/>
            <w:szCs w:val="24"/>
          </w:rPr>
          <w:t>used for</w:t>
        </w:r>
      </w:ins>
      <w:ins w:id="75" w:author="一语 仲" w:date="2024-04-25T18:06:00Z">
        <w:r w:rsidRPr="00C34087">
          <w:rPr>
            <w:sz w:val="24"/>
            <w:szCs w:val="24"/>
            <w:rPrChange w:id="76" w:author="一语 仲" w:date="2024-04-25T18:06:00Z">
              <w:rPr>
                <w:color w:val="5B9BD5"/>
              </w:rPr>
            </w:rPrChange>
          </w:rPr>
          <w:t xml:space="preserve"> the transport of gaseous and liquid water, as well as the diffusion of oxygen.</w:t>
        </w:r>
      </w:ins>
      <w:r w:rsidR="00862682" w:rsidRPr="00862682">
        <w:rPr>
          <w:sz w:val="24"/>
          <w:szCs w:val="24"/>
        </w:rPr>
        <w:t xml:space="preserve"> </w:t>
      </w:r>
    </w:p>
    <w:p w14:paraId="52761C69" w14:textId="0A440922" w:rsidR="00C34087" w:rsidRPr="00920508" w:rsidRDefault="00C34087" w:rsidP="00C34087">
      <w:pPr>
        <w:pStyle w:val="a0"/>
        <w:ind w:firstLine="238"/>
        <w:rPr>
          <w:sz w:val="24"/>
          <w:szCs w:val="24"/>
        </w:rPr>
      </w:pPr>
      <w:ins w:id="77" w:author="一语 仲" w:date="2024-04-25T18:06:00Z">
        <w:r w:rsidRPr="00C34087">
          <w:rPr>
            <w:sz w:val="24"/>
            <w:szCs w:val="24"/>
            <w:rPrChange w:id="78" w:author="一语 仲" w:date="2024-04-25T18:06:00Z">
              <w:rPr>
                <w:color w:val="5B9BD5"/>
              </w:rPr>
            </w:rPrChange>
          </w:rPr>
          <w:t>Additionally, our model considers the interface between the environment and the Cathode Channel, where the influx of oxygen and water from the surrounding environment into the system</w:t>
        </w:r>
      </w:ins>
      <w:ins w:id="79" w:author="一语 仲" w:date="2024-05-15T18:05:00Z" w16du:dateUtc="2024-05-15T10:05:00Z">
        <w:r w:rsidR="001056BD">
          <w:rPr>
            <w:rFonts w:hint="eastAsia"/>
            <w:sz w:val="24"/>
            <w:szCs w:val="24"/>
          </w:rPr>
          <w:t xml:space="preserve"> i</w:t>
        </w:r>
      </w:ins>
      <w:ins w:id="80" w:author="一语 仲" w:date="2024-05-15T18:06:00Z" w16du:dateUtc="2024-05-15T10:06:00Z">
        <w:r w:rsidR="001056BD">
          <w:rPr>
            <w:rFonts w:hint="eastAsia"/>
            <w:sz w:val="24"/>
            <w:szCs w:val="24"/>
          </w:rPr>
          <w:t>s</w:t>
        </w:r>
        <w:r w:rsidR="001056BD" w:rsidRPr="00B376A7">
          <w:rPr>
            <w:sz w:val="24"/>
            <w:szCs w:val="24"/>
          </w:rPr>
          <w:t xml:space="preserve"> account</w:t>
        </w:r>
        <w:r w:rsidR="001056BD">
          <w:rPr>
            <w:rFonts w:hint="eastAsia"/>
            <w:sz w:val="24"/>
            <w:szCs w:val="24"/>
          </w:rPr>
          <w:t>ed</w:t>
        </w:r>
        <w:r w:rsidR="001056BD" w:rsidRPr="00B376A7">
          <w:rPr>
            <w:sz w:val="24"/>
            <w:szCs w:val="24"/>
          </w:rPr>
          <w:t xml:space="preserve"> for</w:t>
        </w:r>
      </w:ins>
      <w:ins w:id="81" w:author="一语 仲" w:date="2024-04-25T18:06:00Z">
        <w:r w:rsidRPr="00C34087">
          <w:rPr>
            <w:sz w:val="24"/>
            <w:szCs w:val="24"/>
            <w:rPrChange w:id="82" w:author="一语 仲" w:date="2024-04-25T18:06:00Z">
              <w:rPr>
                <w:color w:val="5B9BD5"/>
              </w:rPr>
            </w:rPrChange>
          </w:rPr>
          <w:t>, as well as the efflux of water vapor and liquid water from the system to the external environment.</w:t>
        </w:r>
      </w:ins>
    </w:p>
    <w:p w14:paraId="491EA37A" w14:textId="4054E2E4" w:rsidR="00C312CF" w:rsidRPr="00C37E5F" w:rsidRDefault="001E262C" w:rsidP="001E262C">
      <w:pPr>
        <w:pStyle w:val="afff9"/>
        <w:spacing w:after="240" w:line="240" w:lineRule="auto"/>
        <w:ind w:firstLine="0"/>
        <w:rPr>
          <w:rFonts w:cs="Times New Roman"/>
        </w:rPr>
      </w:pPr>
      <w:r>
        <w:rPr>
          <w:rFonts w:cs="Times New Roman"/>
        </w:rPr>
        <w:drawing>
          <wp:inline distT="0" distB="0" distL="0" distR="0" wp14:anchorId="13910904" wp14:editId="1926ECEA">
            <wp:extent cx="5580380" cy="2302510"/>
            <wp:effectExtent l="0" t="0" r="0" b="0"/>
            <wp:docPr id="1503972636" name="图片 1" descr="日程表&#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972636" name="图片 1" descr="日程表&#10;&#10;中度可信度描述已自动生成"/>
                    <pic:cNvPicPr/>
                  </pic:nvPicPr>
                  <pic:blipFill>
                    <a:blip r:embed="rId8" cstate="print">
                      <a:extLst>
                        <a:ext uri="{28A0092B-C50C-407E-A947-70E740481C1C}">
                          <a14:useLocalDpi xmlns:a14="http://schemas.microsoft.com/office/drawing/2010/main" val="0"/>
                        </a:ext>
                      </a:extLst>
                    </a:blip>
                    <a:stretch>
                      <a:fillRect/>
                    </a:stretch>
                  </pic:blipFill>
                  <pic:spPr>
                    <a:xfrm>
                      <a:off x="0" y="0"/>
                      <a:ext cx="5580380" cy="2302510"/>
                    </a:xfrm>
                    <a:prstGeom prst="rect">
                      <a:avLst/>
                    </a:prstGeom>
                  </pic:spPr>
                </pic:pic>
              </a:graphicData>
            </a:graphic>
          </wp:inline>
        </w:drawing>
      </w:r>
    </w:p>
    <w:p w14:paraId="7D12146E" w14:textId="328F190A" w:rsidR="007C7BF9" w:rsidRPr="00B26B5F" w:rsidRDefault="007C7BF9" w:rsidP="00EB65D6">
      <w:pPr>
        <w:pStyle w:val="aff8"/>
        <w:spacing w:before="200" w:after="240" w:line="200" w:lineRule="exact"/>
        <w:ind w:firstLine="0"/>
        <w:rPr>
          <w:rFonts w:cs="Times New Roman"/>
          <w:sz w:val="21"/>
          <w:szCs w:val="21"/>
        </w:rPr>
      </w:pPr>
      <w:bookmarkStart w:id="83" w:name="_Ref139638047"/>
      <w:r w:rsidRPr="00B26B5F">
        <w:rPr>
          <w:rFonts w:cs="Times New Roman"/>
          <w:sz w:val="21"/>
          <w:szCs w:val="21"/>
        </w:rPr>
        <w:t xml:space="preserve">Figure </w:t>
      </w:r>
      <w:r w:rsidRPr="00B26B5F">
        <w:rPr>
          <w:rFonts w:cs="Times New Roman"/>
          <w:sz w:val="21"/>
          <w:szCs w:val="21"/>
        </w:rPr>
        <w:fldChar w:fldCharType="begin"/>
      </w:r>
      <w:r w:rsidRPr="00B26B5F">
        <w:rPr>
          <w:rFonts w:cs="Times New Roman"/>
          <w:sz w:val="21"/>
          <w:szCs w:val="21"/>
        </w:rPr>
        <w:instrText xml:space="preserve"> SEQ Figure \* ARABIC </w:instrText>
      </w:r>
      <w:r w:rsidRPr="00B26B5F">
        <w:rPr>
          <w:rFonts w:cs="Times New Roman"/>
          <w:sz w:val="21"/>
          <w:szCs w:val="21"/>
        </w:rPr>
        <w:fldChar w:fldCharType="separate"/>
      </w:r>
      <w:r w:rsidR="006E2BDA" w:rsidRPr="00B26B5F">
        <w:rPr>
          <w:rFonts w:cs="Times New Roman"/>
          <w:noProof/>
          <w:sz w:val="21"/>
          <w:szCs w:val="21"/>
        </w:rPr>
        <w:t>1</w:t>
      </w:r>
      <w:r w:rsidRPr="00B26B5F">
        <w:rPr>
          <w:rFonts w:cs="Times New Roman"/>
          <w:sz w:val="21"/>
          <w:szCs w:val="21"/>
        </w:rPr>
        <w:fldChar w:fldCharType="end"/>
      </w:r>
      <w:bookmarkEnd w:id="83"/>
      <w:r w:rsidRPr="00B26B5F">
        <w:rPr>
          <w:rFonts w:cs="Times New Roman"/>
          <w:sz w:val="21"/>
          <w:szCs w:val="21"/>
        </w:rPr>
        <w:t xml:space="preserve"> </w:t>
      </w:r>
      <w:r w:rsidR="003D3B4D" w:rsidRPr="00B26B5F">
        <w:rPr>
          <w:rFonts w:cs="Times New Roman"/>
          <w:sz w:val="21"/>
          <w:szCs w:val="21"/>
        </w:rPr>
        <w:t>Regional division and state selection of model</w:t>
      </w:r>
      <w:r w:rsidR="00957A75" w:rsidRPr="00B26B5F">
        <w:rPr>
          <w:rFonts w:cs="Times New Roman" w:hint="eastAsia"/>
          <w:sz w:val="21"/>
          <w:szCs w:val="21"/>
        </w:rPr>
        <w:t>.</w:t>
      </w:r>
    </w:p>
    <w:p w14:paraId="1EFAEAE1" w14:textId="24073A5A" w:rsidR="007B3498" w:rsidRPr="00B26B5F" w:rsidRDefault="000F2EE0" w:rsidP="00B67E4D">
      <w:pPr>
        <w:pStyle w:val="2"/>
        <w:numPr>
          <w:ilvl w:val="0"/>
          <w:numId w:val="0"/>
        </w:numPr>
        <w:spacing w:beforeLines="0" w:before="0" w:afterLines="0" w:after="0" w:line="300" w:lineRule="auto"/>
        <w:rPr>
          <w:i/>
          <w:iCs w:val="0"/>
          <w:sz w:val="24"/>
          <w:szCs w:val="24"/>
        </w:rPr>
      </w:pPr>
      <w:r w:rsidRPr="00B26B5F">
        <w:rPr>
          <w:i/>
          <w:iCs w:val="0"/>
          <w:sz w:val="24"/>
          <w:szCs w:val="24"/>
        </w:rPr>
        <w:t xml:space="preserve">2.1. </w:t>
      </w:r>
      <w:r w:rsidR="00324090" w:rsidRPr="00B26B5F">
        <w:rPr>
          <w:i/>
          <w:iCs w:val="0"/>
          <w:sz w:val="24"/>
          <w:szCs w:val="24"/>
        </w:rPr>
        <w:t>Cathode Model</w:t>
      </w:r>
    </w:p>
    <w:p w14:paraId="5354BD9A" w14:textId="18B06C24" w:rsidR="007C7BF9" w:rsidRPr="00B26B5F" w:rsidRDefault="00DD659A" w:rsidP="00B67E4D">
      <w:pPr>
        <w:pStyle w:val="3"/>
        <w:spacing w:beforeLines="0" w:before="0" w:afterLines="0" w:after="0" w:line="300" w:lineRule="auto"/>
        <w:rPr>
          <w:rFonts w:ascii="Times New Roman" w:hAnsi="Times New Roman" w:cs="Times New Roman"/>
          <w:i/>
          <w:iCs/>
          <w:sz w:val="24"/>
          <w:szCs w:val="24"/>
        </w:rPr>
      </w:pPr>
      <w:r w:rsidRPr="00B26B5F">
        <w:rPr>
          <w:rFonts w:ascii="Times New Roman" w:hAnsi="Times New Roman" w:cs="Times New Roman"/>
          <w:i/>
          <w:iCs/>
          <w:sz w:val="24"/>
          <w:szCs w:val="24"/>
        </w:rPr>
        <w:t>Gas Transmission</w:t>
      </w:r>
    </w:p>
    <w:p w14:paraId="1A1566EB" w14:textId="421A16D1" w:rsidR="00342E94" w:rsidRPr="005C3E8F" w:rsidRDefault="0010112D" w:rsidP="00B26B5F">
      <w:pPr>
        <w:pStyle w:val="a0"/>
        <w:ind w:firstLine="238"/>
        <w:rPr>
          <w:sz w:val="24"/>
          <w:szCs w:val="24"/>
        </w:rPr>
      </w:pPr>
      <w:bookmarkStart w:id="84" w:name="_Hlk122447478"/>
      <w:r w:rsidRPr="005C3E8F">
        <w:rPr>
          <w:sz w:val="24"/>
          <w:szCs w:val="24"/>
        </w:rPr>
        <w:t>For the inlet and outlet of the channel, it can generally be simplified as nozzle to treat. When the gas is laminar</w:t>
      </w:r>
      <w:r w:rsidR="00B37D44" w:rsidRPr="005C3E8F">
        <w:rPr>
          <w:sz w:val="24"/>
          <w:szCs w:val="24"/>
        </w:rPr>
        <w:t xml:space="preserve"> </w:t>
      </w:r>
      <w:r w:rsidR="00B37D44" w:rsidRPr="005C3E8F">
        <w:rPr>
          <w:rFonts w:hint="eastAsia"/>
          <w:sz w:val="24"/>
          <w:szCs w:val="24"/>
        </w:rPr>
        <w:t>flow</w:t>
      </w:r>
      <w:r w:rsidRPr="005C3E8F">
        <w:rPr>
          <w:sz w:val="24"/>
          <w:szCs w:val="24"/>
        </w:rPr>
        <w:t>, the inlet flow of the stack can be expressed as</w:t>
      </w:r>
    </w:p>
    <w:p w14:paraId="5AF7CBF5" w14:textId="284C0E4D" w:rsidR="00F94DB1" w:rsidRPr="005C3E8F" w:rsidRDefault="00F94DB1" w:rsidP="00B26B5F">
      <w:pPr>
        <w:pStyle w:val="affa"/>
        <w:spacing w:before="240" w:after="240"/>
        <w:ind w:firstLine="482"/>
        <w:jc w:val="center"/>
        <w:rPr>
          <w:rFonts w:ascii="Times New Roman" w:hAnsi="Times New Roman" w:cs="Times New Roman"/>
          <w:sz w:val="24"/>
          <w:szCs w:val="24"/>
        </w:rPr>
      </w:pPr>
      <w:r w:rsidRPr="005C3E8F">
        <w:rPr>
          <w:rFonts w:ascii="Times New Roman" w:hAnsi="Times New Roman" w:cs="Times New Roman"/>
          <w:sz w:val="24"/>
          <w:szCs w:val="24"/>
        </w:rPr>
        <w:tab/>
      </w:r>
      <m:oMath>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sum</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in</m:t>
            </m:r>
          </m:sup>
        </m:sSubSup>
        <m:r>
          <m:rPr>
            <m:sty m:val="p"/>
          </m:rPr>
          <w:rPr>
            <w:rFonts w:ascii="Cambria Math" w:hAnsi="Cambria Math" w:cs="Times New Roman"/>
            <w:sz w:val="24"/>
            <w:szCs w:val="24"/>
          </w:rPr>
          <m:t>=</m:t>
        </m:r>
        <m:sSup>
          <m:sSupPr>
            <m:ctrlPr>
              <w:rPr>
                <w:rFonts w:ascii="Cambria Math" w:hAnsi="Cambria Math" w:cs="Times New Roman"/>
                <w:sz w:val="24"/>
                <w:szCs w:val="24"/>
              </w:rPr>
            </m:ctrlPr>
          </m:sSupPr>
          <m:e>
            <m:r>
              <w:rPr>
                <w:rFonts w:ascii="Cambria Math" w:hAnsi="Cambria Math" w:cs="Times New Roman"/>
                <w:sz w:val="24"/>
                <w:szCs w:val="24"/>
              </w:rPr>
              <m:t>k</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in</m:t>
            </m:r>
          </m:sup>
        </m:s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p</m:t>
            </m:r>
          </m:e>
          <m:sub>
            <m:r>
              <w:rPr>
                <w:rFonts w:ascii="Cambria Math" w:hAnsi="Cambria Math" w:cs="Times New Roman"/>
                <w:sz w:val="24"/>
                <w:szCs w:val="24"/>
              </w:rPr>
              <m:t>sum</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in</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p</m:t>
            </m:r>
          </m:e>
          <m:sub>
            <m:r>
              <w:rPr>
                <w:rFonts w:ascii="Cambria Math" w:hAnsi="Cambria Math" w:cs="Times New Roman"/>
                <w:sz w:val="24"/>
                <w:szCs w:val="24"/>
              </w:rPr>
              <m:t>sum</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ch</m:t>
            </m:r>
          </m:sup>
        </m:sSubSup>
        <m:r>
          <m:rPr>
            <m:sty m:val="p"/>
          </m:rPr>
          <w:rPr>
            <w:rFonts w:ascii="Cambria Math" w:hAnsi="Cambria Math" w:cs="Times New Roman"/>
            <w:sz w:val="24"/>
            <w:szCs w:val="24"/>
          </w:rPr>
          <m:t>)</m:t>
        </m:r>
      </m:oMath>
      <w:r w:rsidRPr="005C3E8F">
        <w:rPr>
          <w:rFonts w:ascii="Times New Roman" w:hAnsi="Times New Roman" w:cs="Times New Roman"/>
          <w:sz w:val="24"/>
          <w:szCs w:val="24"/>
        </w:rPr>
        <w:tab/>
        <w:t>(</w:t>
      </w:r>
      <w:r w:rsidR="00C27D3A" w:rsidRPr="005C3E8F">
        <w:rPr>
          <w:rFonts w:ascii="Times New Roman" w:hAnsi="Times New Roman" w:cs="Times New Roman"/>
          <w:sz w:val="24"/>
          <w:szCs w:val="24"/>
        </w:rPr>
        <w:t>1</w:t>
      </w:r>
      <w:r w:rsidRPr="005C3E8F">
        <w:rPr>
          <w:rFonts w:ascii="Times New Roman" w:hAnsi="Times New Roman" w:cs="Times New Roman"/>
          <w:sz w:val="24"/>
          <w:szCs w:val="24"/>
        </w:rPr>
        <w:t>)</w:t>
      </w:r>
    </w:p>
    <w:p w14:paraId="2E099475" w14:textId="061AEC52" w:rsidR="00F94DB1" w:rsidRPr="005C3E8F" w:rsidRDefault="00216B17" w:rsidP="00B26B5F">
      <w:pPr>
        <w:pStyle w:val="a0"/>
        <w:ind w:firstLine="238"/>
        <w:rPr>
          <w:sz w:val="24"/>
          <w:szCs w:val="24"/>
        </w:rPr>
      </w:pPr>
      <w:r w:rsidRPr="005C3E8F">
        <w:rPr>
          <w:sz w:val="24"/>
          <w:szCs w:val="24"/>
        </w:rPr>
        <w:t>Where</w:t>
      </w:r>
      <w:r w:rsidR="00B26B5F" w:rsidRPr="005C3E8F">
        <w:rPr>
          <w:sz w:val="24"/>
          <w:szCs w:val="24"/>
        </w:rPr>
        <w:t xml:space="preserve"> </w:t>
      </w:r>
      <m:oMath>
        <m:sSubSup>
          <m:sSubSupPr>
            <m:ctrlPr>
              <w:rPr>
                <w:rFonts w:ascii="Cambria Math" w:hAnsi="Cambria Math"/>
                <w:sz w:val="24"/>
                <w:szCs w:val="24"/>
              </w:rPr>
            </m:ctrlPr>
          </m:sSubSupPr>
          <m:e>
            <m:r>
              <w:rPr>
                <w:rFonts w:ascii="Cambria Math" w:hAnsi="Cambria Math"/>
                <w:sz w:val="24"/>
                <w:szCs w:val="24"/>
              </w:rPr>
              <m:t>Q</m:t>
            </m:r>
          </m:e>
          <m:sub>
            <m:r>
              <w:rPr>
                <w:rFonts w:ascii="Cambria Math" w:hAnsi="Cambria Math"/>
                <w:sz w:val="24"/>
                <w:szCs w:val="24"/>
              </w:rPr>
              <m:t>n</m:t>
            </m:r>
            <m:r>
              <m:rPr>
                <m:sty m:val="p"/>
              </m:rPr>
              <w:rPr>
                <w:rFonts w:ascii="Cambria Math" w:hAnsi="Cambria Math"/>
                <w:sz w:val="24"/>
                <w:szCs w:val="24"/>
              </w:rPr>
              <m:t>,</m:t>
            </m:r>
            <m:r>
              <w:rPr>
                <w:rFonts w:ascii="Cambria Math" w:hAnsi="Cambria Math"/>
                <w:sz w:val="24"/>
                <w:szCs w:val="24"/>
              </w:rPr>
              <m:t>sum</m:t>
            </m:r>
          </m:sub>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in</m:t>
            </m:r>
          </m:sup>
        </m:sSubSup>
      </m:oMath>
      <w:r w:rsidRPr="005C3E8F">
        <w:rPr>
          <w:sz w:val="24"/>
          <w:szCs w:val="24"/>
        </w:rPr>
        <w:t xml:space="preserve"> is the total molar flow rate of the gas at the cathode inlet (kmol/s), </w:t>
      </w:r>
      <m:oMath>
        <m:sSup>
          <m:sSupPr>
            <m:ctrlPr>
              <w:rPr>
                <w:rFonts w:ascii="Cambria Math" w:hAnsi="Cambria Math"/>
                <w:sz w:val="24"/>
                <w:szCs w:val="24"/>
              </w:rPr>
            </m:ctrlPr>
          </m:sSupPr>
          <m:e>
            <m:r>
              <w:rPr>
                <w:rFonts w:ascii="Cambria Math" w:hAnsi="Cambria Math"/>
                <w:sz w:val="24"/>
                <w:szCs w:val="24"/>
              </w:rPr>
              <m:t>k</m:t>
            </m:r>
          </m:e>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in</m:t>
            </m:r>
          </m:sup>
        </m:sSup>
      </m:oMath>
      <w:r w:rsidRPr="005C3E8F">
        <w:rPr>
          <w:sz w:val="24"/>
          <w:szCs w:val="24"/>
        </w:rPr>
        <w:t xml:space="preserve"> is the nozzle coefficient at the cathode inlet</w:t>
      </w:r>
      <w:r w:rsidR="00153C9A" w:rsidRPr="005C3E8F">
        <w:rPr>
          <w:sz w:val="24"/>
          <w:szCs w:val="24"/>
        </w:rPr>
        <w:t xml:space="preserve"> (</w:t>
      </w:r>
      <w:proofErr w:type="spellStart"/>
      <w:r w:rsidR="00153C9A" w:rsidRPr="005C3E8F">
        <w:rPr>
          <w:sz w:val="24"/>
          <w:szCs w:val="24"/>
        </w:rPr>
        <w:t>kmol</w:t>
      </w:r>
      <w:proofErr w:type="spellEnd"/>
      <w:r w:rsidR="00153C9A" w:rsidRPr="005C3E8F">
        <w:rPr>
          <w:sz w:val="24"/>
          <w:szCs w:val="24"/>
        </w:rPr>
        <w:t>/</w:t>
      </w:r>
      <w:proofErr w:type="spellStart"/>
      <w:r w:rsidR="00153C9A" w:rsidRPr="005C3E8F">
        <w:rPr>
          <w:sz w:val="24"/>
          <w:szCs w:val="24"/>
        </w:rPr>
        <w:t>kPa∙s</w:t>
      </w:r>
      <w:proofErr w:type="spellEnd"/>
      <w:r w:rsidR="00153C9A" w:rsidRPr="005C3E8F">
        <w:rPr>
          <w:sz w:val="24"/>
          <w:szCs w:val="24"/>
        </w:rPr>
        <w:t>)</w:t>
      </w:r>
      <w:r w:rsidRPr="005C3E8F">
        <w:rPr>
          <w:sz w:val="24"/>
          <w:szCs w:val="24"/>
        </w:rPr>
        <w:t xml:space="preserve">, </w:t>
      </w:r>
      <m:oMath>
        <m:sSubSup>
          <m:sSubSupPr>
            <m:ctrlPr>
              <w:rPr>
                <w:rFonts w:ascii="Cambria Math" w:hAnsi="Cambria Math"/>
                <w:sz w:val="24"/>
                <w:szCs w:val="24"/>
              </w:rPr>
            </m:ctrlPr>
          </m:sSubSupPr>
          <m:e>
            <m:r>
              <w:rPr>
                <w:rFonts w:ascii="Cambria Math" w:hAnsi="Cambria Math"/>
                <w:sz w:val="24"/>
                <w:szCs w:val="24"/>
              </w:rPr>
              <m:t>p</m:t>
            </m:r>
          </m:e>
          <m:sub>
            <m:r>
              <w:rPr>
                <w:rFonts w:ascii="Cambria Math" w:hAnsi="Cambria Math"/>
                <w:sz w:val="24"/>
                <w:szCs w:val="24"/>
              </w:rPr>
              <m:t>sum</m:t>
            </m:r>
          </m:sub>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in</m:t>
            </m:r>
          </m:sup>
        </m:sSubSup>
      </m:oMath>
      <w:r w:rsidRPr="005C3E8F">
        <w:rPr>
          <w:sz w:val="24"/>
          <w:szCs w:val="24"/>
        </w:rPr>
        <w:t xml:space="preserve"> is the total pressure at the cathode inlet (kPa), and </w:t>
      </w:r>
      <m:oMath>
        <m:sSubSup>
          <m:sSubSupPr>
            <m:ctrlPr>
              <w:rPr>
                <w:rFonts w:ascii="Cambria Math" w:hAnsi="Cambria Math"/>
                <w:sz w:val="24"/>
                <w:szCs w:val="24"/>
              </w:rPr>
            </m:ctrlPr>
          </m:sSubSupPr>
          <m:e>
            <m:r>
              <w:rPr>
                <w:rFonts w:ascii="Cambria Math" w:hAnsi="Cambria Math"/>
                <w:sz w:val="24"/>
                <w:szCs w:val="24"/>
              </w:rPr>
              <m:t>p</m:t>
            </m:r>
          </m:e>
          <m:sub>
            <m:r>
              <w:rPr>
                <w:rFonts w:ascii="Cambria Math" w:hAnsi="Cambria Math"/>
                <w:sz w:val="24"/>
                <w:szCs w:val="24"/>
              </w:rPr>
              <m:t>sum</m:t>
            </m:r>
          </m:sub>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ch</m:t>
            </m:r>
          </m:sup>
        </m:sSubSup>
      </m:oMath>
      <w:r w:rsidRPr="005C3E8F">
        <w:rPr>
          <w:sz w:val="24"/>
          <w:szCs w:val="24"/>
        </w:rPr>
        <w:t xml:space="preserve"> is the total pressure in the cathode channel (kPa).</w:t>
      </w:r>
    </w:p>
    <w:p w14:paraId="4A678EA7" w14:textId="3A5A89A7" w:rsidR="00BD688F" w:rsidRPr="005C3E8F" w:rsidRDefault="00DE1B7F" w:rsidP="00B26B5F">
      <w:pPr>
        <w:pStyle w:val="a0"/>
        <w:ind w:firstLine="238"/>
        <w:rPr>
          <w:sz w:val="24"/>
          <w:szCs w:val="24"/>
        </w:rPr>
      </w:pPr>
      <w:r w:rsidRPr="005C3E8F">
        <w:rPr>
          <w:sz w:val="24"/>
          <w:szCs w:val="24"/>
        </w:rPr>
        <w:t>Then the steam flow at the stack inlet can be expressed as:</w:t>
      </w:r>
    </w:p>
    <w:p w14:paraId="40910812" w14:textId="673B687A" w:rsidR="00F94DB1" w:rsidRPr="005C3E8F" w:rsidRDefault="00F94DB1" w:rsidP="00B26B5F">
      <w:pPr>
        <w:pStyle w:val="affa"/>
        <w:spacing w:before="240" w:after="240"/>
        <w:ind w:firstLine="482"/>
        <w:jc w:val="center"/>
        <w:rPr>
          <w:rFonts w:ascii="Times New Roman" w:hAnsi="Times New Roman" w:cs="Times New Roman"/>
          <w:sz w:val="24"/>
          <w:szCs w:val="24"/>
        </w:rPr>
      </w:pPr>
      <w:r w:rsidRPr="005C3E8F">
        <w:rPr>
          <w:rFonts w:ascii="Times New Roman" w:hAnsi="Times New Roman" w:cs="Times New Roman"/>
          <w:sz w:val="24"/>
          <w:szCs w:val="24"/>
        </w:rPr>
        <w:tab/>
      </w:r>
      <m:oMath>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g</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in</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sum</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in</m:t>
            </m:r>
          </m:sup>
        </m:sSubSup>
        <m:r>
          <m:rPr>
            <m:sty m:val="p"/>
          </m:rPr>
          <w:rPr>
            <w:rFonts w:ascii="Cambria Math" w:hAnsi="Cambria Math" w:cs="Times New Roman"/>
            <w:sz w:val="24"/>
            <w:szCs w:val="24"/>
          </w:rPr>
          <m:t>∙</m:t>
        </m:r>
        <m:f>
          <m:fPr>
            <m:ctrlPr>
              <w:rPr>
                <w:rFonts w:ascii="Cambria Math" w:hAnsi="Cambria Math" w:cs="Times New Roman"/>
                <w:sz w:val="24"/>
                <w:szCs w:val="24"/>
              </w:rPr>
            </m:ctrlPr>
          </m:fPr>
          <m:num>
            <m:sSubSup>
              <m:sSubSupPr>
                <m:ctrlPr>
                  <w:rPr>
                    <w:rFonts w:ascii="Cambria Math" w:hAnsi="Cambria Math" w:cs="Times New Roman"/>
                    <w:sz w:val="24"/>
                    <w:szCs w:val="24"/>
                  </w:rPr>
                </m:ctrlPr>
              </m:sSubSupPr>
              <m:e>
                <m:r>
                  <w:rPr>
                    <w:rFonts w:ascii="Cambria Math" w:hAnsi="Cambria Math" w:cs="Times New Roman"/>
                    <w:sz w:val="24"/>
                    <w:szCs w:val="24"/>
                  </w:rPr>
                  <m:t>φ</m:t>
                </m:r>
              </m:e>
              <m:sub>
                <m:r>
                  <w:rPr>
                    <w:rFonts w:ascii="Cambria Math" w:hAnsi="Cambria Math" w:cs="Times New Roman"/>
                    <w:sz w:val="24"/>
                    <w:szCs w:val="24"/>
                  </w:rPr>
                  <m:t>wAir</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in</m:t>
                </m:r>
              </m:sup>
            </m:sSubSup>
            <m:sSub>
              <m:sSubPr>
                <m:ctrlPr>
                  <w:rPr>
                    <w:rFonts w:ascii="Cambria Math" w:hAnsi="Cambria Math" w:cs="Times New Roman"/>
                    <w:sz w:val="24"/>
                    <w:szCs w:val="24"/>
                  </w:rPr>
                </m:ctrlPr>
              </m:sSubPr>
              <m:e>
                <m:r>
                  <m:rPr>
                    <m:sty m:val="p"/>
                  </m:rPr>
                  <w:rPr>
                    <w:rFonts w:ascii="Cambria Math" w:hAnsi="Cambria Math" w:cs="Times New Roman"/>
                    <w:sz w:val="24"/>
                    <w:szCs w:val="24"/>
                  </w:rPr>
                  <m:t xml:space="preserve">* </m:t>
                </m:r>
                <m:r>
                  <w:rPr>
                    <w:rFonts w:ascii="Cambria Math" w:hAnsi="Cambria Math" w:cs="Times New Roman"/>
                    <w:sz w:val="24"/>
                    <w:szCs w:val="24"/>
                  </w:rPr>
                  <m:t>p</m:t>
                </m:r>
              </m:e>
              <m:sub>
                <m:r>
                  <w:rPr>
                    <w:rFonts w:ascii="Cambria Math" w:hAnsi="Cambria Math" w:cs="Times New Roman"/>
                    <w:sz w:val="24"/>
                    <w:szCs w:val="24"/>
                  </w:rPr>
                  <m:t>sat</m:t>
                </m:r>
              </m:sub>
            </m:sSub>
            <m:d>
              <m:dPr>
                <m:ctrlPr>
                  <w:rPr>
                    <w:rFonts w:ascii="Cambria Math" w:hAnsi="Cambria Math" w:cs="Times New Roman"/>
                    <w:sz w:val="24"/>
                    <w:szCs w:val="24"/>
                  </w:rPr>
                </m:ctrlPr>
              </m:dPr>
              <m:e>
                <m:sSup>
                  <m:sSupPr>
                    <m:ctrlPr>
                      <w:rPr>
                        <w:rFonts w:ascii="Cambria Math" w:hAnsi="Cambria Math" w:cs="Times New Roman"/>
                        <w:sz w:val="24"/>
                        <w:szCs w:val="24"/>
                      </w:rPr>
                    </m:ctrlPr>
                  </m:sSupPr>
                  <m:e>
                    <m:r>
                      <w:rPr>
                        <w:rFonts w:ascii="Cambria Math" w:hAnsi="Cambria Math" w:cs="Times New Roman"/>
                        <w:sz w:val="24"/>
                        <w:szCs w:val="24"/>
                      </w:rPr>
                      <m:t>T</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in</m:t>
                    </m:r>
                  </m:sup>
                </m:sSup>
              </m:e>
            </m:d>
          </m:num>
          <m:den>
            <m:sSubSup>
              <m:sSubSupPr>
                <m:ctrlPr>
                  <w:rPr>
                    <w:rFonts w:ascii="Cambria Math" w:hAnsi="Cambria Math" w:cs="Times New Roman"/>
                    <w:sz w:val="24"/>
                    <w:szCs w:val="24"/>
                  </w:rPr>
                </m:ctrlPr>
              </m:sSubSupPr>
              <m:e>
                <m:r>
                  <w:rPr>
                    <w:rFonts w:ascii="Cambria Math" w:hAnsi="Cambria Math" w:cs="Times New Roman"/>
                    <w:sz w:val="24"/>
                    <w:szCs w:val="24"/>
                  </w:rPr>
                  <m:t>p</m:t>
                </m:r>
              </m:e>
              <m:sub>
                <m:r>
                  <w:rPr>
                    <w:rFonts w:ascii="Cambria Math" w:hAnsi="Cambria Math" w:cs="Times New Roman"/>
                    <w:sz w:val="24"/>
                    <w:szCs w:val="24"/>
                  </w:rPr>
                  <m:t>sum</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in</m:t>
                </m:r>
              </m:sup>
            </m:sSubSup>
          </m:den>
        </m:f>
      </m:oMath>
      <w:r w:rsidRPr="005C3E8F">
        <w:rPr>
          <w:rFonts w:ascii="Times New Roman" w:hAnsi="Times New Roman" w:cs="Times New Roman"/>
          <w:sz w:val="24"/>
          <w:szCs w:val="24"/>
        </w:rPr>
        <w:tab/>
      </w:r>
      <w:r w:rsidR="00F56D0A" w:rsidRPr="005C3E8F">
        <w:rPr>
          <w:rFonts w:ascii="Times New Roman" w:hAnsi="Times New Roman" w:cs="Times New Roman"/>
          <w:sz w:val="24"/>
          <w:szCs w:val="24"/>
        </w:rPr>
        <w:t>(2)</w:t>
      </w:r>
    </w:p>
    <w:p w14:paraId="1DE1319B" w14:textId="25CDC931" w:rsidR="00A07B56" w:rsidRPr="005C3E8F" w:rsidRDefault="00A07B56" w:rsidP="00B26B5F">
      <w:pPr>
        <w:pStyle w:val="a0"/>
        <w:ind w:firstLine="238"/>
        <w:rPr>
          <w:sz w:val="24"/>
          <w:szCs w:val="24"/>
        </w:rPr>
      </w:pPr>
      <w:r w:rsidRPr="005C3E8F">
        <w:rPr>
          <w:sz w:val="24"/>
          <w:szCs w:val="24"/>
        </w:rPr>
        <w:t xml:space="preserve">Where </w:t>
      </w:r>
      <m:oMath>
        <m:sSubSup>
          <m:sSubSupPr>
            <m:ctrlPr>
              <w:rPr>
                <w:rFonts w:ascii="Cambria Math" w:hAnsi="Cambria Math"/>
                <w:sz w:val="24"/>
                <w:szCs w:val="24"/>
              </w:rPr>
            </m:ctrlPr>
          </m:sSubSupPr>
          <m:e>
            <m:r>
              <w:rPr>
                <w:rFonts w:ascii="Cambria Math" w:hAnsi="Cambria Math"/>
                <w:sz w:val="24"/>
                <w:szCs w:val="24"/>
              </w:rPr>
              <m:t>Q</m:t>
            </m:r>
          </m:e>
          <m:sub>
            <m:r>
              <w:rPr>
                <w:rFonts w:ascii="Cambria Math" w:hAnsi="Cambria Math"/>
                <w:sz w:val="24"/>
                <w:szCs w:val="24"/>
              </w:rPr>
              <m:t>n</m:t>
            </m:r>
            <m:r>
              <m:rPr>
                <m:sty m:val="p"/>
              </m:rPr>
              <w:rPr>
                <w:rFonts w:ascii="Cambria Math" w:hAnsi="Cambria Math"/>
                <w:sz w:val="24"/>
                <w:szCs w:val="24"/>
              </w:rPr>
              <m:t>,</m:t>
            </m:r>
            <m:r>
              <w:rPr>
                <w:rFonts w:ascii="Cambria Math" w:hAnsi="Cambria Math"/>
                <w:sz w:val="24"/>
                <w:szCs w:val="24"/>
              </w:rPr>
              <m:t>g</m:t>
            </m:r>
            <m:sSub>
              <m:sSubPr>
                <m:ctrlPr>
                  <w:rPr>
                    <w:rFonts w:ascii="Cambria Math" w:hAnsi="Cambria Math"/>
                    <w:sz w:val="24"/>
                    <w:szCs w:val="24"/>
                  </w:rPr>
                </m:ctrlPr>
              </m:sSubPr>
              <m:e>
                <m:r>
                  <w:rPr>
                    <w:rFonts w:ascii="Cambria Math" w:hAnsi="Cambria Math"/>
                    <w:sz w:val="24"/>
                    <w:szCs w:val="24"/>
                  </w:rPr>
                  <m:t>H</m:t>
                </m:r>
              </m:e>
              <m:sub>
                <m:r>
                  <m:rPr>
                    <m:sty m:val="p"/>
                  </m:rPr>
                  <w:rPr>
                    <w:rFonts w:ascii="Cambria Math" w:hAnsi="Cambria Math"/>
                    <w:sz w:val="24"/>
                    <w:szCs w:val="24"/>
                  </w:rPr>
                  <m:t>2</m:t>
                </m:r>
              </m:sub>
            </m:sSub>
            <m:r>
              <w:rPr>
                <w:rFonts w:ascii="Cambria Math" w:hAnsi="Cambria Math"/>
                <w:sz w:val="24"/>
                <w:szCs w:val="24"/>
              </w:rPr>
              <m:t>O</m:t>
            </m:r>
          </m:sub>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in</m:t>
            </m:r>
          </m:sup>
        </m:sSubSup>
        <m:r>
          <m:rPr>
            <m:sty m:val="p"/>
          </m:rPr>
          <w:rPr>
            <w:rFonts w:ascii="Cambria Math" w:hAnsi="Cambria Math"/>
            <w:sz w:val="24"/>
            <w:szCs w:val="24"/>
          </w:rPr>
          <m:t xml:space="preserve"> </m:t>
        </m:r>
      </m:oMath>
      <w:r w:rsidRPr="005C3E8F">
        <w:rPr>
          <w:sz w:val="24"/>
          <w:szCs w:val="24"/>
        </w:rPr>
        <w:t xml:space="preserve">is the molar flow rate of steam at the cathode inlet (kmol/s), </w:t>
      </w:r>
      <m:oMath>
        <m:sSubSup>
          <m:sSubSupPr>
            <m:ctrlPr>
              <w:rPr>
                <w:rFonts w:ascii="Cambria Math" w:hAnsi="Cambria Math"/>
                <w:sz w:val="24"/>
                <w:szCs w:val="24"/>
              </w:rPr>
            </m:ctrlPr>
          </m:sSubSupPr>
          <m:e>
            <m:r>
              <w:rPr>
                <w:rFonts w:ascii="Cambria Math" w:hAnsi="Cambria Math"/>
                <w:sz w:val="24"/>
                <w:szCs w:val="24"/>
              </w:rPr>
              <m:t>φ</m:t>
            </m:r>
          </m:e>
          <m:sub>
            <m:r>
              <w:rPr>
                <w:rFonts w:ascii="Cambria Math" w:hAnsi="Cambria Math"/>
                <w:sz w:val="24"/>
                <w:szCs w:val="24"/>
              </w:rPr>
              <m:t>wAir</m:t>
            </m:r>
          </m:sub>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in</m:t>
            </m:r>
          </m:sup>
        </m:sSubSup>
      </m:oMath>
      <w:r w:rsidRPr="005C3E8F">
        <w:rPr>
          <w:sz w:val="24"/>
          <w:szCs w:val="24"/>
        </w:rPr>
        <w:t xml:space="preserve"> is the relative humidity at the cathode inlet, </w:t>
      </w:r>
      <m:oMath>
        <m:sSub>
          <m:sSubPr>
            <m:ctrlPr>
              <w:rPr>
                <w:rFonts w:ascii="Cambria Math" w:hAnsi="Cambria Math"/>
                <w:sz w:val="24"/>
                <w:szCs w:val="24"/>
              </w:rPr>
            </m:ctrlPr>
          </m:sSubPr>
          <m:e>
            <m:r>
              <w:rPr>
                <w:rFonts w:ascii="Cambria Math" w:hAnsi="Cambria Math"/>
                <w:sz w:val="24"/>
                <w:szCs w:val="24"/>
              </w:rPr>
              <m:t>p</m:t>
            </m:r>
          </m:e>
          <m:sub>
            <m:r>
              <w:rPr>
                <w:rFonts w:ascii="Cambria Math" w:hAnsi="Cambria Math"/>
                <w:sz w:val="24"/>
                <w:szCs w:val="24"/>
              </w:rPr>
              <m:t>sat</m:t>
            </m:r>
          </m:sub>
        </m:sSub>
        <m:d>
          <m:dPr>
            <m:ctrlPr>
              <w:rPr>
                <w:rFonts w:ascii="Cambria Math" w:hAnsi="Cambria Math"/>
                <w:sz w:val="24"/>
                <w:szCs w:val="24"/>
              </w:rPr>
            </m:ctrlPr>
          </m:dPr>
          <m:e>
            <m:sSup>
              <m:sSupPr>
                <m:ctrlPr>
                  <w:rPr>
                    <w:rFonts w:ascii="Cambria Math" w:hAnsi="Cambria Math"/>
                    <w:sz w:val="24"/>
                    <w:szCs w:val="24"/>
                  </w:rPr>
                </m:ctrlPr>
              </m:sSupPr>
              <m:e>
                <m:r>
                  <w:rPr>
                    <w:rFonts w:ascii="Cambria Math" w:hAnsi="Cambria Math"/>
                    <w:sz w:val="24"/>
                    <w:szCs w:val="24"/>
                  </w:rPr>
                  <m:t>T</m:t>
                </m:r>
              </m:e>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in</m:t>
                </m:r>
              </m:sup>
            </m:sSup>
          </m:e>
        </m:d>
      </m:oMath>
      <w:r w:rsidRPr="005C3E8F">
        <w:rPr>
          <w:sz w:val="24"/>
          <w:szCs w:val="24"/>
        </w:rPr>
        <w:t xml:space="preserve"> is the saturated vapor pressure of water</w:t>
      </w:r>
      <w:r w:rsidR="005106FE" w:rsidRPr="005C3E8F">
        <w:rPr>
          <w:sz w:val="24"/>
          <w:szCs w:val="24"/>
        </w:rPr>
        <w:t xml:space="preserve"> under</w:t>
      </w:r>
      <w:r w:rsidR="005668D5" w:rsidRPr="005C3E8F">
        <w:rPr>
          <w:sz w:val="24"/>
          <w:szCs w:val="24"/>
        </w:rPr>
        <w:t xml:space="preserve"> </w:t>
      </w:r>
      <w:r w:rsidRPr="005C3E8F">
        <w:rPr>
          <w:sz w:val="24"/>
          <w:szCs w:val="24"/>
        </w:rPr>
        <w:t>the gas temperature at the cathode inlet</w:t>
      </w:r>
      <w:r w:rsidR="005106FE" w:rsidRPr="005C3E8F">
        <w:rPr>
          <w:sz w:val="24"/>
          <w:szCs w:val="24"/>
        </w:rPr>
        <w:t xml:space="preserve"> of</w:t>
      </w:r>
      <w:r w:rsidRPr="005C3E8F">
        <w:rPr>
          <w:sz w:val="24"/>
          <w:szCs w:val="24"/>
        </w:rPr>
        <w:t xml:space="preserve"> </w:t>
      </w:r>
      <m:oMath>
        <m:sSup>
          <m:sSupPr>
            <m:ctrlPr>
              <w:rPr>
                <w:rFonts w:ascii="Cambria Math" w:hAnsi="Cambria Math"/>
                <w:sz w:val="24"/>
                <w:szCs w:val="24"/>
              </w:rPr>
            </m:ctrlPr>
          </m:sSupPr>
          <m:e>
            <m:r>
              <w:rPr>
                <w:rFonts w:ascii="Cambria Math" w:hAnsi="Cambria Math"/>
                <w:sz w:val="24"/>
                <w:szCs w:val="24"/>
              </w:rPr>
              <m:t>T</m:t>
            </m:r>
          </m:e>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in</m:t>
            </m:r>
          </m:sup>
        </m:sSup>
      </m:oMath>
      <w:r w:rsidR="005106FE" w:rsidRPr="005C3E8F">
        <w:rPr>
          <w:sz w:val="24"/>
          <w:szCs w:val="24"/>
        </w:rPr>
        <w:t xml:space="preserve"> </w:t>
      </w:r>
      <w:r w:rsidR="00EB61B2" w:rsidRPr="005C3E8F">
        <w:rPr>
          <w:sz w:val="24"/>
          <w:szCs w:val="24"/>
        </w:rPr>
        <w:t>(K)</w:t>
      </w:r>
      <w:r w:rsidRPr="005C3E8F">
        <w:rPr>
          <w:sz w:val="24"/>
          <w:szCs w:val="24"/>
        </w:rPr>
        <w:t>.</w:t>
      </w:r>
      <w:r w:rsidR="00CA57C4" w:rsidRPr="005C3E8F">
        <w:rPr>
          <w:sz w:val="24"/>
          <w:szCs w:val="24"/>
        </w:rPr>
        <w:t xml:space="preserve"> </w:t>
      </w:r>
    </w:p>
    <w:p w14:paraId="7EC91E1C" w14:textId="6AB1F88E" w:rsidR="00BD688F" w:rsidRPr="005C3E8F" w:rsidRDefault="00557738" w:rsidP="00B26B5F">
      <w:pPr>
        <w:pStyle w:val="a0"/>
        <w:ind w:firstLine="238"/>
        <w:rPr>
          <w:sz w:val="24"/>
          <w:szCs w:val="24"/>
        </w:rPr>
      </w:pPr>
      <w:r w:rsidRPr="005C3E8F">
        <w:rPr>
          <w:sz w:val="24"/>
          <w:szCs w:val="24"/>
        </w:rPr>
        <w:t>The oxygen flow at the stack inlet can be expressed as:</w:t>
      </w:r>
    </w:p>
    <w:p w14:paraId="05112968" w14:textId="1F2716BE" w:rsidR="00F94DB1" w:rsidRPr="005C3E8F" w:rsidRDefault="00F94DB1" w:rsidP="00B26B5F">
      <w:pPr>
        <w:pStyle w:val="affa"/>
        <w:spacing w:before="240" w:after="240"/>
        <w:ind w:firstLine="482"/>
        <w:jc w:val="center"/>
        <w:rPr>
          <w:rFonts w:ascii="Times New Roman" w:hAnsi="Times New Roman" w:cs="Times New Roman"/>
          <w:sz w:val="24"/>
          <w:szCs w:val="24"/>
        </w:rPr>
      </w:pPr>
      <w:r w:rsidRPr="005C3E8F">
        <w:rPr>
          <w:rFonts w:ascii="Times New Roman" w:hAnsi="Times New Roman" w:cs="Times New Roman"/>
          <w:sz w:val="24"/>
          <w:szCs w:val="24"/>
        </w:rPr>
        <w:tab/>
      </w:r>
      <m:oMath>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O</m:t>
                </m:r>
              </m:e>
              <m:sub>
                <m:r>
                  <m:rPr>
                    <m:sty m:val="p"/>
                  </m:rPr>
                  <w:rPr>
                    <w:rFonts w:ascii="Cambria Math" w:hAnsi="Cambria Math" w:cs="Times New Roman"/>
                    <w:sz w:val="24"/>
                    <w:szCs w:val="24"/>
                  </w:rPr>
                  <m:t>2</m:t>
                </m:r>
              </m:sub>
            </m:sSub>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in</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sum</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in</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g</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in</m:t>
            </m:r>
          </m:sup>
        </m:sSubSup>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X</m:t>
            </m:r>
          </m:e>
          <m:sub>
            <m:sSub>
              <m:sSubPr>
                <m:ctrlPr>
                  <w:rPr>
                    <w:rFonts w:ascii="Cambria Math" w:hAnsi="Cambria Math" w:cs="Times New Roman"/>
                    <w:sz w:val="24"/>
                    <w:szCs w:val="24"/>
                  </w:rPr>
                </m:ctrlPr>
              </m:sSubPr>
              <m:e>
                <m:r>
                  <w:rPr>
                    <w:rFonts w:ascii="Cambria Math" w:hAnsi="Cambria Math" w:cs="Times New Roman"/>
                    <w:sz w:val="24"/>
                    <w:szCs w:val="24"/>
                  </w:rPr>
                  <m:t>O</m:t>
                </m:r>
              </m:e>
              <m:sub>
                <m:r>
                  <m:rPr>
                    <m:sty m:val="p"/>
                  </m:rPr>
                  <w:rPr>
                    <w:rFonts w:ascii="Cambria Math" w:hAnsi="Cambria Math" w:cs="Times New Roman"/>
                    <w:sz w:val="24"/>
                    <w:szCs w:val="24"/>
                  </w:rPr>
                  <m:t>2</m:t>
                </m:r>
              </m:sub>
            </m:sSub>
            <m:r>
              <m:rPr>
                <m:sty m:val="p"/>
              </m:rPr>
              <w:rPr>
                <w:rFonts w:ascii="Cambria Math" w:hAnsi="Cambria Math" w:cs="Times New Roman"/>
                <w:sz w:val="24"/>
                <w:szCs w:val="24"/>
              </w:rPr>
              <m:t>/</m:t>
            </m:r>
            <m:r>
              <w:rPr>
                <w:rFonts w:ascii="Cambria Math" w:hAnsi="Cambria Math" w:cs="Times New Roman"/>
                <w:sz w:val="24"/>
                <w:szCs w:val="24"/>
              </w:rPr>
              <m:t>dAir</m:t>
            </m:r>
          </m:sub>
        </m:sSub>
      </m:oMath>
      <w:r w:rsidRPr="005C3E8F">
        <w:rPr>
          <w:rFonts w:ascii="Times New Roman" w:hAnsi="Times New Roman" w:cs="Times New Roman"/>
          <w:sz w:val="24"/>
          <w:szCs w:val="24"/>
        </w:rPr>
        <w:tab/>
      </w:r>
      <w:r w:rsidR="00F56D0A" w:rsidRPr="005C3E8F">
        <w:rPr>
          <w:rFonts w:ascii="Times New Roman" w:hAnsi="Times New Roman" w:cs="Times New Roman"/>
          <w:sz w:val="24"/>
          <w:szCs w:val="24"/>
        </w:rPr>
        <w:t>(3)</w:t>
      </w:r>
    </w:p>
    <w:bookmarkEnd w:id="84"/>
    <w:p w14:paraId="6FA5F944" w14:textId="77777777" w:rsidR="006447D6" w:rsidRPr="005C3E8F" w:rsidRDefault="006447D6" w:rsidP="00B26B5F">
      <w:pPr>
        <w:pStyle w:val="a0"/>
        <w:ind w:firstLine="238"/>
        <w:rPr>
          <w:sz w:val="24"/>
          <w:szCs w:val="24"/>
        </w:rPr>
      </w:pPr>
      <w:r w:rsidRPr="005C3E8F">
        <w:rPr>
          <w:sz w:val="24"/>
          <w:szCs w:val="24"/>
        </w:rPr>
        <w:lastRenderedPageBreak/>
        <w:t xml:space="preserve">Where </w:t>
      </w:r>
      <m:oMath>
        <m:sSubSup>
          <m:sSubSupPr>
            <m:ctrlPr>
              <w:rPr>
                <w:rFonts w:ascii="Cambria Math" w:hAnsi="Cambria Math"/>
                <w:sz w:val="24"/>
                <w:szCs w:val="24"/>
              </w:rPr>
            </m:ctrlPr>
          </m:sSubSupPr>
          <m:e>
            <m:r>
              <w:rPr>
                <w:rFonts w:ascii="Cambria Math" w:hAnsi="Cambria Math"/>
                <w:sz w:val="24"/>
                <w:szCs w:val="24"/>
              </w:rPr>
              <m:t>Q</m:t>
            </m:r>
          </m:e>
          <m:sub>
            <m:r>
              <w:rPr>
                <w:rFonts w:ascii="Cambria Math" w:hAnsi="Cambria Math"/>
                <w:sz w:val="24"/>
                <w:szCs w:val="24"/>
              </w:rPr>
              <m:t>n</m:t>
            </m:r>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O</m:t>
                </m:r>
              </m:e>
              <m:sub>
                <m:r>
                  <m:rPr>
                    <m:sty m:val="p"/>
                  </m:rPr>
                  <w:rPr>
                    <w:rFonts w:ascii="Cambria Math" w:hAnsi="Cambria Math"/>
                    <w:sz w:val="24"/>
                    <w:szCs w:val="24"/>
                  </w:rPr>
                  <m:t>2</m:t>
                </m:r>
              </m:sub>
            </m:sSub>
          </m:sub>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in</m:t>
            </m:r>
          </m:sup>
        </m:sSubSup>
      </m:oMath>
      <w:r w:rsidRPr="005C3E8F">
        <w:rPr>
          <w:sz w:val="24"/>
          <w:szCs w:val="24"/>
        </w:rPr>
        <w:t xml:space="preserve"> is the molar flow rate of oxygen at the cathode inlet (kmol/s), </w:t>
      </w:r>
      <m:oMath>
        <m:sSub>
          <m:sSubPr>
            <m:ctrlPr>
              <w:rPr>
                <w:rFonts w:ascii="Cambria Math" w:hAnsi="Cambria Math"/>
                <w:sz w:val="24"/>
                <w:szCs w:val="24"/>
              </w:rPr>
            </m:ctrlPr>
          </m:sSubPr>
          <m:e>
            <m:r>
              <w:rPr>
                <w:rFonts w:ascii="Cambria Math" w:hAnsi="Cambria Math"/>
                <w:sz w:val="24"/>
                <w:szCs w:val="24"/>
              </w:rPr>
              <m:t>X</m:t>
            </m:r>
          </m:e>
          <m:sub>
            <m:sSub>
              <m:sSubPr>
                <m:ctrlPr>
                  <w:rPr>
                    <w:rFonts w:ascii="Cambria Math" w:hAnsi="Cambria Math"/>
                    <w:sz w:val="24"/>
                    <w:szCs w:val="24"/>
                  </w:rPr>
                </m:ctrlPr>
              </m:sSubPr>
              <m:e>
                <m:r>
                  <w:rPr>
                    <w:rFonts w:ascii="Cambria Math" w:hAnsi="Cambria Math"/>
                    <w:sz w:val="24"/>
                    <w:szCs w:val="24"/>
                  </w:rPr>
                  <m:t>O</m:t>
                </m:r>
              </m:e>
              <m:sub>
                <m:r>
                  <m:rPr>
                    <m:sty m:val="p"/>
                  </m:rPr>
                  <w:rPr>
                    <w:rFonts w:ascii="Cambria Math" w:hAnsi="Cambria Math"/>
                    <w:sz w:val="24"/>
                    <w:szCs w:val="24"/>
                  </w:rPr>
                  <m:t>2</m:t>
                </m:r>
              </m:sub>
            </m:sSub>
            <m:r>
              <m:rPr>
                <m:sty m:val="p"/>
              </m:rPr>
              <w:rPr>
                <w:rFonts w:ascii="Cambria Math" w:hAnsi="Cambria Math"/>
                <w:sz w:val="24"/>
                <w:szCs w:val="24"/>
              </w:rPr>
              <m:t>/</m:t>
            </m:r>
            <m:r>
              <w:rPr>
                <w:rFonts w:ascii="Cambria Math" w:hAnsi="Cambria Math"/>
                <w:sz w:val="24"/>
                <w:szCs w:val="24"/>
              </w:rPr>
              <m:t>dAir</m:t>
            </m:r>
          </m:sub>
        </m:sSub>
        <m:r>
          <m:rPr>
            <m:sty m:val="p"/>
          </m:rPr>
          <w:rPr>
            <w:rFonts w:ascii="Cambria Math" w:hAnsi="Cambria Math"/>
            <w:sz w:val="24"/>
            <w:szCs w:val="24"/>
          </w:rPr>
          <m:t xml:space="preserve"> </m:t>
        </m:r>
      </m:oMath>
      <w:r w:rsidRPr="005C3E8F">
        <w:rPr>
          <w:sz w:val="24"/>
          <w:szCs w:val="24"/>
        </w:rPr>
        <w:t>is the molar fraction of oxygen in dry air, taken as 21%.</w:t>
      </w:r>
    </w:p>
    <w:p w14:paraId="4D58A4B5" w14:textId="77777777" w:rsidR="006447D6" w:rsidRPr="005C3E8F" w:rsidRDefault="006447D6" w:rsidP="00B26B5F">
      <w:pPr>
        <w:pStyle w:val="a0"/>
        <w:ind w:firstLine="238"/>
        <w:rPr>
          <w:sz w:val="24"/>
          <w:szCs w:val="24"/>
        </w:rPr>
      </w:pPr>
      <w:r w:rsidRPr="005C3E8F">
        <w:rPr>
          <w:sz w:val="24"/>
          <w:szCs w:val="24"/>
        </w:rPr>
        <w:t>The gas flow expression at the stack outlet is similar to the inlet.</w:t>
      </w:r>
    </w:p>
    <w:p w14:paraId="5CB38919" w14:textId="52E3BADA" w:rsidR="006447D6" w:rsidRPr="005C3E8F" w:rsidRDefault="006447D6" w:rsidP="00B26B5F">
      <w:pPr>
        <w:pStyle w:val="a0"/>
        <w:ind w:firstLine="238"/>
        <w:rPr>
          <w:sz w:val="24"/>
          <w:szCs w:val="24"/>
        </w:rPr>
      </w:pPr>
      <w:r w:rsidRPr="005C3E8F">
        <w:rPr>
          <w:sz w:val="24"/>
          <w:szCs w:val="24"/>
        </w:rPr>
        <w:t xml:space="preserve">In the </w:t>
      </w:r>
      <w:r w:rsidR="003C0E55">
        <w:rPr>
          <w:sz w:val="24"/>
          <w:szCs w:val="24"/>
        </w:rPr>
        <w:t>GDL</w:t>
      </w:r>
      <w:r w:rsidRPr="005C3E8F">
        <w:rPr>
          <w:sz w:val="24"/>
          <w:szCs w:val="24"/>
        </w:rPr>
        <w:t xml:space="preserve"> and the </w:t>
      </w:r>
      <w:r w:rsidR="003C0E55">
        <w:rPr>
          <w:sz w:val="24"/>
          <w:szCs w:val="24"/>
        </w:rPr>
        <w:t>CL</w:t>
      </w:r>
      <w:r w:rsidRPr="005C3E8F">
        <w:rPr>
          <w:sz w:val="24"/>
          <w:szCs w:val="24"/>
        </w:rPr>
        <w:t>, the convective force is offset by the porous medium. The gas transport is mainly affected by diffusion movement [29].</w:t>
      </w:r>
    </w:p>
    <w:p w14:paraId="08060152" w14:textId="1789D6AA" w:rsidR="000F6FEB" w:rsidRPr="005C3E8F" w:rsidRDefault="006447D6" w:rsidP="005C3E8F">
      <w:pPr>
        <w:pStyle w:val="a0"/>
        <w:ind w:firstLine="238"/>
        <w:rPr>
          <w:sz w:val="24"/>
          <w:szCs w:val="24"/>
        </w:rPr>
      </w:pPr>
      <w:r w:rsidRPr="005C3E8F">
        <w:rPr>
          <w:sz w:val="24"/>
          <w:szCs w:val="24"/>
        </w:rPr>
        <w:t>The flow value caused by diffusion can be expressed as:</w:t>
      </w:r>
    </w:p>
    <w:p w14:paraId="4360B850" w14:textId="78F08CC8" w:rsidR="000C7AA4" w:rsidRPr="005C3E8F" w:rsidRDefault="00F94DB1" w:rsidP="00B26B5F">
      <w:pPr>
        <w:pStyle w:val="affa"/>
        <w:spacing w:before="240" w:after="240"/>
        <w:ind w:firstLine="482"/>
        <w:jc w:val="center"/>
        <w:rPr>
          <w:rFonts w:ascii="Times New Roman" w:hAnsi="Times New Roman" w:cs="Times New Roman"/>
          <w:sz w:val="24"/>
          <w:szCs w:val="24"/>
        </w:rPr>
      </w:pPr>
      <w:r w:rsidRPr="005C3E8F">
        <w:rPr>
          <w:rFonts w:ascii="Times New Roman" w:hAnsi="Times New Roman" w:cs="Times New Roman"/>
          <w:sz w:val="24"/>
          <w:szCs w:val="24"/>
        </w:rPr>
        <w:tab/>
      </w:r>
      <m:oMath>
        <m:sSub>
          <m:sSubPr>
            <m:ctrlPr>
              <w:rPr>
                <w:rFonts w:ascii="Cambria Math" w:hAnsi="Cambria Math" w:cs="Times New Roman"/>
                <w:sz w:val="24"/>
                <w:szCs w:val="24"/>
              </w:rPr>
            </m:ctrlPr>
          </m:sSubPr>
          <m:e>
            <m:r>
              <w:rPr>
                <w:rFonts w:ascii="Cambria Math" w:hAnsi="Cambria Math" w:cs="Times New Roman"/>
                <w:sz w:val="24"/>
                <w:szCs w:val="24"/>
              </w:rPr>
              <m:t>Q</m:t>
            </m:r>
          </m:e>
          <m:sub>
            <m:r>
              <w:rPr>
                <w:rFonts w:ascii="Cambria Math" w:hAnsi="Cambria Math" w:cs="Times New Roman"/>
                <w:sz w:val="24"/>
                <w:szCs w:val="24"/>
              </w:rPr>
              <m:t>n</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D</m:t>
            </m:r>
          </m:e>
          <m:sub>
            <m:r>
              <w:rPr>
                <w:rFonts w:ascii="Cambria Math" w:hAnsi="Cambria Math" w:cs="Times New Roman"/>
                <w:sz w:val="24"/>
                <w:szCs w:val="24"/>
              </w:rPr>
              <m:t>eff</m:t>
            </m:r>
          </m:sub>
        </m:sSub>
        <m:f>
          <m:fPr>
            <m:ctrlPr>
              <w:rPr>
                <w:rFonts w:ascii="Cambria Math" w:hAnsi="Cambria Math" w:cs="Times New Roman"/>
                <w:sz w:val="24"/>
                <w:szCs w:val="24"/>
              </w:rPr>
            </m:ctrlPr>
          </m:fPr>
          <m:num>
            <m:r>
              <w:rPr>
                <w:rFonts w:ascii="Cambria Math" w:hAnsi="Cambria Math" w:cs="Times New Roman"/>
                <w:sz w:val="24"/>
                <w:szCs w:val="24"/>
              </w:rPr>
              <m:t>∂C</m:t>
            </m:r>
          </m:num>
          <m:den>
            <m:r>
              <w:rPr>
                <w:rFonts w:ascii="Cambria Math" w:hAnsi="Cambria Math" w:cs="Times New Roman"/>
                <w:sz w:val="24"/>
                <w:szCs w:val="24"/>
              </w:rPr>
              <m:t>∂x</m:t>
            </m:r>
          </m:den>
        </m:f>
        <m:r>
          <w:rPr>
            <w:rFonts w:ascii="Cambria Math" w:hAnsi="Cambria Math" w:cs="Times New Roman"/>
            <w:sz w:val="24"/>
            <w:szCs w:val="24"/>
          </w:rPr>
          <m:t>A</m:t>
        </m:r>
      </m:oMath>
      <w:r w:rsidRPr="005C3E8F">
        <w:rPr>
          <w:rFonts w:ascii="Times New Roman" w:hAnsi="Times New Roman" w:cs="Times New Roman"/>
          <w:sz w:val="24"/>
          <w:szCs w:val="24"/>
        </w:rPr>
        <w:tab/>
      </w:r>
      <w:r w:rsidR="00D91C99" w:rsidRPr="005C3E8F">
        <w:rPr>
          <w:rFonts w:ascii="Times New Roman" w:hAnsi="Times New Roman" w:cs="Times New Roman"/>
          <w:sz w:val="24"/>
          <w:szCs w:val="24"/>
        </w:rPr>
        <w:t>(4)</w:t>
      </w:r>
    </w:p>
    <w:p w14:paraId="4D0120F0" w14:textId="3EA20713" w:rsidR="00B23A16" w:rsidRPr="005C3E8F" w:rsidRDefault="00B23A16" w:rsidP="005C3E8F">
      <w:pPr>
        <w:pStyle w:val="a0"/>
        <w:ind w:firstLine="238"/>
        <w:rPr>
          <w:sz w:val="24"/>
          <w:szCs w:val="24"/>
        </w:rPr>
      </w:pPr>
      <w:r w:rsidRPr="005C3E8F">
        <w:rPr>
          <w:sz w:val="24"/>
          <w:szCs w:val="24"/>
        </w:rPr>
        <w:t xml:space="preserve">Where </w:t>
      </w:r>
      <m:oMath>
        <m:sSub>
          <m:sSubPr>
            <m:ctrlPr>
              <w:rPr>
                <w:rFonts w:ascii="Cambria Math" w:hAnsi="Cambria Math"/>
                <w:sz w:val="24"/>
                <w:szCs w:val="24"/>
              </w:rPr>
            </m:ctrlPr>
          </m:sSubPr>
          <m:e>
            <m:r>
              <w:rPr>
                <w:rFonts w:ascii="Cambria Math" w:hAnsi="Cambria Math"/>
                <w:sz w:val="24"/>
                <w:szCs w:val="24"/>
              </w:rPr>
              <m:t>Q</m:t>
            </m:r>
          </m:e>
          <m:sub>
            <m:r>
              <w:rPr>
                <w:rFonts w:ascii="Cambria Math" w:hAnsi="Cambria Math"/>
                <w:sz w:val="24"/>
                <w:szCs w:val="24"/>
              </w:rPr>
              <m:t>n</m:t>
            </m:r>
          </m:sub>
        </m:sSub>
        <m:r>
          <m:rPr>
            <m:sty m:val="p"/>
          </m:rPr>
          <w:rPr>
            <w:rFonts w:ascii="Cambria Math" w:hAnsi="Cambria Math"/>
            <w:sz w:val="24"/>
            <w:szCs w:val="24"/>
          </w:rPr>
          <m:t xml:space="preserve"> </m:t>
        </m:r>
      </m:oMath>
      <w:r w:rsidRPr="005C3E8F">
        <w:rPr>
          <w:sz w:val="24"/>
          <w:szCs w:val="24"/>
        </w:rPr>
        <w:t xml:space="preserve">is the molar flow rate of the substance (kmol/s), </w:t>
      </w:r>
      <m:oMath>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eff</m:t>
            </m:r>
          </m:sub>
        </m:sSub>
      </m:oMath>
      <w:r w:rsidRPr="005C3E8F">
        <w:rPr>
          <w:sz w:val="24"/>
          <w:szCs w:val="24"/>
        </w:rPr>
        <w:t xml:space="preserve"> is the effective diffusion coefficient of the substance </w:t>
      </w:r>
      <w:r w:rsidR="006A05BB" w:rsidRPr="005C3E8F">
        <w:rPr>
          <w:sz w:val="24"/>
          <w:szCs w:val="24"/>
        </w:rPr>
        <w:t>(m</w:t>
      </w:r>
      <w:r w:rsidR="00920508" w:rsidRPr="005C3E8F">
        <w:rPr>
          <w:sz w:val="24"/>
          <w:szCs w:val="24"/>
          <w:vertAlign w:val="superscript"/>
        </w:rPr>
        <w:t>2</w:t>
      </w:r>
      <w:r w:rsidR="006A05BB" w:rsidRPr="005C3E8F">
        <w:rPr>
          <w:sz w:val="24"/>
          <w:szCs w:val="24"/>
        </w:rPr>
        <w:t>/s),</w:t>
      </w:r>
      <w:r w:rsidRPr="005C3E8F">
        <w:rPr>
          <w:sz w:val="24"/>
          <w:szCs w:val="24"/>
        </w:rPr>
        <w:t xml:space="preserve"> </w:t>
      </w:r>
      <m:oMath>
        <m:f>
          <m:fPr>
            <m:ctrlPr>
              <w:rPr>
                <w:rFonts w:ascii="Cambria Math" w:hAnsi="Cambria Math"/>
                <w:sz w:val="24"/>
                <w:szCs w:val="24"/>
              </w:rPr>
            </m:ctrlPr>
          </m:fPr>
          <m:num>
            <m:r>
              <w:rPr>
                <w:rFonts w:ascii="Cambria Math" w:hAnsi="Cambria Math"/>
                <w:sz w:val="24"/>
                <w:szCs w:val="24"/>
              </w:rPr>
              <m:t>∂C</m:t>
            </m:r>
          </m:num>
          <m:den>
            <m:r>
              <w:rPr>
                <w:rFonts w:ascii="Cambria Math" w:hAnsi="Cambria Math"/>
                <w:sz w:val="24"/>
                <w:szCs w:val="24"/>
              </w:rPr>
              <m:t>∂x</m:t>
            </m:r>
          </m:den>
        </m:f>
      </m:oMath>
      <w:r w:rsidRPr="005C3E8F">
        <w:rPr>
          <w:sz w:val="24"/>
          <w:szCs w:val="24"/>
        </w:rPr>
        <w:t xml:space="preserve"> is the concentration gradient (kmol</w:t>
      </w:r>
      <w:r w:rsidR="002E5659" w:rsidRPr="005C3E8F">
        <w:rPr>
          <w:sz w:val="24"/>
          <w:szCs w:val="24"/>
        </w:rPr>
        <w:t>/m</w:t>
      </w:r>
      <w:r w:rsidR="00146AA1" w:rsidRPr="005C3E8F">
        <w:rPr>
          <w:sz w:val="24"/>
          <w:szCs w:val="24"/>
          <w:vertAlign w:val="superscript"/>
        </w:rPr>
        <w:t>4</w:t>
      </w:r>
      <w:r w:rsidRPr="005C3E8F">
        <w:rPr>
          <w:sz w:val="24"/>
          <w:szCs w:val="24"/>
        </w:rPr>
        <w:t xml:space="preserve">), A is the cross-sectional area of the gas flow </w:t>
      </w:r>
      <w:r w:rsidR="009925F1" w:rsidRPr="005C3E8F">
        <w:rPr>
          <w:sz w:val="24"/>
          <w:szCs w:val="24"/>
        </w:rPr>
        <w:t>(m</w:t>
      </w:r>
      <w:r w:rsidR="00920508" w:rsidRPr="005C3E8F">
        <w:rPr>
          <w:sz w:val="24"/>
          <w:szCs w:val="24"/>
          <w:vertAlign w:val="superscript"/>
        </w:rPr>
        <w:t>2</w:t>
      </w:r>
      <w:r w:rsidR="009925F1" w:rsidRPr="005C3E8F">
        <w:rPr>
          <w:sz w:val="24"/>
          <w:szCs w:val="24"/>
        </w:rPr>
        <w:t>)</w:t>
      </w:r>
      <w:r w:rsidRPr="005C3E8F">
        <w:rPr>
          <w:sz w:val="24"/>
          <w:szCs w:val="24"/>
        </w:rPr>
        <w:t>.</w:t>
      </w:r>
    </w:p>
    <w:p w14:paraId="74D6EDA8" w14:textId="72F3CE02" w:rsidR="005971A2" w:rsidRPr="005C3E8F" w:rsidRDefault="005971A2" w:rsidP="005C3E8F">
      <w:pPr>
        <w:pStyle w:val="a0"/>
        <w:ind w:firstLine="238"/>
        <w:rPr>
          <w:sz w:val="24"/>
          <w:szCs w:val="24"/>
        </w:rPr>
      </w:pPr>
      <w:r w:rsidRPr="005C3E8F">
        <w:rPr>
          <w:sz w:val="24"/>
          <w:szCs w:val="24"/>
        </w:rPr>
        <w:t>In porous media, the effective diffusion coefficient can be expressed as follows</w:t>
      </w:r>
      <w:r w:rsidR="00DD42F3" w:rsidRPr="005C3E8F">
        <w:rPr>
          <w:sz w:val="24"/>
          <w:szCs w:val="24"/>
        </w:rPr>
        <w:t xml:space="preserve"> </w:t>
      </w:r>
      <w:r w:rsidR="0061121C" w:rsidRPr="005C3E8F">
        <w:rPr>
          <w:sz w:val="24"/>
          <w:szCs w:val="24"/>
        </w:rPr>
        <w:fldChar w:fldCharType="begin"/>
      </w:r>
      <w:r w:rsidR="00604815">
        <w:rPr>
          <w:sz w:val="24"/>
          <w:szCs w:val="24"/>
        </w:rPr>
        <w:instrText xml:space="preserve"> ADDIN EN.CITE &lt;EndNote&gt;&lt;Cite&gt;&lt;Author&gt;Cussler&lt;/Author&gt;&lt;Year&gt;2009&lt;/Year&gt;&lt;RecNum&gt;30&lt;/RecNum&gt;&lt;DisplayText&gt;[35]&lt;/DisplayText&gt;&lt;record&gt;&lt;rec-number&gt;30&lt;/rec-number&gt;&lt;foreign-keys&gt;&lt;key app="EN" db-id="000swzsf7z55zwep9ta5fp0f9v2zz9d29vaz" timestamp="1698904844"&gt;30&lt;/key&gt;&lt;/foreign-keys&gt;&lt;ref-type name="Book"&gt;6&lt;/ref-type&gt;&lt;contributors&gt;&lt;authors&gt;&lt;author&gt;Cussler, Edward Lansing&lt;/author&gt;&lt;/authors&gt;&lt;/contributors&gt;&lt;titles&gt;&lt;title&gt;Diffusion: mass transfer in fluid systems&lt;/title&gt;&lt;translated-title&gt;&lt;style face="normal" font="defa</w:instrText>
      </w:r>
      <w:r w:rsidR="00604815">
        <w:rPr>
          <w:rFonts w:hint="eastAsia"/>
          <w:sz w:val="24"/>
          <w:szCs w:val="24"/>
        </w:rPr>
        <w:instrText>ult" charset="134" size="100%"&gt;</w:instrText>
      </w:r>
      <w:r w:rsidR="00604815">
        <w:rPr>
          <w:rFonts w:hint="eastAsia"/>
          <w:sz w:val="24"/>
          <w:szCs w:val="24"/>
        </w:rPr>
        <w:instrText>扩散：流体系统中的传质</w:instrText>
      </w:r>
      <w:r w:rsidR="00604815">
        <w:rPr>
          <w:rFonts w:hint="eastAsia"/>
          <w:sz w:val="24"/>
          <w:szCs w:val="24"/>
        </w:rPr>
        <w:instrText>&lt;/style&gt;&lt;/translated-title&gt;&lt;/titles&gt;&lt;dates&gt;&lt;year&gt;2009&lt;/year&gt;&lt;/dates&gt;&lt;publisher&gt;Cambridge university press&lt;/publisher&gt;&lt;isbn&gt;0521871212&lt;/isbn&gt;&lt;urls&gt;&lt;/urls&gt;&lt;/record&gt;&lt;/Cite&gt;&lt;/EndNote&gt;</w:instrText>
      </w:r>
      <w:r w:rsidR="0061121C" w:rsidRPr="005C3E8F">
        <w:rPr>
          <w:sz w:val="24"/>
          <w:szCs w:val="24"/>
        </w:rPr>
        <w:fldChar w:fldCharType="separate"/>
      </w:r>
      <w:r w:rsidR="00604815">
        <w:rPr>
          <w:noProof/>
          <w:sz w:val="24"/>
          <w:szCs w:val="24"/>
        </w:rPr>
        <w:t>[35]</w:t>
      </w:r>
      <w:r w:rsidR="0061121C" w:rsidRPr="005C3E8F">
        <w:rPr>
          <w:sz w:val="24"/>
          <w:szCs w:val="24"/>
        </w:rPr>
        <w:fldChar w:fldCharType="end"/>
      </w:r>
      <w:r w:rsidR="00DD42F3" w:rsidRPr="005C3E8F">
        <w:rPr>
          <w:rFonts w:hint="eastAsia"/>
          <w:sz w:val="24"/>
          <w:szCs w:val="24"/>
        </w:rPr>
        <w:t>:</w:t>
      </w:r>
    </w:p>
    <w:p w14:paraId="67F40D74" w14:textId="4E39AC46" w:rsidR="0032787E" w:rsidRPr="005C3E8F" w:rsidRDefault="00F94DB1" w:rsidP="005C3E8F">
      <w:pPr>
        <w:pStyle w:val="affa"/>
        <w:spacing w:before="240" w:after="240"/>
        <w:ind w:firstLine="482"/>
        <w:jc w:val="center"/>
        <w:rPr>
          <w:rFonts w:ascii="Times New Roman" w:hAnsi="Times New Roman" w:cs="Times New Roman"/>
          <w:sz w:val="24"/>
          <w:szCs w:val="24"/>
        </w:rPr>
      </w:pPr>
      <w:bookmarkStart w:id="85" w:name="OLE_LINK14"/>
      <w:bookmarkStart w:id="86" w:name="OLE_LINK15"/>
      <w:r w:rsidRPr="005C3E8F">
        <w:rPr>
          <w:rFonts w:ascii="Times New Roman" w:hAnsi="Times New Roman" w:cs="Times New Roman"/>
          <w:sz w:val="24"/>
          <w:szCs w:val="24"/>
        </w:rPr>
        <w:tab/>
      </w:r>
      <m:oMath>
        <m:sSub>
          <m:sSubPr>
            <m:ctrlPr>
              <w:rPr>
                <w:rFonts w:ascii="Cambria Math" w:hAnsi="Cambria Math" w:cs="Times New Roman"/>
                <w:sz w:val="24"/>
                <w:szCs w:val="24"/>
              </w:rPr>
            </m:ctrlPr>
          </m:sSubPr>
          <m:e>
            <m:r>
              <w:rPr>
                <w:rFonts w:ascii="Cambria Math" w:hAnsi="Cambria Math" w:cs="Times New Roman"/>
                <w:sz w:val="24"/>
                <w:szCs w:val="24"/>
              </w:rPr>
              <m:t>D</m:t>
            </m:r>
          </m:e>
          <m:sub>
            <m:r>
              <w:rPr>
                <w:rFonts w:ascii="Cambria Math" w:hAnsi="Cambria Math" w:cs="Times New Roman"/>
                <w:sz w:val="24"/>
                <w:szCs w:val="24"/>
              </w:rPr>
              <m:t>eff</m:t>
            </m:r>
            <m:r>
              <m:rPr>
                <m:sty m:val="p"/>
              </m:rPr>
              <w:rPr>
                <w:rFonts w:ascii="Cambria Math" w:hAnsi="Cambria Math" w:cs="Times New Roman"/>
                <w:sz w:val="24"/>
                <w:szCs w:val="24"/>
              </w:rPr>
              <m:t>,</m:t>
            </m:r>
            <m:r>
              <w:rPr>
                <w:rFonts w:ascii="Cambria Math" w:hAnsi="Cambria Math" w:cs="Times New Roman"/>
                <w:sz w:val="24"/>
                <w:szCs w:val="24"/>
              </w:rPr>
              <m:t>i</m:t>
            </m:r>
          </m:sub>
        </m:sSub>
        <w:bookmarkEnd w:id="85"/>
        <w:bookmarkEnd w:id="86"/>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D</m:t>
            </m:r>
          </m:e>
          <m:sub>
            <m:r>
              <w:rPr>
                <w:rFonts w:ascii="Cambria Math" w:hAnsi="Cambria Math" w:cs="Times New Roman"/>
                <w:sz w:val="24"/>
                <w:szCs w:val="24"/>
              </w:rPr>
              <m:t>i</m:t>
            </m:r>
          </m:sub>
        </m:sSub>
        <m:f>
          <m:fPr>
            <m:ctrlPr>
              <w:rPr>
                <w:rFonts w:ascii="Cambria Math" w:hAnsi="Cambria Math" w:cs="Times New Roman"/>
                <w:sz w:val="24"/>
                <w:szCs w:val="24"/>
              </w:rPr>
            </m:ctrlPr>
          </m:fPr>
          <m:num>
            <m:r>
              <w:rPr>
                <w:rFonts w:ascii="Cambria Math" w:hAnsi="Cambria Math" w:cs="Times New Roman"/>
                <w:sz w:val="24"/>
                <w:szCs w:val="24"/>
              </w:rPr>
              <m:t>ε</m:t>
            </m:r>
          </m:num>
          <m:den>
            <m:r>
              <w:rPr>
                <w:rFonts w:ascii="Cambria Math" w:hAnsi="Cambria Math" w:cs="Times New Roman"/>
                <w:sz w:val="24"/>
                <w:szCs w:val="24"/>
              </w:rPr>
              <m:t>τ</m:t>
            </m:r>
          </m:den>
        </m:f>
      </m:oMath>
      <w:r w:rsidRPr="005C3E8F">
        <w:rPr>
          <w:rFonts w:ascii="Times New Roman" w:hAnsi="Times New Roman" w:cs="Times New Roman"/>
          <w:sz w:val="24"/>
          <w:szCs w:val="24"/>
        </w:rPr>
        <w:tab/>
      </w:r>
      <w:r w:rsidR="00AD7222" w:rsidRPr="005C3E8F">
        <w:rPr>
          <w:rFonts w:ascii="Times New Roman" w:hAnsi="Times New Roman" w:cs="Times New Roman"/>
          <w:sz w:val="24"/>
          <w:szCs w:val="24"/>
        </w:rPr>
        <w:t>(5)</w:t>
      </w:r>
    </w:p>
    <w:p w14:paraId="0D116FE7" w14:textId="53003D6A" w:rsidR="0032787E" w:rsidRPr="005C3E8F" w:rsidRDefault="0032787E" w:rsidP="005C3E8F">
      <w:pPr>
        <w:pStyle w:val="a0"/>
        <w:ind w:firstLine="238"/>
        <w:rPr>
          <w:sz w:val="24"/>
          <w:szCs w:val="24"/>
        </w:rPr>
      </w:pPr>
      <w:r w:rsidRPr="005C3E8F">
        <w:rPr>
          <w:sz w:val="24"/>
          <w:szCs w:val="24"/>
        </w:rPr>
        <w:t xml:space="preserve">Where </w:t>
      </w:r>
      <m:oMath>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eff</m:t>
            </m:r>
            <m:r>
              <m:rPr>
                <m:sty m:val="p"/>
              </m:rPr>
              <w:rPr>
                <w:rFonts w:ascii="Cambria Math" w:hAnsi="Cambria Math"/>
                <w:sz w:val="24"/>
                <w:szCs w:val="24"/>
              </w:rPr>
              <m:t>,</m:t>
            </m:r>
            <m:r>
              <w:rPr>
                <w:rFonts w:ascii="Cambria Math" w:hAnsi="Cambria Math"/>
                <w:sz w:val="24"/>
                <w:szCs w:val="24"/>
              </w:rPr>
              <m:t>i</m:t>
            </m:r>
          </m:sub>
        </m:sSub>
      </m:oMath>
      <w:r w:rsidRPr="005C3E8F">
        <w:rPr>
          <w:sz w:val="24"/>
          <w:szCs w:val="24"/>
        </w:rPr>
        <w:t xml:space="preserve"> is the effective diffusion coefficient of gas</w:t>
      </w:r>
      <w:r w:rsidRPr="005C3E8F">
        <w:rPr>
          <w:i/>
          <w:iCs/>
          <w:sz w:val="24"/>
          <w:szCs w:val="24"/>
        </w:rPr>
        <w:t xml:space="preserve"> </w:t>
      </w:r>
      <w:proofErr w:type="spellStart"/>
      <w:r w:rsidRPr="005C3E8F">
        <w:rPr>
          <w:i/>
          <w:iCs/>
          <w:sz w:val="24"/>
          <w:szCs w:val="24"/>
        </w:rPr>
        <w:t>i</w:t>
      </w:r>
      <w:proofErr w:type="spellEnd"/>
      <w:r w:rsidRPr="005C3E8F">
        <w:rPr>
          <w:i/>
          <w:iCs/>
          <w:sz w:val="24"/>
          <w:szCs w:val="24"/>
        </w:rPr>
        <w:t xml:space="preserve"> </w:t>
      </w:r>
      <w:r w:rsidRPr="005C3E8F">
        <w:rPr>
          <w:sz w:val="24"/>
          <w:szCs w:val="24"/>
        </w:rPr>
        <w:t>in porous media (m</w:t>
      </w:r>
      <w:r w:rsidR="00920508" w:rsidRPr="005C3E8F">
        <w:rPr>
          <w:sz w:val="24"/>
          <w:szCs w:val="24"/>
          <w:vertAlign w:val="superscript"/>
        </w:rPr>
        <w:t>2</w:t>
      </w:r>
      <w:r w:rsidRPr="005C3E8F">
        <w:rPr>
          <w:sz w:val="24"/>
          <w:szCs w:val="24"/>
        </w:rPr>
        <w:t>/s),</w:t>
      </w:r>
      <w:r w:rsidR="005738AC" w:rsidRPr="005C3E8F">
        <w:rPr>
          <w:sz w:val="24"/>
          <w:szCs w:val="24"/>
        </w:rPr>
        <w:t xml:space="preserve"> </w:t>
      </w:r>
      <m:oMath>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i</m:t>
            </m:r>
          </m:sub>
        </m:sSub>
      </m:oMath>
      <w:r w:rsidRPr="005C3E8F">
        <w:rPr>
          <w:sz w:val="24"/>
          <w:szCs w:val="24"/>
        </w:rPr>
        <w:t xml:space="preserve"> is the diffusion coefficient of gas i (m</w:t>
      </w:r>
      <w:r w:rsidR="00920508" w:rsidRPr="005C3E8F">
        <w:rPr>
          <w:sz w:val="24"/>
          <w:szCs w:val="24"/>
          <w:vertAlign w:val="superscript"/>
        </w:rPr>
        <w:t>2</w:t>
      </w:r>
      <w:r w:rsidRPr="005C3E8F">
        <w:rPr>
          <w:sz w:val="24"/>
          <w:szCs w:val="24"/>
        </w:rPr>
        <w:t>/s), ε is the porosity of the porous medium, and τ is the tortuosity of the porous medium.</w:t>
      </w:r>
    </w:p>
    <w:p w14:paraId="73859791" w14:textId="3E604154" w:rsidR="0032787E" w:rsidRPr="005C3E8F" w:rsidRDefault="0032787E" w:rsidP="005C3E8F">
      <w:pPr>
        <w:pStyle w:val="a0"/>
        <w:ind w:firstLine="238"/>
        <w:rPr>
          <w:sz w:val="24"/>
          <w:szCs w:val="24"/>
        </w:rPr>
      </w:pPr>
      <w:r w:rsidRPr="005C3E8F">
        <w:rPr>
          <w:sz w:val="24"/>
          <w:szCs w:val="24"/>
        </w:rPr>
        <w:t>The research of Bruggeman et al. provided the corresponding relationship between porosity and tortuosity</w:t>
      </w:r>
      <w:r w:rsidR="00DD42F3" w:rsidRPr="005C3E8F">
        <w:rPr>
          <w:sz w:val="24"/>
          <w:szCs w:val="24"/>
        </w:rPr>
        <w:t xml:space="preserve"> </w:t>
      </w:r>
      <w:r w:rsidRPr="005C3E8F">
        <w:rPr>
          <w:sz w:val="24"/>
          <w:szCs w:val="24"/>
        </w:rPr>
        <w:t>[37]:</w:t>
      </w:r>
    </w:p>
    <w:p w14:paraId="71985A2C" w14:textId="4A48B441" w:rsidR="00F94DB1" w:rsidRPr="005C3E8F" w:rsidRDefault="00F94DB1" w:rsidP="005C3E8F">
      <w:pPr>
        <w:pStyle w:val="affa"/>
        <w:spacing w:before="240" w:after="240"/>
        <w:ind w:firstLine="482"/>
        <w:jc w:val="center"/>
        <w:rPr>
          <w:rFonts w:ascii="Times New Roman" w:hAnsi="Times New Roman" w:cs="Times New Roman"/>
          <w:sz w:val="24"/>
          <w:szCs w:val="24"/>
        </w:rPr>
      </w:pPr>
      <w:r w:rsidRPr="005C3E8F">
        <w:rPr>
          <w:rFonts w:ascii="Times New Roman" w:hAnsi="Times New Roman" w:cs="Times New Roman"/>
          <w:sz w:val="24"/>
          <w:szCs w:val="24"/>
        </w:rPr>
        <w:tab/>
      </w:r>
      <m:oMath>
        <m:r>
          <w:rPr>
            <w:rFonts w:ascii="Cambria Math" w:hAnsi="Cambria Math" w:cs="Times New Roman"/>
            <w:sz w:val="24"/>
            <w:szCs w:val="24"/>
          </w:rPr>
          <m:t>τ</m:t>
        </m:r>
        <m:r>
          <m:rPr>
            <m:sty m:val="p"/>
          </m:rPr>
          <w:rPr>
            <w:rFonts w:ascii="Cambria Math" w:hAnsi="Cambria Math" w:cs="Times New Roman"/>
            <w:sz w:val="24"/>
            <w:szCs w:val="24"/>
          </w:rPr>
          <m:t>=</m:t>
        </m:r>
        <m:sSup>
          <m:sSupPr>
            <m:ctrlPr>
              <w:rPr>
                <w:rFonts w:ascii="Cambria Math" w:hAnsi="Cambria Math" w:cs="Times New Roman"/>
                <w:sz w:val="24"/>
                <w:szCs w:val="24"/>
              </w:rPr>
            </m:ctrlPr>
          </m:sSupPr>
          <m:e>
            <m:r>
              <w:rPr>
                <w:rFonts w:ascii="Cambria Math" w:hAnsi="Cambria Math" w:cs="Times New Roman"/>
                <w:sz w:val="24"/>
                <w:szCs w:val="24"/>
              </w:rPr>
              <m:t>ε</m:t>
            </m:r>
          </m:e>
          <m:sup>
            <m:r>
              <m:rPr>
                <m:sty m:val="p"/>
              </m:rPr>
              <w:rPr>
                <w:rFonts w:ascii="Cambria Math" w:hAnsi="Cambria Math" w:cs="Times New Roman"/>
                <w:sz w:val="24"/>
                <w:szCs w:val="24"/>
              </w:rPr>
              <m:t>-0.5</m:t>
            </m:r>
          </m:sup>
        </m:sSup>
      </m:oMath>
      <w:r w:rsidRPr="005C3E8F">
        <w:rPr>
          <w:rFonts w:ascii="Times New Roman" w:hAnsi="Times New Roman" w:cs="Times New Roman"/>
          <w:sz w:val="24"/>
          <w:szCs w:val="24"/>
        </w:rPr>
        <w:tab/>
      </w:r>
      <w:r w:rsidR="00CD6706" w:rsidRPr="005C3E8F">
        <w:rPr>
          <w:rFonts w:ascii="Times New Roman" w:hAnsi="Times New Roman" w:cs="Times New Roman"/>
          <w:sz w:val="24"/>
          <w:szCs w:val="24"/>
        </w:rPr>
        <w:t>(6)</w:t>
      </w:r>
    </w:p>
    <w:p w14:paraId="7E74D7AD" w14:textId="2F4678FC" w:rsidR="00D20290" w:rsidRPr="005C3E8F" w:rsidRDefault="00D20290" w:rsidP="005C3E8F">
      <w:pPr>
        <w:pStyle w:val="a0"/>
        <w:ind w:firstLine="238"/>
        <w:rPr>
          <w:sz w:val="24"/>
          <w:szCs w:val="24"/>
        </w:rPr>
      </w:pPr>
      <w:r w:rsidRPr="005C3E8F">
        <w:rPr>
          <w:rFonts w:hint="eastAsia"/>
          <w:sz w:val="24"/>
          <w:szCs w:val="24"/>
        </w:rPr>
        <w:t>W</w:t>
      </w:r>
      <w:r w:rsidRPr="005C3E8F">
        <w:rPr>
          <w:sz w:val="24"/>
          <w:szCs w:val="24"/>
        </w:rPr>
        <w:t xml:space="preserve">here </w:t>
      </w:r>
      <m:oMath>
        <m:r>
          <w:rPr>
            <w:rFonts w:ascii="Cambria Math" w:hAnsi="Cambria Math"/>
            <w:sz w:val="24"/>
            <w:szCs w:val="24"/>
          </w:rPr>
          <m:t>τ</m:t>
        </m:r>
      </m:oMath>
      <w:r w:rsidRPr="005C3E8F">
        <w:rPr>
          <w:sz w:val="24"/>
          <w:szCs w:val="24"/>
        </w:rPr>
        <w:t xml:space="preserve"> is the tortuosity of </w:t>
      </w:r>
      <w:r w:rsidR="00B37BB3">
        <w:rPr>
          <w:sz w:val="24"/>
          <w:szCs w:val="24"/>
        </w:rPr>
        <w:t xml:space="preserve">the </w:t>
      </w:r>
      <w:r w:rsidRPr="005C3E8F">
        <w:rPr>
          <w:sz w:val="24"/>
          <w:szCs w:val="24"/>
        </w:rPr>
        <w:t>porous medium.</w:t>
      </w:r>
    </w:p>
    <w:p w14:paraId="49C10CB4" w14:textId="60ABCE5C" w:rsidR="000250D0" w:rsidRPr="005C3E8F" w:rsidRDefault="00A8558A" w:rsidP="005C3E8F">
      <w:pPr>
        <w:pStyle w:val="a0"/>
        <w:ind w:firstLine="238"/>
        <w:rPr>
          <w:sz w:val="24"/>
          <w:szCs w:val="24"/>
        </w:rPr>
      </w:pPr>
      <w:r w:rsidRPr="005C3E8F">
        <w:rPr>
          <w:sz w:val="24"/>
          <w:szCs w:val="24"/>
        </w:rPr>
        <w:t>Therefore,</w:t>
      </w:r>
      <w:r w:rsidR="001816AE" w:rsidRPr="005C3E8F">
        <w:rPr>
          <w:sz w:val="24"/>
          <w:szCs w:val="24"/>
        </w:rPr>
        <w:t xml:space="preserve"> </w:t>
      </w:r>
      <w:r w:rsidR="008A3C83" w:rsidRPr="005C3E8F">
        <w:rPr>
          <w:rFonts w:hint="eastAsia"/>
          <w:sz w:val="24"/>
          <w:szCs w:val="24"/>
        </w:rPr>
        <w:t>t</w:t>
      </w:r>
      <w:r w:rsidR="008A3C83" w:rsidRPr="005C3E8F">
        <w:rPr>
          <w:sz w:val="24"/>
          <w:szCs w:val="24"/>
        </w:rPr>
        <w:t>he following relationship can be obtained</w:t>
      </w:r>
      <w:r w:rsidR="001816AE" w:rsidRPr="005C3E8F">
        <w:rPr>
          <w:sz w:val="24"/>
          <w:szCs w:val="24"/>
        </w:rPr>
        <w:t>:</w:t>
      </w:r>
    </w:p>
    <w:p w14:paraId="28A81E39" w14:textId="1B22A05B" w:rsidR="00F94DB1" w:rsidRPr="005C3E8F" w:rsidRDefault="00F94DB1" w:rsidP="005C3E8F">
      <w:pPr>
        <w:pStyle w:val="affa"/>
        <w:spacing w:before="240" w:after="240"/>
        <w:ind w:firstLine="482"/>
        <w:jc w:val="center"/>
        <w:rPr>
          <w:rFonts w:ascii="Times New Roman" w:hAnsi="Times New Roman" w:cs="Times New Roman"/>
          <w:sz w:val="24"/>
          <w:szCs w:val="24"/>
        </w:rPr>
      </w:pPr>
      <w:r w:rsidRPr="005C3E8F">
        <w:rPr>
          <w:rFonts w:ascii="Times New Roman" w:hAnsi="Times New Roman" w:cs="Times New Roman"/>
          <w:sz w:val="24"/>
          <w:szCs w:val="24"/>
        </w:rPr>
        <w:tab/>
      </w:r>
      <m:oMath>
        <m:sSub>
          <m:sSubPr>
            <m:ctrlPr>
              <w:rPr>
                <w:rFonts w:ascii="Cambria Math" w:hAnsi="Cambria Math" w:cs="Times New Roman"/>
                <w:sz w:val="24"/>
                <w:szCs w:val="24"/>
              </w:rPr>
            </m:ctrlPr>
          </m:sSubPr>
          <m:e>
            <m:r>
              <w:rPr>
                <w:rFonts w:ascii="Cambria Math" w:hAnsi="Cambria Math" w:cs="Times New Roman"/>
                <w:sz w:val="24"/>
                <w:szCs w:val="24"/>
              </w:rPr>
              <m:t>D</m:t>
            </m:r>
          </m:e>
          <m:sub>
            <m:r>
              <w:rPr>
                <w:rFonts w:ascii="Cambria Math" w:hAnsi="Cambria Math" w:cs="Times New Roman"/>
                <w:sz w:val="24"/>
                <w:szCs w:val="24"/>
              </w:rPr>
              <m:t>eff</m:t>
            </m:r>
            <m:r>
              <m:rPr>
                <m:sty m:val="p"/>
              </m:rPr>
              <w:rPr>
                <w:rFonts w:ascii="Cambria Math" w:hAnsi="Cambria Math" w:cs="Times New Roman"/>
                <w:sz w:val="24"/>
                <w:szCs w:val="24"/>
              </w:rPr>
              <m:t>,</m:t>
            </m:r>
            <m:r>
              <w:rPr>
                <w:rFonts w:ascii="Cambria Math" w:hAnsi="Cambria Math" w:cs="Times New Roman"/>
                <w:sz w:val="24"/>
                <w:szCs w:val="24"/>
              </w:rPr>
              <m:t>i</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D</m:t>
            </m:r>
          </m:e>
          <m:sub>
            <m:r>
              <w:rPr>
                <w:rFonts w:ascii="Cambria Math" w:hAnsi="Cambria Math" w:cs="Times New Roman"/>
                <w:sz w:val="24"/>
                <w:szCs w:val="24"/>
              </w:rPr>
              <m:t>i</m:t>
            </m:r>
          </m:sub>
        </m:sSub>
        <m:sSup>
          <m:sSupPr>
            <m:ctrlPr>
              <w:rPr>
                <w:rFonts w:ascii="Cambria Math" w:hAnsi="Cambria Math" w:cs="Times New Roman"/>
                <w:sz w:val="24"/>
                <w:szCs w:val="24"/>
              </w:rPr>
            </m:ctrlPr>
          </m:sSupPr>
          <m:e>
            <m:r>
              <w:rPr>
                <w:rFonts w:ascii="Cambria Math" w:hAnsi="Cambria Math" w:cs="Times New Roman"/>
                <w:sz w:val="24"/>
                <w:szCs w:val="24"/>
              </w:rPr>
              <m:t>ε</m:t>
            </m:r>
          </m:e>
          <m:sup>
            <m:r>
              <m:rPr>
                <m:sty m:val="p"/>
              </m:rPr>
              <w:rPr>
                <w:rFonts w:ascii="Cambria Math" w:hAnsi="Cambria Math" w:cs="Times New Roman"/>
                <w:sz w:val="24"/>
                <w:szCs w:val="24"/>
              </w:rPr>
              <m:t>1.5</m:t>
            </m:r>
          </m:sup>
        </m:sSup>
      </m:oMath>
      <w:r w:rsidRPr="005C3E8F">
        <w:rPr>
          <w:rFonts w:ascii="Times New Roman" w:hAnsi="Times New Roman" w:cs="Times New Roman"/>
          <w:sz w:val="24"/>
          <w:szCs w:val="24"/>
        </w:rPr>
        <w:tab/>
      </w:r>
      <w:r w:rsidR="000377C0" w:rsidRPr="005C3E8F">
        <w:rPr>
          <w:rFonts w:ascii="Times New Roman" w:hAnsi="Times New Roman" w:cs="Times New Roman"/>
          <w:sz w:val="24"/>
          <w:szCs w:val="24"/>
        </w:rPr>
        <w:t>(7)</w:t>
      </w:r>
    </w:p>
    <w:p w14:paraId="7C4C51E0" w14:textId="7540721A" w:rsidR="005019B7" w:rsidRPr="005C3E8F" w:rsidRDefault="00364FCB" w:rsidP="005C3E8F">
      <w:pPr>
        <w:pStyle w:val="a0"/>
        <w:ind w:firstLine="238"/>
        <w:rPr>
          <w:sz w:val="24"/>
          <w:szCs w:val="24"/>
        </w:rPr>
      </w:pPr>
      <w:r>
        <w:rPr>
          <w:sz w:val="24"/>
          <w:szCs w:val="24"/>
        </w:rPr>
        <w:t>S</w:t>
      </w:r>
      <w:r>
        <w:rPr>
          <w:rFonts w:hint="eastAsia"/>
          <w:sz w:val="24"/>
          <w:szCs w:val="24"/>
        </w:rPr>
        <w:t>ince</w:t>
      </w:r>
      <w:r w:rsidR="007A4379" w:rsidRPr="005C3E8F">
        <w:rPr>
          <w:sz w:val="24"/>
          <w:szCs w:val="24"/>
        </w:rPr>
        <w:t xml:space="preserve"> liquid water </w:t>
      </w:r>
      <w:r>
        <w:rPr>
          <w:sz w:val="24"/>
          <w:szCs w:val="24"/>
        </w:rPr>
        <w:t>can</w:t>
      </w:r>
      <w:r w:rsidR="007A4379" w:rsidRPr="005C3E8F">
        <w:rPr>
          <w:sz w:val="24"/>
          <w:szCs w:val="24"/>
        </w:rPr>
        <w:t xml:space="preserve"> </w:t>
      </w:r>
      <w:r>
        <w:rPr>
          <w:sz w:val="24"/>
          <w:szCs w:val="24"/>
        </w:rPr>
        <w:t>i</w:t>
      </w:r>
      <w:r w:rsidRPr="00364FCB">
        <w:rPr>
          <w:sz w:val="24"/>
          <w:szCs w:val="24"/>
        </w:rPr>
        <w:t>mpede</w:t>
      </w:r>
      <w:r w:rsidR="007A4379" w:rsidRPr="005C3E8F">
        <w:rPr>
          <w:sz w:val="24"/>
          <w:szCs w:val="24"/>
        </w:rPr>
        <w:t xml:space="preserve"> gas transmission, it can be considered that liquid water has a similar effect to solid materials</w:t>
      </w:r>
      <w:r w:rsidR="000274CE" w:rsidRPr="005C3E8F">
        <w:rPr>
          <w:sz w:val="24"/>
          <w:szCs w:val="24"/>
        </w:rPr>
        <w:t xml:space="preserve"> </w:t>
      </w:r>
      <w:r w:rsidR="000274CE" w:rsidRPr="005C3E8F">
        <w:rPr>
          <w:sz w:val="24"/>
          <w:szCs w:val="24"/>
        </w:rPr>
        <w:fldChar w:fldCharType="begin"/>
      </w:r>
      <w:r w:rsidR="00604815">
        <w:rPr>
          <w:sz w:val="24"/>
          <w:szCs w:val="24"/>
        </w:rPr>
        <w:instrText xml:space="preserve"> ADDIN EN.CITE &lt;EndNote&gt;&lt;Cite&gt;&lt;Author&gt;Jiao&lt;/Author&gt;&lt;Year&gt;2009&lt;/Year&gt;&lt;RecNum&gt;32&lt;/RecNum&gt;&lt;DisplayText&gt;[36]&lt;/DisplayText&gt;&lt;record&gt;&lt;rec-number&gt;32&lt;/rec-number&gt;&lt;foreign-keys&gt;&lt;key app="EN" db-id="000swzsf7z55zwep9ta5fp0f9v2zz9d29vaz" timestamp="1698905102"&gt;32&lt;/key&gt;&lt;/foreign-keys&gt;&lt;ref-type name="Journal Article"&gt;17&lt;/ref-type&gt;&lt;contributors&gt;&lt;authors&gt;&lt;author&gt;Jiao, Kui&lt;/author&gt;&lt;author&gt;Li, Xianguo&lt;/author&gt;&lt;/authors&gt;&lt;/contributors&gt;&lt;titles&gt;&lt;title&gt;Three-dimensional multiphase modeling of cold start processes in polymer el</w:instrText>
      </w:r>
      <w:r w:rsidR="00604815">
        <w:rPr>
          <w:rFonts w:hint="eastAsia"/>
          <w:sz w:val="24"/>
          <w:szCs w:val="24"/>
        </w:rPr>
        <w:instrText>ectrolyte membrane fuel cells&lt;/title&gt;&lt;secondary-title&gt;Electrochimica Acta&lt;/secondary-title&gt;&lt;translated-title&gt;&lt;style face="normal" font="default" charset="134" size="100%"&gt;</w:instrText>
      </w:r>
      <w:r w:rsidR="00604815">
        <w:rPr>
          <w:rFonts w:hint="eastAsia"/>
          <w:sz w:val="24"/>
          <w:szCs w:val="24"/>
        </w:rPr>
        <w:instrText>聚合物电解质膜燃料电池冷启动过程的三维多相建模</w:instrText>
      </w:r>
      <w:r w:rsidR="00604815">
        <w:rPr>
          <w:rFonts w:hint="eastAsia"/>
          <w:sz w:val="24"/>
          <w:szCs w:val="24"/>
        </w:rPr>
        <w:instrText>&lt;/style&gt;&lt;/translated-title&gt;&lt;/titles&gt;&lt;periodical&gt;&lt;full-title&gt;E</w:instrText>
      </w:r>
      <w:r w:rsidR="00604815">
        <w:rPr>
          <w:sz w:val="24"/>
          <w:szCs w:val="24"/>
        </w:rPr>
        <w:instrText>lectrochimica Acta&lt;/full-title&gt;&lt;/periodical&gt;&lt;pages&gt;6876-6891&lt;/pages&gt;&lt;volume&gt;54&lt;/volume&gt;&lt;number&gt;27&lt;/number&gt;&lt;dates&gt;&lt;year&gt;2009&lt;/year&gt;&lt;/dates&gt;&lt;isbn&gt;0013-4686&lt;/isbn&gt;&lt;urls&gt;&lt;/urls&gt;&lt;/record&gt;&lt;/Cite&gt;&lt;/EndNote&gt;</w:instrText>
      </w:r>
      <w:r w:rsidR="000274CE" w:rsidRPr="005C3E8F">
        <w:rPr>
          <w:sz w:val="24"/>
          <w:szCs w:val="24"/>
        </w:rPr>
        <w:fldChar w:fldCharType="separate"/>
      </w:r>
      <w:r w:rsidR="00604815">
        <w:rPr>
          <w:noProof/>
          <w:sz w:val="24"/>
          <w:szCs w:val="24"/>
        </w:rPr>
        <w:t>[36]</w:t>
      </w:r>
      <w:r w:rsidR="000274CE" w:rsidRPr="005C3E8F">
        <w:rPr>
          <w:sz w:val="24"/>
          <w:szCs w:val="24"/>
        </w:rPr>
        <w:fldChar w:fldCharType="end"/>
      </w:r>
      <w:r w:rsidR="007A4379" w:rsidRPr="005C3E8F">
        <w:rPr>
          <w:sz w:val="24"/>
          <w:szCs w:val="24"/>
        </w:rPr>
        <w:t>, therefore equation (</w:t>
      </w:r>
      <w:r>
        <w:rPr>
          <w:sz w:val="24"/>
          <w:szCs w:val="24"/>
        </w:rPr>
        <w:t>7</w:t>
      </w:r>
      <w:r w:rsidR="007A4379" w:rsidRPr="005C3E8F">
        <w:rPr>
          <w:sz w:val="24"/>
          <w:szCs w:val="24"/>
        </w:rPr>
        <w:t>) can be modified as:</w:t>
      </w:r>
    </w:p>
    <w:p w14:paraId="05A36B0F" w14:textId="33B9472B" w:rsidR="00F94DB1" w:rsidRPr="005C3E8F" w:rsidRDefault="00F94DB1" w:rsidP="005C3E8F">
      <w:pPr>
        <w:pStyle w:val="affa"/>
        <w:spacing w:before="240" w:after="240"/>
        <w:ind w:firstLine="482"/>
        <w:jc w:val="center"/>
        <w:rPr>
          <w:rFonts w:ascii="Times New Roman" w:hAnsi="Times New Roman" w:cs="Times New Roman"/>
          <w:sz w:val="24"/>
          <w:szCs w:val="24"/>
        </w:rPr>
      </w:pPr>
      <w:r w:rsidRPr="005C3E8F">
        <w:rPr>
          <w:rFonts w:ascii="Times New Roman" w:hAnsi="Times New Roman" w:cs="Times New Roman"/>
          <w:sz w:val="24"/>
          <w:szCs w:val="24"/>
        </w:rPr>
        <w:tab/>
      </w:r>
      <m:oMath>
        <m:sSub>
          <m:sSubPr>
            <m:ctrlPr>
              <w:rPr>
                <w:rFonts w:ascii="Cambria Math" w:hAnsi="Cambria Math" w:cs="Times New Roman"/>
                <w:sz w:val="24"/>
                <w:szCs w:val="24"/>
              </w:rPr>
            </m:ctrlPr>
          </m:sSubPr>
          <m:e>
            <m:r>
              <w:rPr>
                <w:rFonts w:ascii="Cambria Math" w:hAnsi="Cambria Math" w:cs="Times New Roman"/>
                <w:sz w:val="24"/>
                <w:szCs w:val="24"/>
              </w:rPr>
              <m:t>D</m:t>
            </m:r>
          </m:e>
          <m:sub>
            <m:r>
              <w:rPr>
                <w:rFonts w:ascii="Cambria Math" w:hAnsi="Cambria Math" w:cs="Times New Roman"/>
                <w:sz w:val="24"/>
                <w:szCs w:val="24"/>
              </w:rPr>
              <m:t>eff</m:t>
            </m:r>
            <m:r>
              <m:rPr>
                <m:sty m:val="p"/>
              </m:rPr>
              <w:rPr>
                <w:rFonts w:ascii="Cambria Math" w:hAnsi="Cambria Math" w:cs="Times New Roman"/>
                <w:sz w:val="24"/>
                <w:szCs w:val="24"/>
              </w:rPr>
              <m:t>,</m:t>
            </m:r>
            <m:r>
              <w:rPr>
                <w:rFonts w:ascii="Cambria Math" w:hAnsi="Cambria Math" w:cs="Times New Roman"/>
                <w:sz w:val="24"/>
                <w:szCs w:val="24"/>
              </w:rPr>
              <m:t>i</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D</m:t>
            </m:r>
          </m:e>
          <m:sub>
            <m:r>
              <w:rPr>
                <w:rFonts w:ascii="Cambria Math" w:hAnsi="Cambria Math" w:cs="Times New Roman"/>
                <w:sz w:val="24"/>
                <w:szCs w:val="24"/>
              </w:rPr>
              <m:t>i</m:t>
            </m:r>
          </m:sub>
        </m:sSub>
        <m:sSup>
          <m:sSupPr>
            <m:ctrlPr>
              <w:rPr>
                <w:rFonts w:ascii="Cambria Math" w:hAnsi="Cambria Math" w:cs="Times New Roman"/>
                <w:sz w:val="24"/>
                <w:szCs w:val="24"/>
              </w:rPr>
            </m:ctrlPr>
          </m:sSupPr>
          <m:e>
            <m:r>
              <w:rPr>
                <w:rFonts w:ascii="Cambria Math" w:hAnsi="Cambria Math" w:cs="Times New Roman"/>
                <w:sz w:val="24"/>
                <w:szCs w:val="24"/>
              </w:rPr>
              <m:t>ε</m:t>
            </m:r>
          </m:e>
          <m:sup>
            <m:r>
              <m:rPr>
                <m:sty m:val="p"/>
              </m:rPr>
              <w:rPr>
                <w:rFonts w:ascii="Cambria Math" w:hAnsi="Cambria Math" w:cs="Times New Roman"/>
                <w:sz w:val="24"/>
                <w:szCs w:val="24"/>
              </w:rPr>
              <m:t>1.5</m:t>
            </m:r>
          </m:sup>
        </m:sSup>
        <m:sSup>
          <m:sSupPr>
            <m:ctrlPr>
              <w:rPr>
                <w:rFonts w:ascii="Cambria Math" w:hAnsi="Cambria Math" w:cs="Times New Roman"/>
                <w:sz w:val="24"/>
                <w:szCs w:val="24"/>
              </w:rPr>
            </m:ctrlPr>
          </m:sSupPr>
          <m:e>
            <m:d>
              <m:dPr>
                <m:ctrlPr>
                  <w:rPr>
                    <w:rFonts w:ascii="Cambria Math" w:hAnsi="Cambria Math" w:cs="Times New Roman"/>
                    <w:sz w:val="24"/>
                    <w:szCs w:val="24"/>
                  </w:rPr>
                </m:ctrlPr>
              </m:dPr>
              <m:e>
                <m:r>
                  <m:rPr>
                    <m:sty m:val="p"/>
                  </m:rPr>
                  <w:rPr>
                    <w:rFonts w:ascii="Cambria Math" w:hAnsi="Cambria Math" w:cs="Times New Roman"/>
                    <w:sz w:val="24"/>
                    <w:szCs w:val="24"/>
                  </w:rPr>
                  <m:t>1-</m:t>
                </m:r>
                <m:r>
                  <w:rPr>
                    <w:rFonts w:ascii="Cambria Math" w:hAnsi="Cambria Math" w:cs="Times New Roman"/>
                    <w:sz w:val="24"/>
                    <w:szCs w:val="24"/>
                  </w:rPr>
                  <m:t>s</m:t>
                </m:r>
              </m:e>
            </m:d>
          </m:e>
          <m:sup>
            <m:r>
              <m:rPr>
                <m:sty m:val="p"/>
              </m:rPr>
              <w:rPr>
                <w:rFonts w:ascii="Cambria Math" w:hAnsi="Cambria Math" w:cs="Times New Roman"/>
                <w:sz w:val="24"/>
                <w:szCs w:val="24"/>
              </w:rPr>
              <m:t>1.5</m:t>
            </m:r>
          </m:sup>
        </m:sSup>
      </m:oMath>
      <w:r w:rsidRPr="005C3E8F">
        <w:rPr>
          <w:rFonts w:ascii="Times New Roman" w:hAnsi="Times New Roman" w:cs="Times New Roman"/>
          <w:sz w:val="24"/>
          <w:szCs w:val="24"/>
        </w:rPr>
        <w:tab/>
      </w:r>
      <w:r w:rsidR="00262C0B" w:rsidRPr="005C3E8F">
        <w:rPr>
          <w:rFonts w:ascii="Times New Roman" w:hAnsi="Times New Roman" w:cs="Times New Roman"/>
          <w:sz w:val="24"/>
          <w:szCs w:val="24"/>
        </w:rPr>
        <w:t>(8)</w:t>
      </w:r>
    </w:p>
    <w:p w14:paraId="79E99427" w14:textId="3C99B2F7" w:rsidR="004B182D" w:rsidRPr="005C3E8F" w:rsidRDefault="004B182D" w:rsidP="005C3E8F">
      <w:pPr>
        <w:pStyle w:val="a0"/>
        <w:ind w:firstLine="238"/>
        <w:rPr>
          <w:sz w:val="24"/>
          <w:szCs w:val="24"/>
        </w:rPr>
      </w:pPr>
      <w:r w:rsidRPr="005C3E8F">
        <w:rPr>
          <w:sz w:val="24"/>
          <w:szCs w:val="24"/>
        </w:rPr>
        <w:t xml:space="preserve">Where </w:t>
      </w:r>
      <m:oMath>
        <m:r>
          <w:rPr>
            <w:rFonts w:ascii="Cambria Math" w:hAnsi="Cambria Math"/>
            <w:sz w:val="24"/>
            <w:szCs w:val="24"/>
          </w:rPr>
          <m:t>s</m:t>
        </m:r>
      </m:oMath>
      <w:r w:rsidRPr="005C3E8F">
        <w:rPr>
          <w:sz w:val="24"/>
          <w:szCs w:val="24"/>
        </w:rPr>
        <w:t xml:space="preserve"> is the saturation of liquid water, that is, the ratio of the volume of liquid water to the pore space.</w:t>
      </w:r>
    </w:p>
    <w:p w14:paraId="49EFEFDF" w14:textId="02E6FE14" w:rsidR="000D42C4" w:rsidRPr="005C3E8F" w:rsidRDefault="00865EFE" w:rsidP="005C3E8F">
      <w:pPr>
        <w:pStyle w:val="a0"/>
        <w:ind w:firstLine="238"/>
        <w:rPr>
          <w:sz w:val="24"/>
          <w:szCs w:val="24"/>
        </w:rPr>
      </w:pPr>
      <w:r w:rsidRPr="005C3E8F">
        <w:rPr>
          <w:sz w:val="24"/>
          <w:szCs w:val="24"/>
        </w:rPr>
        <w:t>U</w:t>
      </w:r>
      <w:r w:rsidR="00FB510A" w:rsidRPr="005C3E8F">
        <w:rPr>
          <w:sz w:val="24"/>
          <w:szCs w:val="24"/>
        </w:rPr>
        <w:t>nder the same temperature, the concentration is proportional to the pressure</w:t>
      </w:r>
      <w:r w:rsidRPr="005C3E8F">
        <w:rPr>
          <w:sz w:val="24"/>
          <w:szCs w:val="24"/>
        </w:rPr>
        <w:t xml:space="preserve"> for an ideal gas</w:t>
      </w:r>
      <w:r w:rsidR="00FB510A" w:rsidRPr="005C3E8F">
        <w:rPr>
          <w:sz w:val="24"/>
          <w:szCs w:val="24"/>
        </w:rPr>
        <w:t xml:space="preserve">. </w:t>
      </w:r>
      <w:r w:rsidRPr="005C3E8F">
        <w:rPr>
          <w:sz w:val="24"/>
          <w:szCs w:val="24"/>
        </w:rPr>
        <w:t>For</w:t>
      </w:r>
      <w:r w:rsidR="00FB510A" w:rsidRPr="005C3E8F">
        <w:rPr>
          <w:sz w:val="24"/>
          <w:szCs w:val="24"/>
        </w:rPr>
        <w:t xml:space="preserve"> the small resistance of the gas in the flow channel, the influence of the flow channel thickness on gas transmission can be ignored. The oxygen flow rate on the boundary between the cathode flow channel and the </w:t>
      </w:r>
      <w:r w:rsidR="003C0E55">
        <w:rPr>
          <w:sz w:val="24"/>
          <w:szCs w:val="24"/>
        </w:rPr>
        <w:t>GDL</w:t>
      </w:r>
      <w:r w:rsidR="00FB510A" w:rsidRPr="005C3E8F">
        <w:rPr>
          <w:sz w:val="24"/>
          <w:szCs w:val="24"/>
        </w:rPr>
        <w:t xml:space="preserve"> can be expressed as:</w:t>
      </w:r>
    </w:p>
    <w:p w14:paraId="2F61C64E" w14:textId="511EE686" w:rsidR="00F94DB1" w:rsidRPr="005C3E8F" w:rsidRDefault="00F94DB1" w:rsidP="005C3E8F">
      <w:pPr>
        <w:pStyle w:val="affa"/>
        <w:spacing w:before="240" w:after="240"/>
        <w:ind w:firstLine="482"/>
        <w:jc w:val="center"/>
        <w:rPr>
          <w:rFonts w:ascii="Times New Roman" w:hAnsi="Times New Roman" w:cs="Times New Roman"/>
          <w:sz w:val="24"/>
          <w:szCs w:val="24"/>
        </w:rPr>
      </w:pPr>
      <w:r w:rsidRPr="005C3E8F">
        <w:rPr>
          <w:rFonts w:ascii="Times New Roman" w:hAnsi="Times New Roman" w:cs="Times New Roman"/>
          <w:sz w:val="24"/>
          <w:szCs w:val="24"/>
        </w:rPr>
        <w:lastRenderedPageBreak/>
        <w:tab/>
      </w:r>
      <m:oMath>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O</m:t>
                </m:r>
              </m:e>
              <m:sub>
                <m:r>
                  <m:rPr>
                    <m:sty m:val="p"/>
                  </m:rPr>
                  <w:rPr>
                    <w:rFonts w:ascii="Cambria Math" w:hAnsi="Cambria Math" w:cs="Times New Roman"/>
                    <w:sz w:val="24"/>
                    <w:szCs w:val="24"/>
                  </w:rPr>
                  <m:t>2</m:t>
                </m:r>
              </m:sub>
            </m:sSub>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ch</m:t>
            </m:r>
            <m:r>
              <m:rPr>
                <m:sty m:val="p"/>
              </m:rPr>
              <w:rPr>
                <w:rFonts w:ascii="Cambria Math" w:hAnsi="Cambria Math" w:cs="Times New Roman"/>
                <w:sz w:val="24"/>
                <w:szCs w:val="24"/>
              </w:rPr>
              <m:t>2</m:t>
            </m:r>
            <m:r>
              <w:rPr>
                <w:rFonts w:ascii="Cambria Math" w:hAnsi="Cambria Math" w:cs="Times New Roman"/>
                <w:sz w:val="24"/>
                <w:szCs w:val="24"/>
              </w:rPr>
              <m:t>g</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D</m:t>
            </m:r>
          </m:e>
          <m:sub>
            <m:sSub>
              <m:sSubPr>
                <m:ctrlPr>
                  <w:rPr>
                    <w:rFonts w:ascii="Cambria Math" w:hAnsi="Cambria Math" w:cs="Times New Roman"/>
                    <w:sz w:val="24"/>
                    <w:szCs w:val="24"/>
                  </w:rPr>
                </m:ctrlPr>
              </m:sSubPr>
              <m:e>
                <m:r>
                  <w:rPr>
                    <w:rFonts w:ascii="Cambria Math" w:hAnsi="Cambria Math" w:cs="Times New Roman"/>
                    <w:sz w:val="24"/>
                    <w:szCs w:val="24"/>
                  </w:rPr>
                  <m:t>O</m:t>
                </m:r>
              </m:e>
              <m:sub>
                <m:r>
                  <m:rPr>
                    <m:sty m:val="p"/>
                  </m:rPr>
                  <w:rPr>
                    <w:rFonts w:ascii="Cambria Math" w:hAnsi="Cambria Math" w:cs="Times New Roman"/>
                    <w:sz w:val="24"/>
                    <w:szCs w:val="24"/>
                  </w:rPr>
                  <m:t>2</m:t>
                </m:r>
              </m:sub>
            </m:sSub>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ch</m:t>
            </m:r>
            <m:r>
              <m:rPr>
                <m:sty m:val="p"/>
              </m:rPr>
              <w:rPr>
                <w:rFonts w:ascii="Cambria Math" w:hAnsi="Cambria Math" w:cs="Times New Roman"/>
                <w:sz w:val="24"/>
                <w:szCs w:val="24"/>
              </w:rPr>
              <m:t>2</m:t>
            </m:r>
            <m:r>
              <w:rPr>
                <w:rFonts w:ascii="Cambria Math" w:hAnsi="Cambria Math" w:cs="Times New Roman"/>
                <w:sz w:val="24"/>
                <w:szCs w:val="24"/>
              </w:rPr>
              <m:t>g</m:t>
            </m:r>
          </m:sup>
        </m:sSubSup>
        <m:f>
          <m:fPr>
            <m:ctrlPr>
              <w:rPr>
                <w:rFonts w:ascii="Cambria Math" w:hAnsi="Cambria Math" w:cs="Times New Roman"/>
                <w:sz w:val="24"/>
                <w:szCs w:val="24"/>
              </w:rPr>
            </m:ctrlPr>
          </m:fPr>
          <m:num>
            <m:d>
              <m:dPr>
                <m:ctrlPr>
                  <w:rPr>
                    <w:rFonts w:ascii="Cambria Math" w:hAnsi="Cambria Math" w:cs="Times New Roman"/>
                    <w:sz w:val="24"/>
                    <w:szCs w:val="24"/>
                  </w:rPr>
                </m:ctrlPr>
              </m:dPr>
              <m:e>
                <m:sSubSup>
                  <m:sSubSupPr>
                    <m:ctrlPr>
                      <w:rPr>
                        <w:rFonts w:ascii="Cambria Math" w:hAnsi="Cambria Math" w:cs="Times New Roman"/>
                        <w:sz w:val="24"/>
                        <w:szCs w:val="24"/>
                      </w:rPr>
                    </m:ctrlPr>
                  </m:sSubSupPr>
                  <m:e>
                    <m:r>
                      <w:rPr>
                        <w:rFonts w:ascii="Cambria Math" w:hAnsi="Cambria Math" w:cs="Times New Roman"/>
                        <w:sz w:val="24"/>
                        <w:szCs w:val="24"/>
                      </w:rPr>
                      <m:t>p</m:t>
                    </m:r>
                  </m:e>
                  <m:sub>
                    <m:sSub>
                      <m:sSubPr>
                        <m:ctrlPr>
                          <w:rPr>
                            <w:rFonts w:ascii="Cambria Math" w:hAnsi="Cambria Math" w:cs="Times New Roman"/>
                            <w:sz w:val="24"/>
                            <w:szCs w:val="24"/>
                          </w:rPr>
                        </m:ctrlPr>
                      </m:sSubPr>
                      <m:e>
                        <m:r>
                          <w:rPr>
                            <w:rFonts w:ascii="Cambria Math" w:hAnsi="Cambria Math" w:cs="Times New Roman"/>
                            <w:sz w:val="24"/>
                            <w:szCs w:val="24"/>
                          </w:rPr>
                          <m:t>O</m:t>
                        </m:r>
                      </m:e>
                      <m:sub>
                        <m:r>
                          <m:rPr>
                            <m:sty m:val="p"/>
                          </m:rPr>
                          <w:rPr>
                            <w:rFonts w:ascii="Cambria Math" w:hAnsi="Cambria Math" w:cs="Times New Roman"/>
                            <w:sz w:val="24"/>
                            <w:szCs w:val="24"/>
                          </w:rPr>
                          <m:t>2</m:t>
                        </m:r>
                      </m:sub>
                    </m:sSub>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ch</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p</m:t>
                    </m:r>
                  </m:e>
                  <m:sub>
                    <m:sSub>
                      <m:sSubPr>
                        <m:ctrlPr>
                          <w:rPr>
                            <w:rFonts w:ascii="Cambria Math" w:hAnsi="Cambria Math" w:cs="Times New Roman"/>
                            <w:sz w:val="24"/>
                            <w:szCs w:val="24"/>
                          </w:rPr>
                        </m:ctrlPr>
                      </m:sSubPr>
                      <m:e>
                        <m:r>
                          <w:rPr>
                            <w:rFonts w:ascii="Cambria Math" w:hAnsi="Cambria Math" w:cs="Times New Roman"/>
                            <w:sz w:val="24"/>
                            <w:szCs w:val="24"/>
                          </w:rPr>
                          <m:t>O</m:t>
                        </m:r>
                      </m:e>
                      <m:sub>
                        <m:r>
                          <m:rPr>
                            <m:sty m:val="p"/>
                          </m:rPr>
                          <w:rPr>
                            <w:rFonts w:ascii="Cambria Math" w:hAnsi="Cambria Math" w:cs="Times New Roman"/>
                            <w:sz w:val="24"/>
                            <w:szCs w:val="24"/>
                          </w:rPr>
                          <m:t>2</m:t>
                        </m:r>
                      </m:sub>
                    </m:sSub>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gdl</m:t>
                    </m:r>
                  </m:sup>
                </m:sSubSup>
              </m:e>
            </m:d>
          </m:num>
          <m:den>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g</m:t>
                </m:r>
              </m:sub>
            </m:sSub>
            <m:sSup>
              <m:sSupPr>
                <m:ctrlPr>
                  <w:rPr>
                    <w:rFonts w:ascii="Cambria Math" w:hAnsi="Cambria Math" w:cs="Times New Roman"/>
                    <w:sz w:val="24"/>
                    <w:szCs w:val="24"/>
                  </w:rPr>
                </m:ctrlPr>
              </m:sSupPr>
              <m:e>
                <m:r>
                  <w:rPr>
                    <w:rFonts w:ascii="Cambria Math" w:hAnsi="Cambria Math" w:cs="Times New Roman"/>
                    <w:sz w:val="24"/>
                    <w:szCs w:val="24"/>
                  </w:rPr>
                  <m:t>T</m:t>
                </m:r>
              </m:e>
              <m:sup>
                <m:r>
                  <w:rPr>
                    <w:rFonts w:ascii="Cambria Math" w:hAnsi="Cambria Math" w:cs="Times New Roman"/>
                    <w:sz w:val="24"/>
                    <w:szCs w:val="24"/>
                  </w:rPr>
                  <m:t>fc</m:t>
                </m:r>
              </m:sup>
            </m:sSup>
            <m:sSup>
              <m:sSupPr>
                <m:ctrlPr>
                  <w:rPr>
                    <w:rFonts w:ascii="Cambria Math" w:hAnsi="Cambria Math" w:cs="Times New Roman"/>
                    <w:sz w:val="24"/>
                    <w:szCs w:val="24"/>
                  </w:rPr>
                </m:ctrlPr>
              </m:sSupPr>
              <m:e>
                <m:r>
                  <w:rPr>
                    <w:rFonts w:ascii="Cambria Math" w:hAnsi="Cambria Math" w:cs="Times New Roman"/>
                    <w:sz w:val="24"/>
                    <w:szCs w:val="24"/>
                  </w:rPr>
                  <m:t>H</m:t>
                </m:r>
              </m:e>
              <m:sup>
                <m:r>
                  <w:rPr>
                    <w:rFonts w:ascii="Cambria Math" w:hAnsi="Cambria Math" w:cs="Times New Roman"/>
                    <w:sz w:val="24"/>
                    <w:szCs w:val="24"/>
                  </w:rPr>
                  <m:t>gdl</m:t>
                </m:r>
              </m:sup>
            </m:sSup>
          </m:den>
        </m:f>
        <m:sSup>
          <m:sSupPr>
            <m:ctrlPr>
              <w:rPr>
                <w:rFonts w:ascii="Cambria Math" w:hAnsi="Cambria Math" w:cs="Times New Roman"/>
                <w:sz w:val="24"/>
                <w:szCs w:val="24"/>
              </w:rPr>
            </m:ctrlPr>
          </m:sSupPr>
          <m:e>
            <m:r>
              <w:rPr>
                <w:rFonts w:ascii="Cambria Math" w:hAnsi="Cambria Math" w:cs="Times New Roman"/>
                <w:sz w:val="24"/>
                <w:szCs w:val="24"/>
              </w:rPr>
              <m:t>A</m:t>
            </m:r>
          </m:e>
          <m:sup>
            <m:r>
              <w:rPr>
                <w:rFonts w:ascii="Cambria Math" w:hAnsi="Cambria Math" w:cs="Times New Roman"/>
                <w:sz w:val="24"/>
                <w:szCs w:val="24"/>
              </w:rPr>
              <m:t>ch</m:t>
            </m:r>
            <m:r>
              <m:rPr>
                <m:sty m:val="p"/>
              </m:rPr>
              <w:rPr>
                <w:rFonts w:ascii="Cambria Math" w:hAnsi="Cambria Math" w:cs="Times New Roman"/>
                <w:sz w:val="24"/>
                <w:szCs w:val="24"/>
              </w:rPr>
              <m:t>|</m:t>
            </m:r>
            <m:r>
              <w:rPr>
                <w:rFonts w:ascii="Cambria Math" w:hAnsi="Cambria Math" w:cs="Times New Roman"/>
                <w:sz w:val="24"/>
                <w:szCs w:val="24"/>
              </w:rPr>
              <m:t>gdl</m:t>
            </m:r>
          </m:sup>
        </m:sSup>
      </m:oMath>
      <w:r w:rsidRPr="005C3E8F">
        <w:rPr>
          <w:rFonts w:ascii="Times New Roman" w:hAnsi="Times New Roman" w:cs="Times New Roman"/>
          <w:sz w:val="24"/>
          <w:szCs w:val="24"/>
        </w:rPr>
        <w:tab/>
      </w:r>
      <w:r w:rsidR="009B38A5" w:rsidRPr="005C3E8F">
        <w:rPr>
          <w:rFonts w:ascii="Times New Roman" w:hAnsi="Times New Roman" w:cs="Times New Roman"/>
          <w:sz w:val="24"/>
          <w:szCs w:val="24"/>
        </w:rPr>
        <w:t>(9)</w:t>
      </w:r>
    </w:p>
    <w:p w14:paraId="354E1E4F" w14:textId="63A76892" w:rsidR="00C23092" w:rsidRPr="00364FCB" w:rsidRDefault="00C23092" w:rsidP="00364FCB">
      <w:pPr>
        <w:pStyle w:val="a0"/>
        <w:ind w:firstLine="238"/>
        <w:rPr>
          <w:sz w:val="24"/>
          <w:szCs w:val="24"/>
        </w:rPr>
      </w:pPr>
      <w:r w:rsidRPr="005C3E8F">
        <w:rPr>
          <w:sz w:val="24"/>
          <w:szCs w:val="24"/>
        </w:rPr>
        <w:t xml:space="preserve">Where </w:t>
      </w:r>
      <m:oMath>
        <m:sSubSup>
          <m:sSubSupPr>
            <m:ctrlPr>
              <w:rPr>
                <w:rFonts w:ascii="Cambria Math" w:hAnsi="Cambria Math"/>
                <w:sz w:val="24"/>
                <w:szCs w:val="24"/>
              </w:rPr>
            </m:ctrlPr>
          </m:sSubSupPr>
          <m:e>
            <m:r>
              <w:rPr>
                <w:rFonts w:ascii="Cambria Math" w:hAnsi="Cambria Math"/>
                <w:sz w:val="24"/>
                <w:szCs w:val="24"/>
              </w:rPr>
              <m:t>Q</m:t>
            </m:r>
          </m:e>
          <m:sub>
            <m:r>
              <w:rPr>
                <w:rFonts w:ascii="Cambria Math" w:hAnsi="Cambria Math"/>
                <w:sz w:val="24"/>
                <w:szCs w:val="24"/>
              </w:rPr>
              <m:t>n</m:t>
            </m:r>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O</m:t>
                </m:r>
              </m:e>
              <m:sub>
                <m:r>
                  <m:rPr>
                    <m:sty m:val="p"/>
                  </m:rPr>
                  <w:rPr>
                    <w:rFonts w:ascii="Cambria Math" w:hAnsi="Cambria Math"/>
                    <w:sz w:val="24"/>
                    <w:szCs w:val="24"/>
                  </w:rPr>
                  <m:t>2</m:t>
                </m:r>
              </m:sub>
            </m:sSub>
          </m:sub>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ch</m:t>
            </m:r>
            <m:r>
              <m:rPr>
                <m:sty m:val="p"/>
              </m:rPr>
              <w:rPr>
                <w:rFonts w:ascii="Cambria Math" w:hAnsi="Cambria Math"/>
                <w:sz w:val="24"/>
                <w:szCs w:val="24"/>
              </w:rPr>
              <m:t>2</m:t>
            </m:r>
            <m:r>
              <w:rPr>
                <w:rFonts w:ascii="Cambria Math" w:hAnsi="Cambria Math"/>
                <w:sz w:val="24"/>
                <w:szCs w:val="24"/>
              </w:rPr>
              <m:t>g</m:t>
            </m:r>
          </m:sup>
        </m:sSubSup>
      </m:oMath>
      <w:r w:rsidRPr="005C3E8F">
        <w:rPr>
          <w:sz w:val="24"/>
          <w:szCs w:val="24"/>
        </w:rPr>
        <w:t xml:space="preserve"> is the molar flow rate of oxygen from the cathode flow channel to the </w:t>
      </w:r>
      <w:r w:rsidR="003C0E55">
        <w:rPr>
          <w:sz w:val="24"/>
          <w:szCs w:val="24"/>
        </w:rPr>
        <w:t>GDL</w:t>
      </w:r>
      <w:r w:rsidRPr="005C3E8F">
        <w:rPr>
          <w:sz w:val="24"/>
          <w:szCs w:val="24"/>
        </w:rPr>
        <w:t xml:space="preserve"> (</w:t>
      </w:r>
      <w:proofErr w:type="spellStart"/>
      <w:r w:rsidRPr="005C3E8F">
        <w:rPr>
          <w:sz w:val="24"/>
          <w:szCs w:val="24"/>
        </w:rPr>
        <w:t>kmol</w:t>
      </w:r>
      <w:proofErr w:type="spellEnd"/>
      <w:r w:rsidRPr="005C3E8F">
        <w:rPr>
          <w:sz w:val="24"/>
          <w:szCs w:val="24"/>
        </w:rPr>
        <w:t xml:space="preserve">/s), </w:t>
      </w:r>
      <m:oMath>
        <m:sSubSup>
          <m:sSubSupPr>
            <m:ctrlPr>
              <w:rPr>
                <w:rFonts w:ascii="Cambria Math" w:hAnsi="Cambria Math"/>
                <w:sz w:val="24"/>
                <w:szCs w:val="24"/>
              </w:rPr>
            </m:ctrlPr>
          </m:sSubSupPr>
          <m:e>
            <m:r>
              <w:rPr>
                <w:rFonts w:ascii="Cambria Math" w:hAnsi="Cambria Math"/>
                <w:sz w:val="24"/>
                <w:szCs w:val="24"/>
              </w:rPr>
              <m:t>D</m:t>
            </m:r>
          </m:e>
          <m:sub>
            <m:sSub>
              <m:sSubPr>
                <m:ctrlPr>
                  <w:rPr>
                    <w:rFonts w:ascii="Cambria Math" w:hAnsi="Cambria Math"/>
                    <w:sz w:val="24"/>
                    <w:szCs w:val="24"/>
                  </w:rPr>
                </m:ctrlPr>
              </m:sSubPr>
              <m:e>
                <m:r>
                  <w:rPr>
                    <w:rFonts w:ascii="Cambria Math" w:hAnsi="Cambria Math"/>
                    <w:sz w:val="24"/>
                    <w:szCs w:val="24"/>
                  </w:rPr>
                  <m:t>O</m:t>
                </m:r>
              </m:e>
              <m:sub>
                <m:r>
                  <m:rPr>
                    <m:sty m:val="p"/>
                  </m:rPr>
                  <w:rPr>
                    <w:rFonts w:ascii="Cambria Math" w:hAnsi="Cambria Math"/>
                    <w:sz w:val="24"/>
                    <w:szCs w:val="24"/>
                  </w:rPr>
                  <m:t>2</m:t>
                </m:r>
              </m:sub>
            </m:sSub>
          </m:sub>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ch</m:t>
            </m:r>
            <m:r>
              <m:rPr>
                <m:sty m:val="p"/>
              </m:rPr>
              <w:rPr>
                <w:rFonts w:ascii="Cambria Math" w:hAnsi="Cambria Math"/>
                <w:sz w:val="24"/>
                <w:szCs w:val="24"/>
              </w:rPr>
              <m:t>2</m:t>
            </m:r>
            <m:r>
              <w:rPr>
                <w:rFonts w:ascii="Cambria Math" w:hAnsi="Cambria Math"/>
                <w:sz w:val="24"/>
                <w:szCs w:val="24"/>
              </w:rPr>
              <m:t>g</m:t>
            </m:r>
          </m:sup>
        </m:sSubSup>
      </m:oMath>
      <w:r w:rsidRPr="005C3E8F">
        <w:rPr>
          <w:sz w:val="24"/>
          <w:szCs w:val="24"/>
        </w:rPr>
        <w:t xml:space="preserve"> is the effective diffusion coefficient of oxygen between the cathode flow channel and the </w:t>
      </w:r>
      <w:r w:rsidR="003C0E55">
        <w:rPr>
          <w:sz w:val="24"/>
          <w:szCs w:val="24"/>
        </w:rPr>
        <w:t>GDL</w:t>
      </w:r>
      <w:r w:rsidRPr="005C3E8F">
        <w:rPr>
          <w:sz w:val="24"/>
          <w:szCs w:val="24"/>
        </w:rPr>
        <w:t xml:space="preserve"> </w:t>
      </w:r>
      <w:r w:rsidR="00594026" w:rsidRPr="005C3E8F">
        <w:rPr>
          <w:sz w:val="24"/>
          <w:szCs w:val="24"/>
        </w:rPr>
        <w:t>(m</w:t>
      </w:r>
      <w:r w:rsidR="00D25F9B" w:rsidRPr="005C3E8F">
        <w:rPr>
          <w:sz w:val="24"/>
          <w:szCs w:val="24"/>
          <w:vertAlign w:val="superscript"/>
        </w:rPr>
        <w:t>2</w:t>
      </w:r>
      <w:r w:rsidR="00594026" w:rsidRPr="005C3E8F">
        <w:rPr>
          <w:sz w:val="24"/>
          <w:szCs w:val="24"/>
        </w:rPr>
        <w:t>/s)</w:t>
      </w:r>
      <w:r w:rsidRPr="005C3E8F">
        <w:rPr>
          <w:sz w:val="24"/>
          <w:szCs w:val="24"/>
        </w:rPr>
        <w:t xml:space="preserve">, </w:t>
      </w:r>
      <m:oMath>
        <m:sSubSup>
          <m:sSubSupPr>
            <m:ctrlPr>
              <w:rPr>
                <w:rFonts w:ascii="Cambria Math" w:hAnsi="Cambria Math"/>
                <w:sz w:val="24"/>
                <w:szCs w:val="24"/>
              </w:rPr>
            </m:ctrlPr>
          </m:sSubSupPr>
          <m:e>
            <m:r>
              <w:rPr>
                <w:rFonts w:ascii="Cambria Math" w:hAnsi="Cambria Math"/>
                <w:sz w:val="24"/>
                <w:szCs w:val="24"/>
              </w:rPr>
              <m:t>p</m:t>
            </m:r>
          </m:e>
          <m:sub>
            <m:sSub>
              <m:sSubPr>
                <m:ctrlPr>
                  <w:rPr>
                    <w:rFonts w:ascii="Cambria Math" w:hAnsi="Cambria Math"/>
                    <w:sz w:val="24"/>
                    <w:szCs w:val="24"/>
                  </w:rPr>
                </m:ctrlPr>
              </m:sSubPr>
              <m:e>
                <m:r>
                  <w:rPr>
                    <w:rFonts w:ascii="Cambria Math" w:hAnsi="Cambria Math"/>
                    <w:sz w:val="24"/>
                    <w:szCs w:val="24"/>
                  </w:rPr>
                  <m:t>O</m:t>
                </m:r>
              </m:e>
              <m:sub>
                <m:r>
                  <m:rPr>
                    <m:sty m:val="p"/>
                  </m:rPr>
                  <w:rPr>
                    <w:rFonts w:ascii="Cambria Math" w:hAnsi="Cambria Math"/>
                    <w:sz w:val="24"/>
                    <w:szCs w:val="24"/>
                  </w:rPr>
                  <m:t>2</m:t>
                </m:r>
              </m:sub>
            </m:sSub>
          </m:sub>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gdl</m:t>
            </m:r>
          </m:sup>
        </m:sSubSup>
      </m:oMath>
      <w:r w:rsidRPr="005C3E8F">
        <w:rPr>
          <w:sz w:val="24"/>
          <w:szCs w:val="24"/>
        </w:rPr>
        <w:t xml:space="preserve"> is the partial pressure of oxygen in the cathode </w:t>
      </w:r>
      <w:r w:rsidR="003C0E55">
        <w:rPr>
          <w:sz w:val="24"/>
          <w:szCs w:val="24"/>
        </w:rPr>
        <w:t>GDL</w:t>
      </w:r>
      <w:r w:rsidRPr="005C3E8F">
        <w:rPr>
          <w:sz w:val="24"/>
          <w:szCs w:val="24"/>
        </w:rPr>
        <w:t xml:space="preserve"> (kPa), </w:t>
      </w:r>
      <w:proofErr w:type="spellStart"/>
      <w:r w:rsidRPr="005C3E8F">
        <w:rPr>
          <w:i/>
          <w:iCs/>
          <w:sz w:val="24"/>
          <w:szCs w:val="24"/>
        </w:rPr>
        <w:t>R</w:t>
      </w:r>
      <w:r w:rsidR="00080531" w:rsidRPr="005C3E8F">
        <w:rPr>
          <w:i/>
          <w:iCs/>
          <w:sz w:val="24"/>
          <w:szCs w:val="24"/>
          <w:vertAlign w:val="subscript"/>
        </w:rPr>
        <w:t>g</w:t>
      </w:r>
      <w:proofErr w:type="spellEnd"/>
      <w:r w:rsidRPr="005C3E8F">
        <w:rPr>
          <w:sz w:val="24"/>
          <w:szCs w:val="24"/>
        </w:rPr>
        <w:t xml:space="preserve"> is the gas constant, taken as 8.31</w:t>
      </w:r>
      <w:r w:rsidR="00590570" w:rsidRPr="005C3E8F">
        <w:rPr>
          <w:sz w:val="24"/>
          <w:szCs w:val="24"/>
        </w:rPr>
        <w:t>5</w:t>
      </w:r>
      <w:r w:rsidR="007F66F2" w:rsidRPr="005C3E8F">
        <w:rPr>
          <w:sz w:val="24"/>
          <w:szCs w:val="24"/>
        </w:rPr>
        <w:t xml:space="preserve"> </w:t>
      </w:r>
      <w:r w:rsidR="00BA2EE3" w:rsidRPr="005C3E8F">
        <w:rPr>
          <w:sz w:val="24"/>
          <w:szCs w:val="24"/>
        </w:rPr>
        <w:t>(</w:t>
      </w:r>
      <w:r w:rsidRPr="005C3E8F">
        <w:rPr>
          <w:sz w:val="24"/>
          <w:szCs w:val="24"/>
        </w:rPr>
        <w:t>kJ/</w:t>
      </w:r>
      <w:proofErr w:type="spellStart"/>
      <w:r w:rsidRPr="005C3E8F">
        <w:rPr>
          <w:sz w:val="24"/>
          <w:szCs w:val="24"/>
        </w:rPr>
        <w:t>kmol</w:t>
      </w:r>
      <w:r w:rsidR="007C0AB4" w:rsidRPr="005C3E8F">
        <w:rPr>
          <w:sz w:val="24"/>
          <w:szCs w:val="24"/>
        </w:rPr>
        <w:t>∙</w:t>
      </w:r>
      <w:r w:rsidRPr="005C3E8F">
        <w:rPr>
          <w:sz w:val="24"/>
          <w:szCs w:val="24"/>
        </w:rPr>
        <w:t>K</w:t>
      </w:r>
      <w:proofErr w:type="spellEnd"/>
      <w:r w:rsidRPr="005C3E8F">
        <w:rPr>
          <w:sz w:val="24"/>
          <w:szCs w:val="24"/>
        </w:rPr>
        <w:t xml:space="preserve">), </w:t>
      </w:r>
      <m:oMath>
        <m:sSup>
          <m:sSupPr>
            <m:ctrlPr>
              <w:rPr>
                <w:rFonts w:ascii="Cambria Math" w:hAnsi="Cambria Math"/>
                <w:sz w:val="24"/>
                <w:szCs w:val="24"/>
              </w:rPr>
            </m:ctrlPr>
          </m:sSupPr>
          <m:e>
            <m:r>
              <w:rPr>
                <w:rFonts w:ascii="Cambria Math" w:hAnsi="Cambria Math"/>
                <w:sz w:val="24"/>
                <w:szCs w:val="24"/>
              </w:rPr>
              <m:t>T</m:t>
            </m:r>
          </m:e>
          <m:sup>
            <m:r>
              <w:rPr>
                <w:rFonts w:ascii="Cambria Math" w:hAnsi="Cambria Math"/>
                <w:sz w:val="24"/>
                <w:szCs w:val="24"/>
              </w:rPr>
              <m:t>fc</m:t>
            </m:r>
          </m:sup>
        </m:sSup>
      </m:oMath>
      <w:r w:rsidRPr="005C3E8F">
        <w:rPr>
          <w:sz w:val="24"/>
          <w:szCs w:val="24"/>
        </w:rPr>
        <w:t xml:space="preserve"> is the temperature of </w:t>
      </w:r>
      <w:r w:rsidRPr="00364FCB">
        <w:rPr>
          <w:sz w:val="24"/>
          <w:szCs w:val="24"/>
        </w:rPr>
        <w:t xml:space="preserve">the fuel cell (K), </w:t>
      </w:r>
      <m:oMath>
        <m:sSup>
          <m:sSupPr>
            <m:ctrlPr>
              <w:rPr>
                <w:rFonts w:ascii="Cambria Math" w:hAnsi="Cambria Math"/>
                <w:sz w:val="24"/>
                <w:szCs w:val="24"/>
              </w:rPr>
            </m:ctrlPr>
          </m:sSupPr>
          <m:e>
            <m:r>
              <w:rPr>
                <w:rFonts w:ascii="Cambria Math" w:hAnsi="Cambria Math"/>
                <w:sz w:val="24"/>
                <w:szCs w:val="24"/>
              </w:rPr>
              <m:t>H</m:t>
            </m:r>
          </m:e>
          <m:sup>
            <m:r>
              <w:rPr>
                <w:rFonts w:ascii="Cambria Math" w:hAnsi="Cambria Math"/>
                <w:sz w:val="24"/>
                <w:szCs w:val="24"/>
              </w:rPr>
              <m:t>gdl</m:t>
            </m:r>
          </m:sup>
        </m:sSup>
      </m:oMath>
      <w:r w:rsidRPr="00364FCB">
        <w:rPr>
          <w:sz w:val="24"/>
          <w:szCs w:val="24"/>
        </w:rPr>
        <w:t xml:space="preserve"> is the thickness of the </w:t>
      </w:r>
      <w:r w:rsidR="003C0E55" w:rsidRPr="00364FCB">
        <w:rPr>
          <w:sz w:val="24"/>
          <w:szCs w:val="24"/>
        </w:rPr>
        <w:t>GDL</w:t>
      </w:r>
      <w:r w:rsidRPr="00364FCB">
        <w:rPr>
          <w:sz w:val="24"/>
          <w:szCs w:val="24"/>
        </w:rPr>
        <w:t xml:space="preserve"> (m), </w:t>
      </w:r>
      <m:oMath>
        <m:sSup>
          <m:sSupPr>
            <m:ctrlPr>
              <w:rPr>
                <w:rFonts w:ascii="Cambria Math" w:hAnsi="Cambria Math"/>
                <w:sz w:val="24"/>
                <w:szCs w:val="24"/>
              </w:rPr>
            </m:ctrlPr>
          </m:sSupPr>
          <m:e>
            <m:r>
              <w:rPr>
                <w:rFonts w:ascii="Cambria Math" w:hAnsi="Cambria Math"/>
                <w:sz w:val="24"/>
                <w:szCs w:val="24"/>
              </w:rPr>
              <m:t>A</m:t>
            </m:r>
          </m:e>
          <m:sup>
            <m:r>
              <w:rPr>
                <w:rFonts w:ascii="Cambria Math" w:hAnsi="Cambria Math"/>
                <w:sz w:val="24"/>
                <w:szCs w:val="24"/>
              </w:rPr>
              <m:t>ch</m:t>
            </m:r>
            <m:r>
              <m:rPr>
                <m:sty m:val="p"/>
              </m:rPr>
              <w:rPr>
                <w:rFonts w:ascii="Cambria Math" w:hAnsi="Cambria Math"/>
                <w:sz w:val="24"/>
                <w:szCs w:val="24"/>
              </w:rPr>
              <m:t>|</m:t>
            </m:r>
            <m:r>
              <w:rPr>
                <w:rFonts w:ascii="Cambria Math" w:hAnsi="Cambria Math"/>
                <w:sz w:val="24"/>
                <w:szCs w:val="24"/>
              </w:rPr>
              <m:t>gdl</m:t>
            </m:r>
          </m:sup>
        </m:sSup>
      </m:oMath>
      <w:r w:rsidRPr="00364FCB">
        <w:rPr>
          <w:sz w:val="24"/>
          <w:szCs w:val="24"/>
        </w:rPr>
        <w:t xml:space="preserve"> is the boundary area between the </w:t>
      </w:r>
      <w:r w:rsidR="003C0E55" w:rsidRPr="00364FCB">
        <w:rPr>
          <w:sz w:val="24"/>
          <w:szCs w:val="24"/>
        </w:rPr>
        <w:t>GDL</w:t>
      </w:r>
      <w:r w:rsidRPr="00364FCB">
        <w:rPr>
          <w:sz w:val="24"/>
          <w:szCs w:val="24"/>
        </w:rPr>
        <w:t xml:space="preserve"> and the flow channel</w:t>
      </w:r>
      <w:r w:rsidR="00CC069E" w:rsidRPr="00364FCB">
        <w:rPr>
          <w:sz w:val="24"/>
          <w:szCs w:val="24"/>
        </w:rPr>
        <w:t xml:space="preserve"> (m</w:t>
      </w:r>
      <w:r w:rsidR="00D25F9B" w:rsidRPr="00364FCB">
        <w:rPr>
          <w:sz w:val="24"/>
          <w:szCs w:val="24"/>
          <w:vertAlign w:val="superscript"/>
        </w:rPr>
        <w:t>2</w:t>
      </w:r>
      <w:r w:rsidR="00CC069E" w:rsidRPr="00364FCB">
        <w:rPr>
          <w:sz w:val="24"/>
          <w:szCs w:val="24"/>
        </w:rPr>
        <w:t>)</w:t>
      </w:r>
      <w:r w:rsidRPr="00364FCB">
        <w:rPr>
          <w:sz w:val="24"/>
          <w:szCs w:val="24"/>
        </w:rPr>
        <w:t>.</w:t>
      </w:r>
    </w:p>
    <w:p w14:paraId="1D88E33E" w14:textId="5250D85D" w:rsidR="005E7416" w:rsidRPr="00364FCB" w:rsidRDefault="005E7416" w:rsidP="00364FCB">
      <w:pPr>
        <w:pStyle w:val="a0"/>
        <w:ind w:firstLine="238"/>
        <w:rPr>
          <w:sz w:val="24"/>
          <w:szCs w:val="24"/>
        </w:rPr>
      </w:pPr>
      <w:r w:rsidRPr="00364FCB">
        <w:rPr>
          <w:sz w:val="24"/>
          <w:szCs w:val="24"/>
        </w:rPr>
        <w:t>The effective diffusion coefficient of oxygen can be expressed as:</w:t>
      </w:r>
    </w:p>
    <w:p w14:paraId="7F1B5EE0" w14:textId="099FDF53" w:rsidR="00F94DB1" w:rsidRPr="00364FCB" w:rsidRDefault="00F94DB1" w:rsidP="00364FCB">
      <w:pPr>
        <w:pStyle w:val="affa"/>
        <w:spacing w:before="240" w:after="240"/>
        <w:ind w:firstLine="482"/>
        <w:jc w:val="center"/>
        <w:rPr>
          <w:rFonts w:ascii="Times New Roman" w:hAnsi="Times New Roman" w:cs="Times New Roman"/>
          <w:sz w:val="24"/>
          <w:szCs w:val="24"/>
        </w:rPr>
      </w:pPr>
      <w:r w:rsidRPr="00364FCB">
        <w:rPr>
          <w:rFonts w:ascii="Times New Roman" w:hAnsi="Times New Roman" w:cs="Times New Roman"/>
          <w:sz w:val="24"/>
          <w:szCs w:val="24"/>
        </w:rPr>
        <w:tab/>
      </w:r>
      <m:oMath>
        <m:sSubSup>
          <m:sSubSupPr>
            <m:ctrlPr>
              <w:rPr>
                <w:rFonts w:ascii="Cambria Math" w:hAnsi="Cambria Math" w:cs="Times New Roman"/>
                <w:sz w:val="24"/>
                <w:szCs w:val="24"/>
              </w:rPr>
            </m:ctrlPr>
          </m:sSubSupPr>
          <m:e>
            <m:r>
              <w:rPr>
                <w:rFonts w:ascii="Cambria Math" w:hAnsi="Cambria Math" w:cs="Times New Roman"/>
                <w:sz w:val="24"/>
                <w:szCs w:val="24"/>
              </w:rPr>
              <m:t>D</m:t>
            </m:r>
          </m:e>
          <m:sub>
            <m:sSub>
              <m:sSubPr>
                <m:ctrlPr>
                  <w:rPr>
                    <w:rFonts w:ascii="Cambria Math" w:hAnsi="Cambria Math" w:cs="Times New Roman"/>
                    <w:sz w:val="24"/>
                    <w:szCs w:val="24"/>
                  </w:rPr>
                </m:ctrlPr>
              </m:sSubPr>
              <m:e>
                <m:r>
                  <w:rPr>
                    <w:rFonts w:ascii="Cambria Math" w:hAnsi="Cambria Math" w:cs="Times New Roman"/>
                    <w:sz w:val="24"/>
                    <w:szCs w:val="24"/>
                  </w:rPr>
                  <m:t>O</m:t>
                </m:r>
              </m:e>
              <m:sub>
                <m:r>
                  <m:rPr>
                    <m:sty m:val="p"/>
                  </m:rPr>
                  <w:rPr>
                    <w:rFonts w:ascii="Cambria Math" w:hAnsi="Cambria Math" w:cs="Times New Roman"/>
                    <w:sz w:val="24"/>
                    <w:szCs w:val="24"/>
                  </w:rPr>
                  <m:t>2</m:t>
                </m:r>
              </m:sub>
            </m:sSub>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ch</m:t>
            </m:r>
            <m:r>
              <m:rPr>
                <m:sty m:val="p"/>
              </m:rPr>
              <w:rPr>
                <w:rFonts w:ascii="Cambria Math" w:hAnsi="Cambria Math" w:cs="Times New Roman"/>
                <w:sz w:val="24"/>
                <w:szCs w:val="24"/>
              </w:rPr>
              <m:t>2</m:t>
            </m:r>
            <m:r>
              <w:rPr>
                <w:rFonts w:ascii="Cambria Math" w:hAnsi="Cambria Math" w:cs="Times New Roman"/>
                <w:sz w:val="24"/>
                <w:szCs w:val="24"/>
              </w:rPr>
              <m:t>g</m:t>
            </m:r>
          </m:sup>
        </m:sSubSup>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D</m:t>
            </m:r>
          </m:e>
          <m:sub>
            <m:sSub>
              <m:sSubPr>
                <m:ctrlPr>
                  <w:rPr>
                    <w:rFonts w:ascii="Cambria Math" w:hAnsi="Cambria Math" w:cs="Times New Roman"/>
                    <w:sz w:val="24"/>
                    <w:szCs w:val="24"/>
                  </w:rPr>
                </m:ctrlPr>
              </m:sSubPr>
              <m:e>
                <m:r>
                  <w:rPr>
                    <w:rFonts w:ascii="Cambria Math" w:hAnsi="Cambria Math" w:cs="Times New Roman"/>
                    <w:sz w:val="24"/>
                    <w:szCs w:val="24"/>
                  </w:rPr>
                  <m:t>O</m:t>
                </m:r>
              </m:e>
              <m:sub>
                <m:r>
                  <m:rPr>
                    <m:sty m:val="p"/>
                  </m:rPr>
                  <w:rPr>
                    <w:rFonts w:ascii="Cambria Math" w:hAnsi="Cambria Math" w:cs="Times New Roman"/>
                    <w:sz w:val="24"/>
                    <w:szCs w:val="24"/>
                  </w:rPr>
                  <m:t>2</m:t>
                </m:r>
              </m:sub>
            </m:sSub>
          </m:sub>
        </m:sSub>
        <m:sSup>
          <m:sSupPr>
            <m:ctrlPr>
              <w:rPr>
                <w:rFonts w:ascii="Cambria Math" w:hAnsi="Cambria Math" w:cs="Times New Roman"/>
                <w:sz w:val="24"/>
                <w:szCs w:val="24"/>
              </w:rPr>
            </m:ctrlPr>
          </m:sSupPr>
          <m:e>
            <m:r>
              <m:rPr>
                <m:sty m:val="p"/>
              </m:rPr>
              <w:rPr>
                <w:rFonts w:ascii="Cambria Math" w:hAnsi="Cambria Math" w:cs="Times New Roman"/>
                <w:sz w:val="24"/>
                <w:szCs w:val="24"/>
              </w:rPr>
              <m:t>(</m:t>
            </m:r>
            <m:sSup>
              <m:sSupPr>
                <m:ctrlPr>
                  <w:rPr>
                    <w:rFonts w:ascii="Cambria Math" w:hAnsi="Cambria Math" w:cs="Times New Roman"/>
                    <w:sz w:val="24"/>
                    <w:szCs w:val="24"/>
                  </w:rPr>
                </m:ctrlPr>
              </m:sSupPr>
              <m:e>
                <m:r>
                  <w:rPr>
                    <w:rFonts w:ascii="Cambria Math" w:hAnsi="Cambria Math" w:cs="Times New Roman"/>
                    <w:sz w:val="24"/>
                    <w:szCs w:val="24"/>
                  </w:rPr>
                  <m:t>ε</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gdl</m:t>
                </m:r>
              </m:sup>
            </m:sSup>
            <m:r>
              <m:rPr>
                <m:sty m:val="p"/>
              </m:rPr>
              <w:rPr>
                <w:rFonts w:ascii="Cambria Math" w:hAnsi="Cambria Math" w:cs="Times New Roman"/>
                <w:sz w:val="24"/>
                <w:szCs w:val="24"/>
              </w:rPr>
              <m:t>)</m:t>
            </m:r>
          </m:e>
          <m:sup>
            <m:r>
              <m:rPr>
                <m:sty m:val="p"/>
              </m:rPr>
              <w:rPr>
                <w:rFonts w:ascii="Cambria Math" w:hAnsi="Cambria Math" w:cs="Times New Roman"/>
                <w:sz w:val="24"/>
                <w:szCs w:val="24"/>
              </w:rPr>
              <m:t>1.5</m:t>
            </m:r>
          </m:sup>
        </m:sSup>
        <m:r>
          <m:rPr>
            <m:sty m:val="p"/>
          </m:rPr>
          <w:rPr>
            <w:rFonts w:ascii="Cambria Math" w:hAnsi="Cambria Math" w:cs="Times New Roman"/>
            <w:sz w:val="24"/>
            <w:szCs w:val="24"/>
          </w:rPr>
          <m:t>(1-</m:t>
        </m:r>
        <m:sSup>
          <m:sSupPr>
            <m:ctrlPr>
              <w:rPr>
                <w:rFonts w:ascii="Cambria Math" w:hAnsi="Cambria Math" w:cs="Times New Roman"/>
                <w:sz w:val="24"/>
                <w:szCs w:val="24"/>
              </w:rPr>
            </m:ctrlPr>
          </m:sSupPr>
          <m:e>
            <m:r>
              <w:rPr>
                <w:rFonts w:ascii="Cambria Math" w:hAnsi="Cambria Math" w:cs="Times New Roman"/>
                <w:sz w:val="24"/>
                <w:szCs w:val="24"/>
              </w:rPr>
              <m:t>s</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gdl</m:t>
            </m:r>
          </m:sup>
        </m:sSup>
        <m:sSup>
          <m:sSupPr>
            <m:ctrlPr>
              <w:rPr>
                <w:rFonts w:ascii="Cambria Math" w:hAnsi="Cambria Math" w:cs="Times New Roman"/>
                <w:sz w:val="24"/>
                <w:szCs w:val="24"/>
              </w:rPr>
            </m:ctrlPr>
          </m:sSupPr>
          <m:e>
            <m:r>
              <m:rPr>
                <m:sty m:val="p"/>
              </m:rPr>
              <w:rPr>
                <w:rFonts w:ascii="Cambria Math" w:hAnsi="Cambria Math" w:cs="Times New Roman"/>
                <w:sz w:val="24"/>
                <w:szCs w:val="24"/>
              </w:rPr>
              <m:t>)</m:t>
            </m:r>
          </m:e>
          <m:sup>
            <m:r>
              <m:rPr>
                <m:sty m:val="p"/>
              </m:rPr>
              <w:rPr>
                <w:rFonts w:ascii="Cambria Math" w:hAnsi="Cambria Math" w:cs="Times New Roman"/>
                <w:sz w:val="24"/>
                <w:szCs w:val="24"/>
              </w:rPr>
              <m:t>1.5</m:t>
            </m:r>
          </m:sup>
        </m:sSup>
      </m:oMath>
      <w:r w:rsidRPr="00364FCB">
        <w:rPr>
          <w:rFonts w:ascii="Times New Roman" w:hAnsi="Times New Roman" w:cs="Times New Roman"/>
          <w:sz w:val="24"/>
          <w:szCs w:val="24"/>
        </w:rPr>
        <w:tab/>
      </w:r>
      <w:r w:rsidR="0047324D" w:rsidRPr="00364FCB">
        <w:rPr>
          <w:rFonts w:ascii="Times New Roman" w:hAnsi="Times New Roman" w:cs="Times New Roman"/>
          <w:sz w:val="24"/>
          <w:szCs w:val="24"/>
        </w:rPr>
        <w:t>(10)</w:t>
      </w:r>
    </w:p>
    <w:p w14:paraId="725058FA" w14:textId="5F7C1AEF" w:rsidR="00E357BE" w:rsidRPr="00364FCB" w:rsidRDefault="00E357BE" w:rsidP="00364FCB">
      <w:pPr>
        <w:pStyle w:val="a0"/>
        <w:ind w:firstLine="238"/>
        <w:rPr>
          <w:sz w:val="24"/>
          <w:szCs w:val="24"/>
        </w:rPr>
      </w:pPr>
      <w:r w:rsidRPr="00364FCB">
        <w:rPr>
          <w:sz w:val="24"/>
          <w:szCs w:val="24"/>
        </w:rPr>
        <w:t xml:space="preserve">Where </w:t>
      </w:r>
      <m:oMath>
        <m:sSub>
          <m:sSubPr>
            <m:ctrlPr>
              <w:rPr>
                <w:rFonts w:ascii="Cambria Math" w:hAnsi="Cambria Math"/>
                <w:sz w:val="24"/>
                <w:szCs w:val="24"/>
              </w:rPr>
            </m:ctrlPr>
          </m:sSubPr>
          <m:e>
            <m:r>
              <w:rPr>
                <w:rFonts w:ascii="Cambria Math" w:hAnsi="Cambria Math"/>
                <w:sz w:val="24"/>
                <w:szCs w:val="24"/>
              </w:rPr>
              <m:t>D</m:t>
            </m:r>
          </m:e>
          <m:sub>
            <m:sSub>
              <m:sSubPr>
                <m:ctrlPr>
                  <w:rPr>
                    <w:rFonts w:ascii="Cambria Math" w:hAnsi="Cambria Math"/>
                    <w:sz w:val="24"/>
                    <w:szCs w:val="24"/>
                  </w:rPr>
                </m:ctrlPr>
              </m:sSubPr>
              <m:e>
                <m:r>
                  <w:rPr>
                    <w:rFonts w:ascii="Cambria Math" w:hAnsi="Cambria Math"/>
                    <w:sz w:val="24"/>
                    <w:szCs w:val="24"/>
                  </w:rPr>
                  <m:t>O</m:t>
                </m:r>
              </m:e>
              <m:sub>
                <m:r>
                  <m:rPr>
                    <m:sty m:val="p"/>
                  </m:rPr>
                  <w:rPr>
                    <w:rFonts w:ascii="Cambria Math" w:hAnsi="Cambria Math"/>
                    <w:sz w:val="24"/>
                    <w:szCs w:val="24"/>
                  </w:rPr>
                  <m:t>2</m:t>
                </m:r>
              </m:sub>
            </m:sSub>
          </m:sub>
        </m:sSub>
      </m:oMath>
      <w:r w:rsidRPr="00364FCB">
        <w:rPr>
          <w:sz w:val="24"/>
          <w:szCs w:val="24"/>
        </w:rPr>
        <w:t xml:space="preserve"> is the diffusion coefficient of oxygen</w:t>
      </w:r>
      <w:r w:rsidR="0002666B" w:rsidRPr="00364FCB">
        <w:rPr>
          <w:sz w:val="24"/>
          <w:szCs w:val="24"/>
        </w:rPr>
        <w:t xml:space="preserve"> (m</w:t>
      </w:r>
      <w:r w:rsidR="000A6E42" w:rsidRPr="00364FCB">
        <w:rPr>
          <w:sz w:val="24"/>
          <w:szCs w:val="24"/>
          <w:vertAlign w:val="superscript"/>
        </w:rPr>
        <w:t>2</w:t>
      </w:r>
      <w:r w:rsidR="0002666B" w:rsidRPr="00364FCB">
        <w:rPr>
          <w:sz w:val="24"/>
          <w:szCs w:val="24"/>
        </w:rPr>
        <w:t>/s)</w:t>
      </w:r>
      <w:r w:rsidRPr="00364FCB">
        <w:rPr>
          <w:sz w:val="24"/>
          <w:szCs w:val="24"/>
        </w:rPr>
        <w:t>,</w:t>
      </w:r>
      <w:r w:rsidR="00A1107D" w:rsidRPr="00364FCB">
        <w:rPr>
          <w:sz w:val="24"/>
          <w:szCs w:val="24"/>
        </w:rPr>
        <w:t xml:space="preserve"> </w:t>
      </w:r>
      <m:oMath>
        <m:sSup>
          <m:sSupPr>
            <m:ctrlPr>
              <w:rPr>
                <w:rFonts w:ascii="Cambria Math" w:hAnsi="Cambria Math"/>
                <w:sz w:val="24"/>
                <w:szCs w:val="24"/>
              </w:rPr>
            </m:ctrlPr>
          </m:sSupPr>
          <m:e>
            <m:r>
              <w:rPr>
                <w:rFonts w:ascii="Cambria Math" w:hAnsi="Cambria Math"/>
                <w:sz w:val="24"/>
                <w:szCs w:val="24"/>
              </w:rPr>
              <m:t>ε</m:t>
            </m:r>
          </m:e>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gdl</m:t>
            </m:r>
          </m:sup>
        </m:sSup>
      </m:oMath>
      <w:r w:rsidRPr="00364FCB">
        <w:rPr>
          <w:sz w:val="24"/>
          <w:szCs w:val="24"/>
        </w:rPr>
        <w:t xml:space="preserve"> is the porosity of the cathode </w:t>
      </w:r>
      <w:r w:rsidR="003C0E55" w:rsidRPr="00364FCB">
        <w:rPr>
          <w:sz w:val="24"/>
          <w:szCs w:val="24"/>
        </w:rPr>
        <w:t>GDL</w:t>
      </w:r>
      <w:r w:rsidRPr="00364FCB">
        <w:rPr>
          <w:sz w:val="24"/>
          <w:szCs w:val="24"/>
        </w:rPr>
        <w:t xml:space="preserve">, and </w:t>
      </w:r>
      <m:oMath>
        <m:sSup>
          <m:sSupPr>
            <m:ctrlPr>
              <w:rPr>
                <w:rFonts w:ascii="Cambria Math" w:hAnsi="Cambria Math"/>
                <w:sz w:val="24"/>
                <w:szCs w:val="24"/>
              </w:rPr>
            </m:ctrlPr>
          </m:sSupPr>
          <m:e>
            <m:r>
              <w:rPr>
                <w:rFonts w:ascii="Cambria Math" w:hAnsi="Cambria Math"/>
                <w:sz w:val="24"/>
                <w:szCs w:val="24"/>
              </w:rPr>
              <m:t>s</m:t>
            </m:r>
          </m:e>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gdl</m:t>
            </m:r>
          </m:sup>
        </m:sSup>
      </m:oMath>
      <w:r w:rsidRPr="00364FCB">
        <w:rPr>
          <w:sz w:val="24"/>
          <w:szCs w:val="24"/>
        </w:rPr>
        <w:t xml:space="preserve"> is the liquid water saturation of the cathode </w:t>
      </w:r>
      <w:r w:rsidR="003C0E55" w:rsidRPr="00364FCB">
        <w:rPr>
          <w:sz w:val="24"/>
          <w:szCs w:val="24"/>
        </w:rPr>
        <w:t>GDL</w:t>
      </w:r>
      <w:r w:rsidRPr="00364FCB">
        <w:rPr>
          <w:sz w:val="24"/>
          <w:szCs w:val="24"/>
        </w:rPr>
        <w:t>.</w:t>
      </w:r>
    </w:p>
    <w:p w14:paraId="7A862E83" w14:textId="60397B27" w:rsidR="008F4E25" w:rsidRPr="00364FCB" w:rsidRDefault="008F4E25" w:rsidP="00364FCB">
      <w:pPr>
        <w:pStyle w:val="a0"/>
        <w:ind w:firstLine="238"/>
        <w:rPr>
          <w:sz w:val="24"/>
          <w:szCs w:val="24"/>
        </w:rPr>
      </w:pPr>
      <w:r w:rsidRPr="00364FCB">
        <w:rPr>
          <w:sz w:val="24"/>
          <w:szCs w:val="24"/>
        </w:rPr>
        <w:t>Similarly, the flow rate of water vapor can be obtained as:</w:t>
      </w:r>
    </w:p>
    <w:p w14:paraId="18C4EB42" w14:textId="47A44F10" w:rsidR="00F94DB1" w:rsidRPr="00364FCB" w:rsidRDefault="00F94DB1" w:rsidP="00364FCB">
      <w:pPr>
        <w:pStyle w:val="affa"/>
        <w:spacing w:before="240" w:after="240"/>
        <w:ind w:firstLine="482"/>
        <w:jc w:val="center"/>
        <w:rPr>
          <w:rFonts w:ascii="Times New Roman" w:hAnsi="Times New Roman" w:cs="Times New Roman"/>
          <w:sz w:val="24"/>
          <w:szCs w:val="24"/>
        </w:rPr>
      </w:pPr>
      <w:r w:rsidRPr="00364FCB">
        <w:rPr>
          <w:rFonts w:ascii="Times New Roman" w:hAnsi="Times New Roman" w:cs="Times New Roman"/>
          <w:sz w:val="24"/>
          <w:szCs w:val="24"/>
        </w:rPr>
        <w:tab/>
      </w:r>
      <m:oMath>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g</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ch</m:t>
            </m:r>
            <m:r>
              <m:rPr>
                <m:sty m:val="p"/>
              </m:rPr>
              <w:rPr>
                <w:rFonts w:ascii="Cambria Math" w:hAnsi="Cambria Math" w:cs="Times New Roman"/>
                <w:sz w:val="24"/>
                <w:szCs w:val="24"/>
              </w:rPr>
              <m:t>2</m:t>
            </m:r>
            <m:r>
              <w:rPr>
                <w:rFonts w:ascii="Cambria Math" w:hAnsi="Cambria Math" w:cs="Times New Roman"/>
                <w:sz w:val="24"/>
                <w:szCs w:val="24"/>
              </w:rPr>
              <m:t>g</m:t>
            </m:r>
          </m:sup>
        </m:sSubSup>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D</m:t>
            </m:r>
          </m:e>
          <m:sub>
            <m:r>
              <w:rPr>
                <w:rFonts w:ascii="Cambria Math" w:hAnsi="Cambria Math" w:cs="Times New Roman"/>
                <w:sz w:val="24"/>
                <w:szCs w:val="24"/>
              </w:rPr>
              <m:t>g</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Sub>
        <m:sSup>
          <m:sSupPr>
            <m:ctrlPr>
              <w:rPr>
                <w:rFonts w:ascii="Cambria Math" w:hAnsi="Cambria Math" w:cs="Times New Roman"/>
                <w:sz w:val="24"/>
                <w:szCs w:val="24"/>
              </w:rPr>
            </m:ctrlPr>
          </m:sSupPr>
          <m:e>
            <m:r>
              <m:rPr>
                <m:sty m:val="p"/>
              </m:rPr>
              <w:rPr>
                <w:rFonts w:ascii="Cambria Math" w:hAnsi="Cambria Math" w:cs="Times New Roman"/>
                <w:sz w:val="24"/>
                <w:szCs w:val="24"/>
              </w:rPr>
              <m:t>(</m:t>
            </m:r>
            <m:sSup>
              <m:sSupPr>
                <m:ctrlPr>
                  <w:rPr>
                    <w:rFonts w:ascii="Cambria Math" w:hAnsi="Cambria Math" w:cs="Times New Roman"/>
                    <w:sz w:val="24"/>
                    <w:szCs w:val="24"/>
                  </w:rPr>
                </m:ctrlPr>
              </m:sSupPr>
              <m:e>
                <m:r>
                  <w:rPr>
                    <w:rFonts w:ascii="Cambria Math" w:hAnsi="Cambria Math" w:cs="Times New Roman"/>
                    <w:sz w:val="24"/>
                    <w:szCs w:val="24"/>
                  </w:rPr>
                  <m:t>ε</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gdl</m:t>
                </m:r>
              </m:sup>
            </m:sSup>
            <m:r>
              <m:rPr>
                <m:sty m:val="p"/>
              </m:rPr>
              <w:rPr>
                <w:rFonts w:ascii="Cambria Math" w:hAnsi="Cambria Math" w:cs="Times New Roman"/>
                <w:sz w:val="24"/>
                <w:szCs w:val="24"/>
              </w:rPr>
              <m:t>)</m:t>
            </m:r>
          </m:e>
          <m:sup>
            <m:r>
              <m:rPr>
                <m:sty m:val="p"/>
              </m:rPr>
              <w:rPr>
                <w:rFonts w:ascii="Cambria Math" w:hAnsi="Cambria Math" w:cs="Times New Roman"/>
                <w:sz w:val="24"/>
                <w:szCs w:val="24"/>
              </w:rPr>
              <m:t>1.5</m:t>
            </m:r>
          </m:sup>
        </m:sSup>
        <m:r>
          <m:rPr>
            <m:sty m:val="p"/>
          </m:rPr>
          <w:rPr>
            <w:rFonts w:ascii="Cambria Math" w:hAnsi="Cambria Math" w:cs="Times New Roman"/>
            <w:sz w:val="24"/>
            <w:szCs w:val="24"/>
          </w:rPr>
          <m:t>(1-</m:t>
        </m:r>
        <m:sSup>
          <m:sSupPr>
            <m:ctrlPr>
              <w:rPr>
                <w:rFonts w:ascii="Cambria Math" w:hAnsi="Cambria Math" w:cs="Times New Roman"/>
                <w:sz w:val="24"/>
                <w:szCs w:val="24"/>
              </w:rPr>
            </m:ctrlPr>
          </m:sSupPr>
          <m:e>
            <m:r>
              <w:rPr>
                <w:rFonts w:ascii="Cambria Math" w:hAnsi="Cambria Math" w:cs="Times New Roman"/>
                <w:sz w:val="24"/>
                <w:szCs w:val="24"/>
              </w:rPr>
              <m:t>s</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gdl</m:t>
            </m:r>
          </m:sup>
        </m:sSup>
        <m:sSup>
          <m:sSupPr>
            <m:ctrlPr>
              <w:rPr>
                <w:rFonts w:ascii="Cambria Math" w:hAnsi="Cambria Math" w:cs="Times New Roman"/>
                <w:sz w:val="24"/>
                <w:szCs w:val="24"/>
              </w:rPr>
            </m:ctrlPr>
          </m:sSupPr>
          <m:e>
            <m:r>
              <m:rPr>
                <m:sty m:val="p"/>
              </m:rPr>
              <w:rPr>
                <w:rFonts w:ascii="Cambria Math" w:hAnsi="Cambria Math" w:cs="Times New Roman"/>
                <w:sz w:val="24"/>
                <w:szCs w:val="24"/>
              </w:rPr>
              <m:t>)</m:t>
            </m:r>
          </m:e>
          <m:sup>
            <m:r>
              <m:rPr>
                <m:sty m:val="p"/>
              </m:rPr>
              <w:rPr>
                <w:rFonts w:ascii="Cambria Math" w:hAnsi="Cambria Math" w:cs="Times New Roman"/>
                <w:sz w:val="24"/>
                <w:szCs w:val="24"/>
              </w:rPr>
              <m:t>1.5</m:t>
            </m:r>
          </m:sup>
        </m:sSup>
        <m:f>
          <m:fPr>
            <m:ctrlPr>
              <w:rPr>
                <w:rFonts w:ascii="Cambria Math" w:hAnsi="Cambria Math" w:cs="Times New Roman"/>
                <w:sz w:val="24"/>
                <w:szCs w:val="24"/>
              </w:rPr>
            </m:ctrlPr>
          </m:fPr>
          <m:num>
            <m:sSubSup>
              <m:sSubSupPr>
                <m:ctrlPr>
                  <w:rPr>
                    <w:rFonts w:ascii="Cambria Math" w:hAnsi="Cambria Math" w:cs="Times New Roman"/>
                    <w:sz w:val="24"/>
                    <w:szCs w:val="24"/>
                  </w:rPr>
                </m:ctrlPr>
              </m:sSubSupPr>
              <m:e>
                <m:r>
                  <w:rPr>
                    <w:rFonts w:ascii="Cambria Math" w:hAnsi="Cambria Math" w:cs="Times New Roman"/>
                    <w:sz w:val="24"/>
                    <w:szCs w:val="24"/>
                  </w:rPr>
                  <m:t>p</m:t>
                </m:r>
              </m:e>
              <m:sub>
                <m:r>
                  <w:rPr>
                    <w:rFonts w:ascii="Cambria Math" w:hAnsi="Cambria Math" w:cs="Times New Roman"/>
                    <w:sz w:val="24"/>
                    <w:szCs w:val="24"/>
                  </w:rPr>
                  <m:t>g</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ch</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p</m:t>
                </m:r>
              </m:e>
              <m:sub>
                <m:r>
                  <w:rPr>
                    <w:rFonts w:ascii="Cambria Math" w:hAnsi="Cambria Math" w:cs="Times New Roman"/>
                    <w:sz w:val="24"/>
                    <w:szCs w:val="24"/>
                  </w:rPr>
                  <m:t>g</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gdl</m:t>
                </m:r>
              </m:sup>
            </m:sSubSup>
          </m:num>
          <m:den>
            <m:r>
              <w:rPr>
                <w:rFonts w:ascii="Cambria Math" w:hAnsi="Cambria Math" w:cs="Times New Roman"/>
                <w:sz w:val="24"/>
                <w:szCs w:val="24"/>
              </w:rPr>
              <m:t>R</m:t>
            </m:r>
            <m:sSup>
              <m:sSupPr>
                <m:ctrlPr>
                  <w:rPr>
                    <w:rFonts w:ascii="Cambria Math" w:hAnsi="Cambria Math" w:cs="Times New Roman"/>
                    <w:sz w:val="24"/>
                    <w:szCs w:val="24"/>
                  </w:rPr>
                </m:ctrlPr>
              </m:sSupPr>
              <m:e>
                <m:r>
                  <w:rPr>
                    <w:rFonts w:ascii="Cambria Math" w:hAnsi="Cambria Math" w:cs="Times New Roman"/>
                    <w:sz w:val="24"/>
                    <w:szCs w:val="24"/>
                  </w:rPr>
                  <m:t>T</m:t>
                </m:r>
              </m:e>
              <m:sup>
                <m:r>
                  <w:rPr>
                    <w:rFonts w:ascii="Cambria Math" w:hAnsi="Cambria Math" w:cs="Times New Roman"/>
                    <w:sz w:val="24"/>
                    <w:szCs w:val="24"/>
                  </w:rPr>
                  <m:t>fc</m:t>
                </m:r>
              </m:sup>
            </m:sSup>
            <m:sSup>
              <m:sSupPr>
                <m:ctrlPr>
                  <w:rPr>
                    <w:rFonts w:ascii="Cambria Math" w:hAnsi="Cambria Math" w:cs="Times New Roman"/>
                    <w:sz w:val="24"/>
                    <w:szCs w:val="24"/>
                  </w:rPr>
                </m:ctrlPr>
              </m:sSupPr>
              <m:e>
                <m:r>
                  <w:rPr>
                    <w:rFonts w:ascii="Cambria Math" w:hAnsi="Cambria Math" w:cs="Times New Roman"/>
                    <w:sz w:val="24"/>
                    <w:szCs w:val="24"/>
                  </w:rPr>
                  <m:t>H</m:t>
                </m:r>
              </m:e>
              <m:sup>
                <m:r>
                  <w:rPr>
                    <w:rFonts w:ascii="Cambria Math" w:hAnsi="Cambria Math" w:cs="Times New Roman"/>
                    <w:sz w:val="24"/>
                    <w:szCs w:val="24"/>
                  </w:rPr>
                  <m:t>gdl</m:t>
                </m:r>
              </m:sup>
            </m:sSup>
          </m:den>
        </m:f>
        <m:sSup>
          <m:sSupPr>
            <m:ctrlPr>
              <w:rPr>
                <w:rFonts w:ascii="Cambria Math" w:hAnsi="Cambria Math" w:cs="Times New Roman"/>
                <w:sz w:val="24"/>
                <w:szCs w:val="24"/>
              </w:rPr>
            </m:ctrlPr>
          </m:sSupPr>
          <m:e>
            <m:r>
              <w:rPr>
                <w:rFonts w:ascii="Cambria Math" w:hAnsi="Cambria Math" w:cs="Times New Roman"/>
                <w:sz w:val="24"/>
                <w:szCs w:val="24"/>
              </w:rPr>
              <m:t>A</m:t>
            </m:r>
          </m:e>
          <m:sup>
            <m:r>
              <w:rPr>
                <w:rFonts w:ascii="Cambria Math" w:hAnsi="Cambria Math" w:cs="Times New Roman"/>
                <w:sz w:val="24"/>
                <w:szCs w:val="24"/>
              </w:rPr>
              <m:t>ch</m:t>
            </m:r>
            <m:r>
              <m:rPr>
                <m:sty m:val="p"/>
              </m:rPr>
              <w:rPr>
                <w:rFonts w:ascii="Cambria Math" w:hAnsi="Cambria Math" w:cs="Times New Roman"/>
                <w:sz w:val="24"/>
                <w:szCs w:val="24"/>
              </w:rPr>
              <m:t>|</m:t>
            </m:r>
            <m:r>
              <w:rPr>
                <w:rFonts w:ascii="Cambria Math" w:hAnsi="Cambria Math" w:cs="Times New Roman"/>
                <w:sz w:val="24"/>
                <w:szCs w:val="24"/>
              </w:rPr>
              <m:t>gdl</m:t>
            </m:r>
          </m:sup>
        </m:sSup>
      </m:oMath>
      <w:r w:rsidRPr="00364FCB">
        <w:rPr>
          <w:rFonts w:ascii="Times New Roman" w:hAnsi="Times New Roman" w:cs="Times New Roman"/>
          <w:sz w:val="24"/>
          <w:szCs w:val="24"/>
        </w:rPr>
        <w:tab/>
      </w:r>
      <w:r w:rsidR="005971D6" w:rsidRPr="00364FCB">
        <w:rPr>
          <w:rFonts w:ascii="Times New Roman" w:hAnsi="Times New Roman" w:cs="Times New Roman"/>
          <w:sz w:val="24"/>
          <w:szCs w:val="24"/>
        </w:rPr>
        <w:t>(11)</w:t>
      </w:r>
    </w:p>
    <w:p w14:paraId="19A00362" w14:textId="69856E67" w:rsidR="00440A07" w:rsidRPr="00364FCB" w:rsidRDefault="00440A07" w:rsidP="00364FCB">
      <w:pPr>
        <w:pStyle w:val="a0"/>
        <w:ind w:firstLine="238"/>
        <w:rPr>
          <w:sz w:val="24"/>
          <w:szCs w:val="24"/>
        </w:rPr>
      </w:pPr>
      <w:r w:rsidRPr="00364FCB">
        <w:rPr>
          <w:sz w:val="24"/>
          <w:szCs w:val="24"/>
        </w:rPr>
        <w:t xml:space="preserve">Where </w:t>
      </w:r>
      <m:oMath>
        <m:sSubSup>
          <m:sSubSupPr>
            <m:ctrlPr>
              <w:rPr>
                <w:rFonts w:ascii="Cambria Math" w:hAnsi="Cambria Math"/>
                <w:sz w:val="24"/>
                <w:szCs w:val="24"/>
              </w:rPr>
            </m:ctrlPr>
          </m:sSubSupPr>
          <m:e>
            <m:r>
              <w:rPr>
                <w:rFonts w:ascii="Cambria Math" w:hAnsi="Cambria Math"/>
                <w:sz w:val="24"/>
                <w:szCs w:val="24"/>
              </w:rPr>
              <m:t>Q</m:t>
            </m:r>
          </m:e>
          <m:sub>
            <m:r>
              <w:rPr>
                <w:rFonts w:ascii="Cambria Math" w:hAnsi="Cambria Math"/>
                <w:sz w:val="24"/>
                <w:szCs w:val="24"/>
              </w:rPr>
              <m:t>n</m:t>
            </m:r>
            <m:r>
              <m:rPr>
                <m:sty m:val="p"/>
              </m:rPr>
              <w:rPr>
                <w:rFonts w:ascii="Cambria Math" w:hAnsi="Cambria Math"/>
                <w:sz w:val="24"/>
                <w:szCs w:val="24"/>
              </w:rPr>
              <m:t>,</m:t>
            </m:r>
            <m:r>
              <w:rPr>
                <w:rFonts w:ascii="Cambria Math" w:hAnsi="Cambria Math"/>
                <w:sz w:val="24"/>
                <w:szCs w:val="24"/>
              </w:rPr>
              <m:t>g</m:t>
            </m:r>
            <m:sSub>
              <m:sSubPr>
                <m:ctrlPr>
                  <w:rPr>
                    <w:rFonts w:ascii="Cambria Math" w:hAnsi="Cambria Math"/>
                    <w:sz w:val="24"/>
                    <w:szCs w:val="24"/>
                  </w:rPr>
                </m:ctrlPr>
              </m:sSubPr>
              <m:e>
                <m:r>
                  <w:rPr>
                    <w:rFonts w:ascii="Cambria Math" w:hAnsi="Cambria Math"/>
                    <w:sz w:val="24"/>
                    <w:szCs w:val="24"/>
                  </w:rPr>
                  <m:t>H</m:t>
                </m:r>
              </m:e>
              <m:sub>
                <m:r>
                  <m:rPr>
                    <m:sty m:val="p"/>
                  </m:rPr>
                  <w:rPr>
                    <w:rFonts w:ascii="Cambria Math" w:hAnsi="Cambria Math"/>
                    <w:sz w:val="24"/>
                    <w:szCs w:val="24"/>
                  </w:rPr>
                  <m:t>2</m:t>
                </m:r>
              </m:sub>
            </m:sSub>
            <m:r>
              <w:rPr>
                <w:rFonts w:ascii="Cambria Math" w:hAnsi="Cambria Math"/>
                <w:sz w:val="24"/>
                <w:szCs w:val="24"/>
              </w:rPr>
              <m:t>O</m:t>
            </m:r>
          </m:sub>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ch</m:t>
            </m:r>
            <m:r>
              <m:rPr>
                <m:sty m:val="p"/>
              </m:rPr>
              <w:rPr>
                <w:rFonts w:ascii="Cambria Math" w:hAnsi="Cambria Math"/>
                <w:sz w:val="24"/>
                <w:szCs w:val="24"/>
              </w:rPr>
              <m:t>2</m:t>
            </m:r>
            <m:r>
              <w:rPr>
                <w:rFonts w:ascii="Cambria Math" w:hAnsi="Cambria Math"/>
                <w:sz w:val="24"/>
                <w:szCs w:val="24"/>
              </w:rPr>
              <m:t>g</m:t>
            </m:r>
          </m:sup>
        </m:sSubSup>
      </m:oMath>
      <w:r w:rsidRPr="00364FCB">
        <w:rPr>
          <w:sz w:val="24"/>
          <w:szCs w:val="24"/>
        </w:rPr>
        <w:t xml:space="preserve"> is the molar flow rate of gaseous water from the cathode channel to the </w:t>
      </w:r>
      <w:r w:rsidR="003C0E55" w:rsidRPr="00364FCB">
        <w:rPr>
          <w:sz w:val="24"/>
          <w:szCs w:val="24"/>
        </w:rPr>
        <w:t>GDL</w:t>
      </w:r>
      <w:r w:rsidRPr="00364FCB">
        <w:rPr>
          <w:sz w:val="24"/>
          <w:szCs w:val="24"/>
        </w:rPr>
        <w:t xml:space="preserve">, </w:t>
      </w:r>
      <m:oMath>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g</m:t>
            </m:r>
            <m:sSub>
              <m:sSubPr>
                <m:ctrlPr>
                  <w:rPr>
                    <w:rFonts w:ascii="Cambria Math" w:hAnsi="Cambria Math"/>
                    <w:sz w:val="24"/>
                    <w:szCs w:val="24"/>
                  </w:rPr>
                </m:ctrlPr>
              </m:sSubPr>
              <m:e>
                <m:r>
                  <w:rPr>
                    <w:rFonts w:ascii="Cambria Math" w:hAnsi="Cambria Math"/>
                    <w:sz w:val="24"/>
                    <w:szCs w:val="24"/>
                  </w:rPr>
                  <m:t>H</m:t>
                </m:r>
              </m:e>
              <m:sub>
                <m:r>
                  <m:rPr>
                    <m:sty m:val="p"/>
                  </m:rPr>
                  <w:rPr>
                    <w:rFonts w:ascii="Cambria Math" w:hAnsi="Cambria Math"/>
                    <w:sz w:val="24"/>
                    <w:szCs w:val="24"/>
                  </w:rPr>
                  <m:t>2</m:t>
                </m:r>
              </m:sub>
            </m:sSub>
            <m:r>
              <w:rPr>
                <w:rFonts w:ascii="Cambria Math" w:hAnsi="Cambria Math"/>
                <w:sz w:val="24"/>
                <w:szCs w:val="24"/>
              </w:rPr>
              <m:t>O</m:t>
            </m:r>
          </m:sub>
        </m:sSub>
      </m:oMath>
      <w:r w:rsidRPr="00364FCB">
        <w:rPr>
          <w:sz w:val="24"/>
          <w:szCs w:val="24"/>
        </w:rPr>
        <w:t xml:space="preserve"> is the diffusion coefficient of water vapor (</w:t>
      </w:r>
      <w:r w:rsidR="00E6508F" w:rsidRPr="00364FCB">
        <w:rPr>
          <w:sz w:val="24"/>
          <w:szCs w:val="24"/>
        </w:rPr>
        <w:t>m</w:t>
      </w:r>
      <w:r w:rsidR="000A6E42" w:rsidRPr="00364FCB">
        <w:rPr>
          <w:sz w:val="24"/>
          <w:szCs w:val="24"/>
          <w:vertAlign w:val="superscript"/>
        </w:rPr>
        <w:t>2</w:t>
      </w:r>
      <w:r w:rsidR="00E6508F" w:rsidRPr="00364FCB">
        <w:rPr>
          <w:sz w:val="24"/>
          <w:szCs w:val="24"/>
        </w:rPr>
        <w:t>/s</w:t>
      </w:r>
      <w:r w:rsidRPr="00364FCB">
        <w:rPr>
          <w:sz w:val="24"/>
          <w:szCs w:val="24"/>
        </w:rPr>
        <w:t xml:space="preserve">), and </w:t>
      </w:r>
      <m:oMath>
        <m:sSubSup>
          <m:sSubSupPr>
            <m:ctrlPr>
              <w:rPr>
                <w:rFonts w:ascii="Cambria Math" w:hAnsi="Cambria Math"/>
                <w:sz w:val="24"/>
                <w:szCs w:val="24"/>
              </w:rPr>
            </m:ctrlPr>
          </m:sSubSupPr>
          <m:e>
            <m:r>
              <w:rPr>
                <w:rFonts w:ascii="Cambria Math" w:hAnsi="Cambria Math"/>
                <w:sz w:val="24"/>
                <w:szCs w:val="24"/>
              </w:rPr>
              <m:t>p</m:t>
            </m:r>
          </m:e>
          <m:sub>
            <m:r>
              <w:rPr>
                <w:rFonts w:ascii="Cambria Math" w:hAnsi="Cambria Math"/>
                <w:sz w:val="24"/>
                <w:szCs w:val="24"/>
              </w:rPr>
              <m:t>g</m:t>
            </m:r>
            <m:sSub>
              <m:sSubPr>
                <m:ctrlPr>
                  <w:rPr>
                    <w:rFonts w:ascii="Cambria Math" w:hAnsi="Cambria Math"/>
                    <w:sz w:val="24"/>
                    <w:szCs w:val="24"/>
                  </w:rPr>
                </m:ctrlPr>
              </m:sSubPr>
              <m:e>
                <m:r>
                  <w:rPr>
                    <w:rFonts w:ascii="Cambria Math" w:hAnsi="Cambria Math"/>
                    <w:sz w:val="24"/>
                    <w:szCs w:val="24"/>
                  </w:rPr>
                  <m:t>H</m:t>
                </m:r>
              </m:e>
              <m:sub>
                <m:r>
                  <m:rPr>
                    <m:sty m:val="p"/>
                  </m:rPr>
                  <w:rPr>
                    <w:rFonts w:ascii="Cambria Math" w:hAnsi="Cambria Math"/>
                    <w:sz w:val="24"/>
                    <w:szCs w:val="24"/>
                  </w:rPr>
                  <m:t>2</m:t>
                </m:r>
              </m:sub>
            </m:sSub>
            <m:r>
              <w:rPr>
                <w:rFonts w:ascii="Cambria Math" w:hAnsi="Cambria Math"/>
                <w:sz w:val="24"/>
                <w:szCs w:val="24"/>
              </w:rPr>
              <m:t>O</m:t>
            </m:r>
          </m:sub>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gdl</m:t>
            </m:r>
          </m:sup>
        </m:sSubSup>
      </m:oMath>
      <w:r w:rsidRPr="00364FCB">
        <w:rPr>
          <w:sz w:val="24"/>
          <w:szCs w:val="24"/>
        </w:rPr>
        <w:t xml:space="preserve"> is the partial pressure of water vapor in the cathode </w:t>
      </w:r>
      <w:r w:rsidR="003C0E55" w:rsidRPr="00364FCB">
        <w:rPr>
          <w:sz w:val="24"/>
          <w:szCs w:val="24"/>
        </w:rPr>
        <w:t>GDL</w:t>
      </w:r>
      <w:r w:rsidRPr="00364FCB">
        <w:rPr>
          <w:sz w:val="24"/>
          <w:szCs w:val="24"/>
        </w:rPr>
        <w:t xml:space="preserve"> (kPa).</w:t>
      </w:r>
    </w:p>
    <w:p w14:paraId="5E2955AF" w14:textId="10152492" w:rsidR="007C0DFD" w:rsidRPr="00364FCB" w:rsidRDefault="007C0DFD" w:rsidP="00364FCB">
      <w:pPr>
        <w:pStyle w:val="a0"/>
        <w:ind w:firstLine="238"/>
        <w:rPr>
          <w:sz w:val="24"/>
          <w:szCs w:val="24"/>
        </w:rPr>
      </w:pPr>
      <w:r w:rsidRPr="00364FCB">
        <w:rPr>
          <w:sz w:val="24"/>
          <w:szCs w:val="24"/>
        </w:rPr>
        <w:t xml:space="preserve">The gas transport between the </w:t>
      </w:r>
      <w:r w:rsidR="003C0E55" w:rsidRPr="00364FCB">
        <w:rPr>
          <w:sz w:val="24"/>
          <w:szCs w:val="24"/>
        </w:rPr>
        <w:t>GDL</w:t>
      </w:r>
      <w:r w:rsidRPr="00364FCB">
        <w:rPr>
          <w:sz w:val="24"/>
          <w:szCs w:val="24"/>
        </w:rPr>
        <w:t xml:space="preserve"> and the </w:t>
      </w:r>
      <w:r w:rsidR="003C0E55" w:rsidRPr="00364FCB">
        <w:rPr>
          <w:sz w:val="24"/>
          <w:szCs w:val="24"/>
        </w:rPr>
        <w:t>CL</w:t>
      </w:r>
      <w:r w:rsidRPr="00364FCB">
        <w:rPr>
          <w:sz w:val="24"/>
          <w:szCs w:val="24"/>
        </w:rPr>
        <w:t xml:space="preserve"> is similar.</w:t>
      </w:r>
    </w:p>
    <w:p w14:paraId="03A245A5" w14:textId="00935DB5" w:rsidR="001E778B" w:rsidRPr="00364FCB" w:rsidRDefault="00176CBE" w:rsidP="00B67E4D">
      <w:pPr>
        <w:pStyle w:val="3"/>
        <w:spacing w:beforeLines="0" w:before="0" w:afterLines="0" w:after="0" w:line="300" w:lineRule="auto"/>
        <w:jc w:val="left"/>
        <w:rPr>
          <w:rFonts w:ascii="Times New Roman" w:hAnsi="Times New Roman" w:cs="Times New Roman"/>
          <w:bCs w:val="0"/>
          <w:i/>
          <w:sz w:val="24"/>
          <w:szCs w:val="24"/>
        </w:rPr>
      </w:pPr>
      <w:r w:rsidRPr="00364FCB">
        <w:rPr>
          <w:rFonts w:ascii="Times New Roman" w:hAnsi="Times New Roman" w:cs="Times New Roman"/>
          <w:bCs w:val="0"/>
          <w:i/>
          <w:sz w:val="24"/>
          <w:szCs w:val="24"/>
        </w:rPr>
        <w:t>Liquid Transmission</w:t>
      </w:r>
    </w:p>
    <w:p w14:paraId="152AE8AD" w14:textId="15D59870" w:rsidR="005E6559" w:rsidRPr="00364FCB" w:rsidRDefault="005E6559" w:rsidP="00364FCB">
      <w:pPr>
        <w:pStyle w:val="a0"/>
        <w:ind w:firstLine="238"/>
        <w:rPr>
          <w:sz w:val="24"/>
          <w:szCs w:val="24"/>
        </w:rPr>
      </w:pPr>
      <w:r w:rsidRPr="00364FCB">
        <w:rPr>
          <w:sz w:val="24"/>
          <w:szCs w:val="24"/>
        </w:rPr>
        <w:t xml:space="preserve">In porous media, the movement of liquid water is mainly driven by surface tangential forces and capillary forces [38], where the </w:t>
      </w:r>
      <w:del w:id="87" w:author="一语 仲" w:date="2024-04-14T22:23:00Z">
        <w:r w:rsidRPr="00364FCB" w:rsidDel="008F6097">
          <w:rPr>
            <w:sz w:val="24"/>
            <w:szCs w:val="24"/>
          </w:rPr>
          <w:delText xml:space="preserve">size of the </w:delText>
        </w:r>
      </w:del>
      <w:r w:rsidRPr="00364FCB">
        <w:rPr>
          <w:sz w:val="24"/>
          <w:szCs w:val="24"/>
        </w:rPr>
        <w:t>surface tangential force is related to the gas flow rate, and the size of the capillary force is affected by the gradient of liquid water saturation:</w:t>
      </w:r>
    </w:p>
    <w:p w14:paraId="0356731B" w14:textId="0BB4CCA5" w:rsidR="001E778B" w:rsidRPr="00364FCB" w:rsidRDefault="001E778B" w:rsidP="00364FCB">
      <w:pPr>
        <w:pStyle w:val="affa"/>
        <w:spacing w:before="240" w:after="240"/>
        <w:ind w:firstLine="482"/>
        <w:jc w:val="center"/>
        <w:rPr>
          <w:rFonts w:ascii="Times New Roman" w:hAnsi="Times New Roman" w:cs="Times New Roman"/>
          <w:sz w:val="24"/>
          <w:szCs w:val="24"/>
        </w:rPr>
      </w:pPr>
      <w:r w:rsidRPr="00364FCB">
        <w:rPr>
          <w:rFonts w:ascii="Times New Roman" w:hAnsi="Times New Roman" w:cs="Times New Roman"/>
          <w:sz w:val="24"/>
          <w:szCs w:val="24"/>
        </w:rPr>
        <w:tab/>
      </w:r>
      <m:oMath>
        <m:sSub>
          <m:sSubPr>
            <m:ctrlPr>
              <w:rPr>
                <w:rFonts w:ascii="Cambria Math" w:hAnsi="Cambria Math" w:cs="Times New Roman"/>
                <w:sz w:val="24"/>
                <w:szCs w:val="24"/>
              </w:rPr>
            </m:ctrlPr>
          </m:sSubPr>
          <m:e>
            <m:r>
              <w:rPr>
                <w:rFonts w:ascii="Cambria Math" w:hAnsi="Cambria Math" w:cs="Times New Roman"/>
                <w:sz w:val="24"/>
                <w:szCs w:val="24"/>
              </w:rPr>
              <m:t>v</m:t>
            </m:r>
          </m:e>
          <m:sub>
            <m:r>
              <w:rPr>
                <w:rFonts w:ascii="Cambria Math" w:hAnsi="Cambria Math" w:cs="Times New Roman"/>
                <w:sz w:val="24"/>
                <w:szCs w:val="24"/>
              </w:rPr>
              <m:t>liq</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v</m:t>
            </m:r>
          </m:e>
          <m:sub>
            <m:r>
              <w:rPr>
                <w:rFonts w:ascii="Cambria Math" w:hAnsi="Cambria Math" w:cs="Times New Roman"/>
                <w:sz w:val="24"/>
                <w:szCs w:val="24"/>
              </w:rPr>
              <m:t>liq</m:t>
            </m:r>
            <m:r>
              <m:rPr>
                <m:sty m:val="p"/>
              </m:rPr>
              <w:rPr>
                <w:rFonts w:ascii="Cambria Math" w:hAnsi="Cambria Math" w:cs="Times New Roman"/>
                <w:sz w:val="24"/>
                <w:szCs w:val="24"/>
              </w:rPr>
              <m:t>,</m:t>
            </m:r>
            <m:r>
              <w:rPr>
                <w:rFonts w:ascii="Cambria Math" w:hAnsi="Cambria Math" w:cs="Times New Roman"/>
                <w:sz w:val="24"/>
                <w:szCs w:val="24"/>
              </w:rPr>
              <m:t>flow</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v</m:t>
            </m:r>
          </m:e>
          <m:sub>
            <m:r>
              <w:rPr>
                <w:rFonts w:ascii="Cambria Math" w:hAnsi="Cambria Math" w:cs="Times New Roman"/>
                <w:sz w:val="24"/>
                <w:szCs w:val="24"/>
              </w:rPr>
              <m:t>liq</m:t>
            </m:r>
            <m:r>
              <m:rPr>
                <m:sty m:val="p"/>
              </m:rPr>
              <w:rPr>
                <w:rFonts w:ascii="Cambria Math" w:hAnsi="Cambria Math" w:cs="Times New Roman"/>
                <w:sz w:val="24"/>
                <w:szCs w:val="24"/>
              </w:rPr>
              <m:t>,</m:t>
            </m:r>
            <m:r>
              <w:rPr>
                <w:rFonts w:ascii="Cambria Math" w:hAnsi="Cambria Math" w:cs="Times New Roman"/>
                <w:sz w:val="24"/>
                <w:szCs w:val="24"/>
              </w:rPr>
              <m:t>cap</m:t>
            </m:r>
          </m:sub>
        </m:sSub>
      </m:oMath>
      <w:r w:rsidRPr="00364FCB">
        <w:rPr>
          <w:rFonts w:ascii="Times New Roman" w:hAnsi="Times New Roman" w:cs="Times New Roman"/>
          <w:sz w:val="24"/>
          <w:szCs w:val="24"/>
        </w:rPr>
        <w:tab/>
      </w:r>
      <w:r w:rsidR="007933FA" w:rsidRPr="00364FCB">
        <w:rPr>
          <w:rFonts w:ascii="Times New Roman" w:hAnsi="Times New Roman" w:cs="Times New Roman"/>
          <w:sz w:val="24"/>
          <w:szCs w:val="24"/>
        </w:rPr>
        <w:t>(12)</w:t>
      </w:r>
    </w:p>
    <w:p w14:paraId="4CD18A71" w14:textId="14DF5218" w:rsidR="005E6559" w:rsidRPr="00364FCB" w:rsidRDefault="005E6559" w:rsidP="00364FCB">
      <w:pPr>
        <w:pStyle w:val="a0"/>
        <w:ind w:firstLine="238"/>
        <w:rPr>
          <w:sz w:val="24"/>
          <w:szCs w:val="24"/>
        </w:rPr>
      </w:pPr>
      <w:r w:rsidRPr="00364FCB">
        <w:rPr>
          <w:sz w:val="24"/>
          <w:szCs w:val="24"/>
        </w:rPr>
        <w:t xml:space="preserve">Where </w:t>
      </w:r>
      <m:oMath>
        <m:sSub>
          <m:sSubPr>
            <m:ctrlPr>
              <w:rPr>
                <w:rFonts w:ascii="Cambria Math" w:hAnsi="Cambria Math"/>
                <w:sz w:val="24"/>
                <w:szCs w:val="24"/>
              </w:rPr>
            </m:ctrlPr>
          </m:sSubPr>
          <m:e>
            <m:r>
              <w:rPr>
                <w:rFonts w:ascii="Cambria Math" w:hAnsi="Cambria Math"/>
                <w:sz w:val="24"/>
                <w:szCs w:val="24"/>
              </w:rPr>
              <m:t>v</m:t>
            </m:r>
          </m:e>
          <m:sub>
            <m:r>
              <w:rPr>
                <w:rFonts w:ascii="Cambria Math" w:hAnsi="Cambria Math"/>
                <w:sz w:val="24"/>
                <w:szCs w:val="24"/>
              </w:rPr>
              <m:t>liq</m:t>
            </m:r>
          </m:sub>
        </m:sSub>
      </m:oMath>
      <w:r w:rsidRPr="00364FCB">
        <w:rPr>
          <w:sz w:val="24"/>
          <w:szCs w:val="24"/>
        </w:rPr>
        <w:t xml:space="preserve"> is the liquid</w:t>
      </w:r>
      <w:ins w:id="88" w:author="一语 仲" w:date="2024-04-14T22:01:00Z">
        <w:r w:rsidR="005757C7">
          <w:rPr>
            <w:sz w:val="24"/>
            <w:szCs w:val="24"/>
          </w:rPr>
          <w:t xml:space="preserve"> </w:t>
        </w:r>
      </w:ins>
      <w:del w:id="89" w:author="一语 仲" w:date="2024-04-14T22:01:00Z">
        <w:r w:rsidRPr="00364FCB" w:rsidDel="005757C7">
          <w:rPr>
            <w:sz w:val="24"/>
            <w:szCs w:val="24"/>
          </w:rPr>
          <w:delText xml:space="preserve"> </w:delText>
        </w:r>
      </w:del>
      <w:ins w:id="90" w:author="一语 仲" w:date="2024-04-14T22:01:00Z">
        <w:r w:rsidR="005757C7">
          <w:rPr>
            <w:sz w:val="24"/>
            <w:szCs w:val="24"/>
          </w:rPr>
          <w:t>velocity</w:t>
        </w:r>
      </w:ins>
      <w:r w:rsidR="00862682">
        <w:rPr>
          <w:sz w:val="24"/>
          <w:szCs w:val="24"/>
        </w:rPr>
        <w:t xml:space="preserve"> </w:t>
      </w:r>
      <w:del w:id="91" w:author="一语 仲" w:date="2024-04-14T22:00:00Z">
        <w:r w:rsidRPr="00364FCB" w:rsidDel="005757C7">
          <w:rPr>
            <w:sz w:val="24"/>
            <w:szCs w:val="24"/>
          </w:rPr>
          <w:delText xml:space="preserve">flow rate </w:delText>
        </w:r>
      </w:del>
      <w:r w:rsidRPr="00364FCB">
        <w:rPr>
          <w:sz w:val="24"/>
          <w:szCs w:val="24"/>
        </w:rPr>
        <w:t xml:space="preserve">(m/s), </w:t>
      </w:r>
      <m:oMath>
        <m:sSub>
          <m:sSubPr>
            <m:ctrlPr>
              <w:rPr>
                <w:rFonts w:ascii="Cambria Math" w:hAnsi="Cambria Math"/>
                <w:sz w:val="24"/>
                <w:szCs w:val="24"/>
              </w:rPr>
            </m:ctrlPr>
          </m:sSubPr>
          <m:e>
            <m:r>
              <w:rPr>
                <w:rFonts w:ascii="Cambria Math" w:hAnsi="Cambria Math"/>
                <w:sz w:val="24"/>
                <w:szCs w:val="24"/>
              </w:rPr>
              <m:t>v</m:t>
            </m:r>
          </m:e>
          <m:sub>
            <m:r>
              <w:rPr>
                <w:rFonts w:ascii="Cambria Math" w:hAnsi="Cambria Math"/>
                <w:sz w:val="24"/>
                <w:szCs w:val="24"/>
              </w:rPr>
              <m:t>liq</m:t>
            </m:r>
            <m:r>
              <m:rPr>
                <m:sty m:val="p"/>
              </m:rPr>
              <w:rPr>
                <w:rFonts w:ascii="Cambria Math" w:hAnsi="Cambria Math"/>
                <w:sz w:val="24"/>
                <w:szCs w:val="24"/>
              </w:rPr>
              <m:t>,</m:t>
            </m:r>
            <m:r>
              <w:rPr>
                <w:rFonts w:ascii="Cambria Math" w:hAnsi="Cambria Math"/>
                <w:sz w:val="24"/>
                <w:szCs w:val="24"/>
              </w:rPr>
              <m:t>flow</m:t>
            </m:r>
          </m:sub>
        </m:sSub>
      </m:oMath>
      <w:r w:rsidRPr="00364FCB">
        <w:rPr>
          <w:sz w:val="24"/>
          <w:szCs w:val="24"/>
        </w:rPr>
        <w:t xml:space="preserve"> is the liquid </w:t>
      </w:r>
      <w:del w:id="92" w:author="一语 仲" w:date="2024-04-14T22:01:00Z">
        <w:r w:rsidRPr="00364FCB" w:rsidDel="00BE5D9A">
          <w:rPr>
            <w:sz w:val="24"/>
            <w:szCs w:val="24"/>
          </w:rPr>
          <w:delText>flow rate</w:delText>
        </w:r>
      </w:del>
      <w:ins w:id="93" w:author="一语 仲" w:date="2024-04-14T22:01:00Z">
        <w:r w:rsidR="00BE5D9A">
          <w:rPr>
            <w:sz w:val="24"/>
            <w:szCs w:val="24"/>
          </w:rPr>
          <w:t>velocity</w:t>
        </w:r>
      </w:ins>
      <w:r w:rsidRPr="00364FCB">
        <w:rPr>
          <w:sz w:val="24"/>
          <w:szCs w:val="24"/>
        </w:rPr>
        <w:t xml:space="preserve"> affected by the gas flow rate (m/s), and </w:t>
      </w:r>
      <m:oMath>
        <m:sSub>
          <m:sSubPr>
            <m:ctrlPr>
              <w:rPr>
                <w:rFonts w:ascii="Cambria Math" w:hAnsi="Cambria Math"/>
                <w:sz w:val="24"/>
                <w:szCs w:val="24"/>
              </w:rPr>
            </m:ctrlPr>
          </m:sSubPr>
          <m:e>
            <m:r>
              <w:rPr>
                <w:rFonts w:ascii="Cambria Math" w:hAnsi="Cambria Math"/>
                <w:sz w:val="24"/>
                <w:szCs w:val="24"/>
              </w:rPr>
              <m:t>v</m:t>
            </m:r>
          </m:e>
          <m:sub>
            <m:r>
              <w:rPr>
                <w:rFonts w:ascii="Cambria Math" w:hAnsi="Cambria Math"/>
                <w:sz w:val="24"/>
                <w:szCs w:val="24"/>
              </w:rPr>
              <m:t>liq</m:t>
            </m:r>
            <m:r>
              <m:rPr>
                <m:sty m:val="p"/>
              </m:rPr>
              <w:rPr>
                <w:rFonts w:ascii="Cambria Math" w:hAnsi="Cambria Math"/>
                <w:sz w:val="24"/>
                <w:szCs w:val="24"/>
              </w:rPr>
              <m:t>,</m:t>
            </m:r>
            <m:r>
              <w:rPr>
                <w:rFonts w:ascii="Cambria Math" w:hAnsi="Cambria Math"/>
                <w:sz w:val="24"/>
                <w:szCs w:val="24"/>
              </w:rPr>
              <m:t>cap</m:t>
            </m:r>
          </m:sub>
        </m:sSub>
      </m:oMath>
      <w:r w:rsidRPr="00364FCB">
        <w:rPr>
          <w:sz w:val="24"/>
          <w:szCs w:val="24"/>
        </w:rPr>
        <w:t xml:space="preserve"> is the liquid </w:t>
      </w:r>
      <w:del w:id="94" w:author="一语 仲" w:date="2024-04-14T22:01:00Z">
        <w:r w:rsidRPr="00364FCB" w:rsidDel="005F1068">
          <w:rPr>
            <w:sz w:val="24"/>
            <w:szCs w:val="24"/>
          </w:rPr>
          <w:delText>flow rate</w:delText>
        </w:r>
      </w:del>
      <w:ins w:id="95" w:author="一语 仲" w:date="2024-04-14T22:01:00Z">
        <w:r w:rsidR="005F1068">
          <w:rPr>
            <w:sz w:val="24"/>
            <w:szCs w:val="24"/>
          </w:rPr>
          <w:t>velocity</w:t>
        </w:r>
      </w:ins>
      <w:r w:rsidRPr="00364FCB">
        <w:rPr>
          <w:sz w:val="24"/>
          <w:szCs w:val="24"/>
        </w:rPr>
        <w:t xml:space="preserve"> affected by capillary forces (m/s).</w:t>
      </w:r>
    </w:p>
    <w:p w14:paraId="7BA200D9" w14:textId="565D0C4E" w:rsidR="00B61E83" w:rsidRPr="00364FCB" w:rsidRDefault="00C74E43" w:rsidP="00364FCB">
      <w:pPr>
        <w:pStyle w:val="a0"/>
        <w:ind w:firstLine="238"/>
        <w:rPr>
          <w:sz w:val="24"/>
          <w:szCs w:val="24"/>
        </w:rPr>
      </w:pPr>
      <w:ins w:id="96" w:author="一语 仲" w:date="2024-04-16T18:54:00Z">
        <w:r>
          <w:rPr>
            <w:rFonts w:hint="eastAsia"/>
            <w:sz w:val="24"/>
            <w:szCs w:val="24"/>
          </w:rPr>
          <w:t>Based on Hu</w:t>
        </w:r>
        <w:r>
          <w:rPr>
            <w:sz w:val="24"/>
            <w:szCs w:val="24"/>
          </w:rPr>
          <w:t>’</w:t>
        </w:r>
        <w:r>
          <w:rPr>
            <w:rFonts w:hint="eastAsia"/>
            <w:sz w:val="24"/>
            <w:szCs w:val="24"/>
          </w:rPr>
          <w:t>s research</w:t>
        </w:r>
      </w:ins>
      <w:r w:rsidR="00862682">
        <w:rPr>
          <w:sz w:val="24"/>
          <w:szCs w:val="24"/>
        </w:rPr>
        <w:t xml:space="preserve"> </w:t>
      </w:r>
      <w:ins w:id="97" w:author="一语 仲" w:date="2024-04-16T18:54:00Z">
        <w:r>
          <w:rPr>
            <w:rFonts w:hint="eastAsia"/>
            <w:sz w:val="24"/>
            <w:szCs w:val="24"/>
          </w:rPr>
          <w:t>[29], i</w:t>
        </w:r>
      </w:ins>
      <w:del w:id="98" w:author="一语 仲" w:date="2024-04-16T18:54:00Z">
        <w:r w:rsidR="00B61E83" w:rsidRPr="00364FCB" w:rsidDel="00C74E43">
          <w:rPr>
            <w:sz w:val="24"/>
            <w:szCs w:val="24"/>
          </w:rPr>
          <w:delText>I</w:delText>
        </w:r>
      </w:del>
      <w:r w:rsidR="00B61E83" w:rsidRPr="00364FCB">
        <w:rPr>
          <w:sz w:val="24"/>
          <w:szCs w:val="24"/>
        </w:rPr>
        <w:t xml:space="preserve">n porous media, the relationship between liquid </w:t>
      </w:r>
      <w:del w:id="99" w:author="一语 仲" w:date="2024-04-14T22:01:00Z">
        <w:r w:rsidR="00B61E83" w:rsidRPr="00364FCB" w:rsidDel="005F1068">
          <w:rPr>
            <w:sz w:val="24"/>
            <w:szCs w:val="24"/>
          </w:rPr>
          <w:delText>flow rate</w:delText>
        </w:r>
      </w:del>
      <w:ins w:id="100" w:author="一语 仲" w:date="2024-04-14T22:01:00Z">
        <w:r w:rsidR="005F1068">
          <w:rPr>
            <w:sz w:val="24"/>
            <w:szCs w:val="24"/>
          </w:rPr>
          <w:t>velocity</w:t>
        </w:r>
      </w:ins>
      <w:r w:rsidR="00B61E83" w:rsidRPr="00364FCB">
        <w:rPr>
          <w:sz w:val="24"/>
          <w:szCs w:val="24"/>
        </w:rPr>
        <w:t xml:space="preserve"> and gas flow rate can be expressed as</w:t>
      </w:r>
      <w:del w:id="101" w:author="一语 仲" w:date="2024-04-16T18:54:00Z">
        <w:r w:rsidR="00B61E83" w:rsidRPr="00364FCB" w:rsidDel="00C74E43">
          <w:rPr>
            <w:sz w:val="24"/>
            <w:szCs w:val="24"/>
          </w:rPr>
          <w:delText xml:space="preserve"> [29]</w:delText>
        </w:r>
      </w:del>
      <w:r w:rsidR="00B61E83" w:rsidRPr="00364FCB">
        <w:rPr>
          <w:sz w:val="24"/>
          <w:szCs w:val="24"/>
        </w:rPr>
        <w:t>:</w:t>
      </w:r>
    </w:p>
    <w:p w14:paraId="3DCEFD13" w14:textId="41F8D891" w:rsidR="001E778B" w:rsidRPr="00364FCB" w:rsidRDefault="001E778B" w:rsidP="00364FCB">
      <w:pPr>
        <w:pStyle w:val="affa"/>
        <w:spacing w:before="240" w:after="240"/>
        <w:ind w:firstLine="482"/>
        <w:jc w:val="center"/>
        <w:rPr>
          <w:rFonts w:ascii="Times New Roman" w:hAnsi="Times New Roman" w:cs="Times New Roman"/>
          <w:sz w:val="24"/>
          <w:szCs w:val="24"/>
        </w:rPr>
      </w:pPr>
      <w:r w:rsidRPr="00364FCB">
        <w:rPr>
          <w:rFonts w:ascii="Times New Roman" w:hAnsi="Times New Roman" w:cs="Times New Roman"/>
          <w:sz w:val="24"/>
          <w:szCs w:val="24"/>
        </w:rPr>
        <w:tab/>
      </w:r>
      <m:oMath>
        <m:sSub>
          <m:sSubPr>
            <m:ctrlPr>
              <w:rPr>
                <w:rFonts w:ascii="Cambria Math" w:hAnsi="Cambria Math" w:cs="Times New Roman"/>
                <w:sz w:val="24"/>
                <w:szCs w:val="24"/>
              </w:rPr>
            </m:ctrlPr>
          </m:sSubPr>
          <m:e>
            <m:r>
              <w:rPr>
                <w:rFonts w:ascii="Cambria Math" w:hAnsi="Cambria Math" w:cs="Times New Roman"/>
                <w:sz w:val="24"/>
                <w:szCs w:val="24"/>
              </w:rPr>
              <m:t>v</m:t>
            </m:r>
          </m:e>
          <m:sub>
            <m:r>
              <w:rPr>
                <w:rFonts w:ascii="Cambria Math" w:hAnsi="Cambria Math" w:cs="Times New Roman"/>
                <w:sz w:val="24"/>
                <w:szCs w:val="24"/>
              </w:rPr>
              <m:t>liq</m:t>
            </m:r>
            <m:r>
              <m:rPr>
                <m:sty m:val="p"/>
              </m:rPr>
              <w:rPr>
                <w:rFonts w:ascii="Cambria Math" w:hAnsi="Cambria Math" w:cs="Times New Roman"/>
                <w:sz w:val="24"/>
                <w:szCs w:val="24"/>
              </w:rPr>
              <m:t>,</m:t>
            </m:r>
            <m:r>
              <w:rPr>
                <w:rFonts w:ascii="Cambria Math" w:hAnsi="Cambria Math" w:cs="Times New Roman"/>
                <w:sz w:val="24"/>
                <w:szCs w:val="24"/>
              </w:rPr>
              <m:t>flow</m:t>
            </m:r>
          </m:sub>
        </m:sSub>
        <m:r>
          <m:rPr>
            <m:sty m:val="p"/>
          </m:rPr>
          <w:rPr>
            <w:rFonts w:ascii="Cambria Math" w:hAnsi="Cambria Math" w:cs="Times New Roman"/>
            <w:sz w:val="24"/>
            <w:szCs w:val="24"/>
          </w:rPr>
          <m:t>=</m:t>
        </m:r>
        <m:f>
          <m:fPr>
            <m:ctrlPr>
              <w:rPr>
                <w:rFonts w:ascii="Cambria Math" w:hAnsi="Cambria Math" w:cs="Times New Roman"/>
                <w:sz w:val="24"/>
                <w:szCs w:val="24"/>
              </w:rPr>
            </m:ctrlPr>
          </m:fPr>
          <m:num>
            <m:sSup>
              <m:sSupPr>
                <m:ctrlPr>
                  <w:rPr>
                    <w:rFonts w:ascii="Cambria Math" w:hAnsi="Cambria Math" w:cs="Times New Roman"/>
                    <w:sz w:val="24"/>
                    <w:szCs w:val="24"/>
                  </w:rPr>
                </m:ctrlPr>
              </m:sSupPr>
              <m:e>
                <m:r>
                  <w:rPr>
                    <w:rFonts w:ascii="Cambria Math" w:hAnsi="Cambria Math" w:cs="Times New Roman"/>
                    <w:sz w:val="24"/>
                    <w:szCs w:val="24"/>
                  </w:rPr>
                  <m:t>s</m:t>
                </m:r>
              </m:e>
              <m:sup>
                <m:r>
                  <m:rPr>
                    <m:sty m:val="p"/>
                  </m:rPr>
                  <w:rPr>
                    <w:rFonts w:ascii="Cambria Math" w:hAnsi="Cambria Math" w:cs="Times New Roman"/>
                    <w:sz w:val="24"/>
                    <w:szCs w:val="24"/>
                  </w:rPr>
                  <m:t>4</m:t>
                </m:r>
              </m:sup>
            </m:sSup>
          </m:num>
          <m:den>
            <m:sSup>
              <m:sSupPr>
                <m:ctrlPr>
                  <w:rPr>
                    <w:rFonts w:ascii="Cambria Math" w:hAnsi="Cambria Math" w:cs="Times New Roman"/>
                    <w:sz w:val="24"/>
                    <w:szCs w:val="24"/>
                  </w:rPr>
                </m:ctrlPr>
              </m:sSupPr>
              <m:e>
                <m:r>
                  <m:rPr>
                    <m:sty m:val="p"/>
                  </m:rPr>
                  <w:rPr>
                    <w:rFonts w:ascii="Cambria Math" w:hAnsi="Cambria Math" w:cs="Times New Roman"/>
                    <w:sz w:val="24"/>
                    <w:szCs w:val="24"/>
                  </w:rPr>
                  <m:t>(1-</m:t>
                </m:r>
                <m:r>
                  <w:rPr>
                    <w:rFonts w:ascii="Cambria Math" w:hAnsi="Cambria Math" w:cs="Times New Roman"/>
                    <w:sz w:val="24"/>
                    <w:szCs w:val="24"/>
                  </w:rPr>
                  <m:t>s</m:t>
                </m:r>
                <m:r>
                  <m:rPr>
                    <m:sty m:val="p"/>
                  </m:rPr>
                  <w:rPr>
                    <w:rFonts w:ascii="Cambria Math" w:hAnsi="Cambria Math" w:cs="Times New Roman"/>
                    <w:sz w:val="24"/>
                    <w:szCs w:val="24"/>
                  </w:rPr>
                  <m:t>)</m:t>
                </m:r>
              </m:e>
              <m:sup>
                <m:r>
                  <m:rPr>
                    <m:sty m:val="p"/>
                  </m:rPr>
                  <w:rPr>
                    <w:rFonts w:ascii="Cambria Math" w:hAnsi="Cambria Math" w:cs="Times New Roman"/>
                    <w:sz w:val="24"/>
                    <w:szCs w:val="24"/>
                  </w:rPr>
                  <m:t>4</m:t>
                </m:r>
              </m:sup>
            </m:sSup>
          </m:den>
        </m:f>
        <m:f>
          <m:fPr>
            <m:ctrlPr>
              <w:rPr>
                <w:rFonts w:ascii="Cambria Math" w:hAnsi="Cambria Math" w:cs="Times New Roman"/>
                <w:sz w:val="24"/>
                <w:szCs w:val="24"/>
              </w:rPr>
            </m:ctrlPr>
          </m:fPr>
          <m:num>
            <m:sSub>
              <m:sSubPr>
                <m:ctrlPr>
                  <w:rPr>
                    <w:rFonts w:ascii="Cambria Math" w:hAnsi="Cambria Math" w:cs="Times New Roman"/>
                    <w:sz w:val="24"/>
                    <w:szCs w:val="24"/>
                  </w:rPr>
                </m:ctrlPr>
              </m:sSubPr>
              <m:e>
                <m:r>
                  <w:rPr>
                    <w:rFonts w:ascii="Cambria Math" w:hAnsi="Cambria Math" w:cs="Times New Roman"/>
                    <w:sz w:val="24"/>
                    <w:szCs w:val="24"/>
                  </w:rPr>
                  <m:t>μ</m:t>
                </m:r>
              </m:e>
              <m:sub>
                <m:r>
                  <w:rPr>
                    <w:rFonts w:ascii="Cambria Math" w:hAnsi="Cambria Math" w:cs="Times New Roman"/>
                    <w:sz w:val="24"/>
                    <w:szCs w:val="24"/>
                  </w:rPr>
                  <m:t>gas</m:t>
                </m:r>
              </m:sub>
            </m:sSub>
          </m:num>
          <m:den>
            <m:sSub>
              <m:sSubPr>
                <m:ctrlPr>
                  <w:rPr>
                    <w:rFonts w:ascii="Cambria Math" w:hAnsi="Cambria Math" w:cs="Times New Roman"/>
                    <w:sz w:val="24"/>
                    <w:szCs w:val="24"/>
                  </w:rPr>
                </m:ctrlPr>
              </m:sSubPr>
              <m:e>
                <m:r>
                  <w:rPr>
                    <w:rFonts w:ascii="Cambria Math" w:hAnsi="Cambria Math" w:cs="Times New Roman"/>
                    <w:sz w:val="24"/>
                    <w:szCs w:val="24"/>
                  </w:rPr>
                  <m:t>μ</m:t>
                </m:r>
              </m:e>
              <m:sub>
                <m:r>
                  <w:rPr>
                    <w:rFonts w:ascii="Cambria Math" w:hAnsi="Cambria Math" w:cs="Times New Roman"/>
                    <w:sz w:val="24"/>
                    <w:szCs w:val="24"/>
                  </w:rPr>
                  <m:t>l</m:t>
                </m:r>
                <m:r>
                  <m:rPr>
                    <m:sty m:val="p"/>
                  </m:rPr>
                  <w:rPr>
                    <w:rFonts w:ascii="Cambria Math" w:hAnsi="Cambria Math" w:cs="Times New Roman"/>
                    <w:sz w:val="24"/>
                    <w:szCs w:val="24"/>
                  </w:rPr>
                  <m:t>iq</m:t>
                </m:r>
              </m:sub>
            </m:sSub>
          </m:den>
        </m:f>
        <m:sSub>
          <m:sSubPr>
            <m:ctrlPr>
              <w:rPr>
                <w:rFonts w:ascii="Cambria Math" w:hAnsi="Cambria Math" w:cs="Times New Roman"/>
                <w:sz w:val="24"/>
                <w:szCs w:val="24"/>
              </w:rPr>
            </m:ctrlPr>
          </m:sSubPr>
          <m:e>
            <m:r>
              <w:rPr>
                <w:rFonts w:ascii="Cambria Math" w:hAnsi="Cambria Math" w:cs="Times New Roman"/>
                <w:sz w:val="24"/>
                <w:szCs w:val="24"/>
              </w:rPr>
              <m:t>v</m:t>
            </m:r>
          </m:e>
          <m:sub>
            <m:r>
              <w:rPr>
                <w:rFonts w:ascii="Cambria Math" w:hAnsi="Cambria Math" w:cs="Times New Roman"/>
                <w:sz w:val="24"/>
                <w:szCs w:val="24"/>
              </w:rPr>
              <m:t>gas</m:t>
            </m:r>
          </m:sub>
        </m:sSub>
      </m:oMath>
      <w:r w:rsidRPr="00364FCB">
        <w:rPr>
          <w:rFonts w:ascii="Times New Roman" w:hAnsi="Times New Roman" w:cs="Times New Roman"/>
          <w:sz w:val="24"/>
          <w:szCs w:val="24"/>
        </w:rPr>
        <w:tab/>
      </w:r>
      <w:r w:rsidR="00012E27" w:rsidRPr="00364FCB">
        <w:rPr>
          <w:rFonts w:ascii="Times New Roman" w:hAnsi="Times New Roman" w:cs="Times New Roman"/>
          <w:sz w:val="24"/>
          <w:szCs w:val="24"/>
        </w:rPr>
        <w:t>(13)</w:t>
      </w:r>
    </w:p>
    <w:p w14:paraId="0C3744DA" w14:textId="5A144E68" w:rsidR="00187641" w:rsidRPr="00364FCB" w:rsidRDefault="00187641" w:rsidP="00364FCB">
      <w:pPr>
        <w:pStyle w:val="a0"/>
        <w:ind w:firstLine="238"/>
        <w:rPr>
          <w:sz w:val="24"/>
          <w:szCs w:val="24"/>
        </w:rPr>
      </w:pPr>
      <w:r w:rsidRPr="00364FCB">
        <w:rPr>
          <w:sz w:val="24"/>
          <w:szCs w:val="24"/>
        </w:rPr>
        <w:t>The capillary pressure can be expressed as</w:t>
      </w:r>
      <w:r w:rsidR="00D942D4" w:rsidRPr="00364FCB">
        <w:rPr>
          <w:sz w:val="24"/>
          <w:szCs w:val="24"/>
        </w:rPr>
        <w:t xml:space="preserve"> </w:t>
      </w:r>
      <w:r w:rsidR="00FB2BB8" w:rsidRPr="00364FCB">
        <w:rPr>
          <w:sz w:val="24"/>
          <w:szCs w:val="24"/>
        </w:rPr>
        <w:fldChar w:fldCharType="begin"/>
      </w:r>
      <w:r w:rsidR="00604815">
        <w:rPr>
          <w:sz w:val="24"/>
          <w:szCs w:val="24"/>
        </w:rPr>
        <w:instrText xml:space="preserve"> ADDIN EN.CITE &lt;EndNote&gt;&lt;Cite&gt;&lt;Author&gt;Dullien&lt;/Author&gt;&lt;Year&gt;2012&lt;/Year&gt;&lt;RecNum&gt;33&lt;/RecNum&gt;&lt;DisplayText&gt;[37]&lt;/DisplayText&gt;&lt;record&gt;&lt;rec-number&gt;33&lt;/rec-number&gt;&lt;foreign-keys&gt;&lt;key app="EN" db-id="000swzsf7z55zwep9ta5fp0f9v2zz9d29vaz" timestamp="1698905137"&gt;33&lt;/key&gt;&lt;/foreign-keys&gt;&lt;ref-type name="Book"&gt;6&lt;/ref-type&gt;&lt;contributors&gt;&lt;authors&gt;&lt;author&gt;Dullien, Francis AL&lt;/author&gt;&lt;/authors&gt;&lt;/contributors&gt;&lt;titles&gt;&lt;title&gt;Porous media: fluid transport and pore structure&lt;/title&gt;&lt;translated-title&gt;&lt;style face="normal" font="d</w:instrText>
      </w:r>
      <w:r w:rsidR="00604815">
        <w:rPr>
          <w:rFonts w:hint="eastAsia"/>
          <w:sz w:val="24"/>
          <w:szCs w:val="24"/>
        </w:rPr>
        <w:instrText>efault" charset="134" size="100%"&gt;</w:instrText>
      </w:r>
      <w:r w:rsidR="00604815">
        <w:rPr>
          <w:rFonts w:hint="eastAsia"/>
          <w:sz w:val="24"/>
          <w:szCs w:val="24"/>
        </w:rPr>
        <w:instrText>多孔介质：流体传输和孔隙结构</w:instrText>
      </w:r>
      <w:r w:rsidR="00604815">
        <w:rPr>
          <w:rFonts w:hint="eastAsia"/>
          <w:sz w:val="24"/>
          <w:szCs w:val="24"/>
        </w:rPr>
        <w:instrText>&lt;/style&gt;&lt;/translated-title&gt;&lt;/titles&gt;&lt;dates&gt;&lt;year&gt;2012&lt;/year&gt;&lt;/dates&gt;&lt;publisher&gt;Academic press&lt;/publisher&gt;&lt;isbn&gt;0323139337&lt;/isbn&gt;&lt;urls&gt;&lt;/urls&gt;&lt;/record&gt;&lt;/Cite&gt;&lt;/EndNote&gt;</w:instrText>
      </w:r>
      <w:r w:rsidR="00FB2BB8" w:rsidRPr="00364FCB">
        <w:rPr>
          <w:sz w:val="24"/>
          <w:szCs w:val="24"/>
        </w:rPr>
        <w:fldChar w:fldCharType="separate"/>
      </w:r>
      <w:r w:rsidR="00604815">
        <w:rPr>
          <w:noProof/>
          <w:sz w:val="24"/>
          <w:szCs w:val="24"/>
        </w:rPr>
        <w:t>[37]</w:t>
      </w:r>
      <w:r w:rsidR="00FB2BB8" w:rsidRPr="00364FCB">
        <w:rPr>
          <w:sz w:val="24"/>
          <w:szCs w:val="24"/>
        </w:rPr>
        <w:fldChar w:fldCharType="end"/>
      </w:r>
      <w:r w:rsidRPr="00364FCB">
        <w:rPr>
          <w:sz w:val="24"/>
          <w:szCs w:val="24"/>
        </w:rPr>
        <w:t xml:space="preserve">: </w:t>
      </w:r>
    </w:p>
    <w:p w14:paraId="1740A702" w14:textId="2C3C0448" w:rsidR="0021056D" w:rsidRPr="00364FCB" w:rsidRDefault="00000000" w:rsidP="00364FCB">
      <w:pPr>
        <w:pStyle w:val="affa"/>
        <w:spacing w:before="240" w:after="240"/>
        <w:ind w:firstLine="482"/>
        <w:jc w:val="center"/>
        <w:rPr>
          <w:rFonts w:ascii="Times New Roman" w:hAnsi="Times New Roman" w:cs="Times New Roman"/>
          <w:sz w:val="24"/>
          <w:szCs w:val="24"/>
        </w:rPr>
      </w:pPr>
      <m:oMath>
        <m:sSub>
          <m:sSubPr>
            <m:ctrlPr>
              <w:rPr>
                <w:rFonts w:ascii="Cambria Math" w:hAnsi="Cambria Math" w:cs="Times New Roman"/>
                <w:szCs w:val="21"/>
              </w:rPr>
            </m:ctrlPr>
          </m:sSubPr>
          <m:e>
            <m:r>
              <w:rPr>
                <w:rFonts w:ascii="Cambria Math" w:hAnsi="Cambria Math" w:cs="Times New Roman"/>
                <w:szCs w:val="21"/>
              </w:rPr>
              <m:t>p</m:t>
            </m:r>
          </m:e>
          <m:sub>
            <m:r>
              <w:rPr>
                <w:rFonts w:ascii="Cambria Math" w:hAnsi="Cambria Math" w:cs="Times New Roman"/>
                <w:szCs w:val="21"/>
              </w:rPr>
              <m:t>cap</m:t>
            </m:r>
          </m:sub>
        </m:sSub>
        <m:r>
          <m:rPr>
            <m:sty m:val="p"/>
          </m:rPr>
          <w:rPr>
            <w:rFonts w:ascii="Cambria Math" w:hAnsi="Cambria Math" w:cs="Times New Roman"/>
            <w:szCs w:val="21"/>
          </w:rPr>
          <m:t>=</m:t>
        </m:r>
        <m:d>
          <m:dPr>
            <m:begChr m:val="{"/>
            <m:endChr m:val=""/>
            <m:ctrlPr>
              <w:rPr>
                <w:rFonts w:ascii="Cambria Math" w:hAnsi="Cambria Math" w:cs="Times New Roman"/>
                <w:szCs w:val="21"/>
              </w:rPr>
            </m:ctrlPr>
          </m:dPr>
          <m:e>
            <m:eqArr>
              <m:eqArrPr>
                <m:ctrlPr>
                  <w:rPr>
                    <w:rFonts w:ascii="Cambria Math" w:hAnsi="Cambria Math" w:cs="Times New Roman"/>
                    <w:szCs w:val="21"/>
                  </w:rPr>
                </m:ctrlPr>
              </m:eqArrPr>
              <m:e>
                <m:r>
                  <w:rPr>
                    <w:rFonts w:ascii="Cambria Math" w:hAnsi="Cambria Math" w:cs="Times New Roman"/>
                    <w:szCs w:val="21"/>
                  </w:rPr>
                  <m:t>σ</m:t>
                </m:r>
                <m:func>
                  <m:funcPr>
                    <m:ctrlPr>
                      <w:rPr>
                        <w:rFonts w:ascii="Cambria Math" w:hAnsi="Cambria Math" w:cs="Times New Roman"/>
                        <w:szCs w:val="21"/>
                      </w:rPr>
                    </m:ctrlPr>
                  </m:funcPr>
                  <m:fName>
                    <m:r>
                      <m:rPr>
                        <m:sty m:val="p"/>
                      </m:rPr>
                      <w:rPr>
                        <w:rFonts w:ascii="Cambria Math" w:hAnsi="Cambria Math" w:cs="Times New Roman"/>
                        <w:szCs w:val="21"/>
                      </w:rPr>
                      <m:t>cos</m:t>
                    </m:r>
                  </m:fName>
                  <m:e>
                    <m:r>
                      <w:rPr>
                        <w:rFonts w:ascii="Cambria Math" w:hAnsi="Cambria Math" w:cs="Times New Roman"/>
                        <w:szCs w:val="21"/>
                      </w:rPr>
                      <m:t>θ</m:t>
                    </m:r>
                    <m:sSup>
                      <m:sSupPr>
                        <m:ctrlPr>
                          <w:rPr>
                            <w:rFonts w:ascii="Cambria Math" w:hAnsi="Cambria Math" w:cs="Times New Roman"/>
                            <w:szCs w:val="21"/>
                          </w:rPr>
                        </m:ctrlPr>
                      </m:sSupPr>
                      <m:e>
                        <m:d>
                          <m:dPr>
                            <m:ctrlPr>
                              <w:rPr>
                                <w:rFonts w:ascii="Cambria Math" w:hAnsi="Cambria Math" w:cs="Times New Roman"/>
                                <w:szCs w:val="21"/>
                              </w:rPr>
                            </m:ctrlPr>
                          </m:dPr>
                          <m:e>
                            <m:f>
                              <m:fPr>
                                <m:ctrlPr>
                                  <w:rPr>
                                    <w:rFonts w:ascii="Cambria Math" w:hAnsi="Cambria Math" w:cs="Times New Roman"/>
                                    <w:szCs w:val="21"/>
                                  </w:rPr>
                                </m:ctrlPr>
                              </m:fPr>
                              <m:num>
                                <m:r>
                                  <w:rPr>
                                    <w:rFonts w:ascii="Cambria Math" w:hAnsi="Cambria Math" w:cs="Times New Roman"/>
                                    <w:szCs w:val="21"/>
                                  </w:rPr>
                                  <m:t>ε</m:t>
                                </m:r>
                              </m:num>
                              <m:den>
                                <m:r>
                                  <w:rPr>
                                    <w:rFonts w:ascii="Cambria Math" w:hAnsi="Cambria Math" w:cs="Times New Roman"/>
                                    <w:szCs w:val="21"/>
                                  </w:rPr>
                                  <m:t>K</m:t>
                                </m:r>
                              </m:den>
                            </m:f>
                          </m:e>
                        </m:d>
                      </m:e>
                      <m:sup>
                        <m:f>
                          <m:fPr>
                            <m:ctrlPr>
                              <w:rPr>
                                <w:rFonts w:ascii="Cambria Math" w:hAnsi="Cambria Math" w:cs="Times New Roman"/>
                                <w:szCs w:val="21"/>
                              </w:rPr>
                            </m:ctrlPr>
                          </m:fPr>
                          <m:num>
                            <m:r>
                              <m:rPr>
                                <m:sty m:val="p"/>
                              </m:rPr>
                              <w:rPr>
                                <w:rFonts w:ascii="Cambria Math" w:hAnsi="Cambria Math" w:cs="Times New Roman"/>
                                <w:szCs w:val="21"/>
                              </w:rPr>
                              <m:t>1</m:t>
                            </m:r>
                          </m:num>
                          <m:den>
                            <m:r>
                              <m:rPr>
                                <m:sty m:val="p"/>
                              </m:rPr>
                              <w:rPr>
                                <w:rFonts w:ascii="Cambria Math" w:hAnsi="Cambria Math" w:cs="Times New Roman"/>
                                <w:szCs w:val="21"/>
                              </w:rPr>
                              <m:t>2</m:t>
                            </m:r>
                          </m:den>
                        </m:f>
                      </m:sup>
                    </m:sSup>
                    <m:d>
                      <m:dPr>
                        <m:ctrlPr>
                          <w:rPr>
                            <w:rFonts w:ascii="Cambria Math" w:hAnsi="Cambria Math" w:cs="Times New Roman"/>
                            <w:szCs w:val="21"/>
                          </w:rPr>
                        </m:ctrlPr>
                      </m:dPr>
                      <m:e>
                        <m:r>
                          <m:rPr>
                            <m:sty m:val="p"/>
                          </m:rPr>
                          <w:rPr>
                            <w:rFonts w:ascii="Cambria Math" w:hAnsi="Cambria Math" w:cs="Times New Roman"/>
                            <w:szCs w:val="21"/>
                          </w:rPr>
                          <m:t>1.417(1-</m:t>
                        </m:r>
                        <m:r>
                          <w:rPr>
                            <w:rFonts w:ascii="Cambria Math" w:hAnsi="Cambria Math" w:cs="Times New Roman"/>
                            <w:szCs w:val="21"/>
                          </w:rPr>
                          <m:t>s</m:t>
                        </m:r>
                        <m:r>
                          <m:rPr>
                            <m:sty m:val="p"/>
                          </m:rPr>
                          <w:rPr>
                            <w:rFonts w:ascii="Cambria Math" w:hAnsi="Cambria Math" w:cs="Times New Roman"/>
                            <w:szCs w:val="21"/>
                          </w:rPr>
                          <m:t>)-2.12(1-</m:t>
                        </m:r>
                        <m:r>
                          <w:rPr>
                            <w:rFonts w:ascii="Cambria Math" w:hAnsi="Cambria Math" w:cs="Times New Roman"/>
                            <w:szCs w:val="21"/>
                          </w:rPr>
                          <m:t>s</m:t>
                        </m:r>
                        <m:sSup>
                          <m:sSupPr>
                            <m:ctrlPr>
                              <w:rPr>
                                <w:rFonts w:ascii="Cambria Math" w:hAnsi="Cambria Math" w:cs="Times New Roman"/>
                                <w:szCs w:val="21"/>
                              </w:rPr>
                            </m:ctrlPr>
                          </m:sSupPr>
                          <m:e>
                            <m:r>
                              <m:rPr>
                                <m:sty m:val="p"/>
                              </m:rPr>
                              <w:rPr>
                                <w:rFonts w:ascii="Cambria Math" w:hAnsi="Cambria Math" w:cs="Times New Roman"/>
                                <w:szCs w:val="21"/>
                              </w:rPr>
                              <m:t>)</m:t>
                            </m:r>
                          </m:e>
                          <m:sup>
                            <m:r>
                              <m:rPr>
                                <m:sty m:val="p"/>
                              </m:rPr>
                              <w:rPr>
                                <w:rFonts w:ascii="Cambria Math" w:hAnsi="Cambria Math" w:cs="Times New Roman"/>
                                <w:szCs w:val="21"/>
                              </w:rPr>
                              <m:t>2</m:t>
                            </m:r>
                          </m:sup>
                        </m:sSup>
                        <m:r>
                          <m:rPr>
                            <m:sty m:val="p"/>
                          </m:rPr>
                          <w:rPr>
                            <w:rFonts w:ascii="Cambria Math" w:hAnsi="Cambria Math" w:cs="Times New Roman"/>
                            <w:szCs w:val="21"/>
                          </w:rPr>
                          <m:t>+1.263(1-</m:t>
                        </m:r>
                        <m:r>
                          <w:rPr>
                            <w:rFonts w:ascii="Cambria Math" w:hAnsi="Cambria Math" w:cs="Times New Roman"/>
                            <w:szCs w:val="21"/>
                          </w:rPr>
                          <m:t>s</m:t>
                        </m:r>
                        <m:sSup>
                          <m:sSupPr>
                            <m:ctrlPr>
                              <w:rPr>
                                <w:rFonts w:ascii="Cambria Math" w:hAnsi="Cambria Math" w:cs="Times New Roman"/>
                                <w:szCs w:val="21"/>
                              </w:rPr>
                            </m:ctrlPr>
                          </m:sSupPr>
                          <m:e>
                            <m:r>
                              <m:rPr>
                                <m:sty m:val="p"/>
                              </m:rPr>
                              <w:rPr>
                                <w:rFonts w:ascii="Cambria Math" w:hAnsi="Cambria Math" w:cs="Times New Roman"/>
                                <w:szCs w:val="21"/>
                              </w:rPr>
                              <m:t>)</m:t>
                            </m:r>
                          </m:e>
                          <m:sup>
                            <m:r>
                              <m:rPr>
                                <m:sty m:val="p"/>
                              </m:rPr>
                              <w:rPr>
                                <w:rFonts w:ascii="Cambria Math" w:hAnsi="Cambria Math" w:cs="Times New Roman"/>
                                <w:szCs w:val="21"/>
                              </w:rPr>
                              <m:t>3</m:t>
                            </m:r>
                          </m:sup>
                        </m:sSup>
                      </m:e>
                    </m:d>
                  </m:e>
                </m:func>
                <m:r>
                  <m:rPr>
                    <m:sty m:val="p"/>
                  </m:rPr>
                  <w:rPr>
                    <w:rFonts w:ascii="Cambria Math" w:hAnsi="Cambria Math" w:cs="Times New Roman"/>
                    <w:szCs w:val="21"/>
                  </w:rPr>
                  <m:t>,</m:t>
                </m:r>
                <m:r>
                  <w:rPr>
                    <w:rFonts w:ascii="Cambria Math" w:hAnsi="Cambria Math" w:cs="Times New Roman"/>
                    <w:szCs w:val="21"/>
                  </w:rPr>
                  <m:t>θ</m:t>
                </m:r>
                <m:r>
                  <m:rPr>
                    <m:sty m:val="p"/>
                  </m:rPr>
                  <w:rPr>
                    <w:rFonts w:ascii="Cambria Math" w:hAnsi="Cambria Math" w:cs="Times New Roman"/>
                    <w:szCs w:val="21"/>
                  </w:rPr>
                  <m:t>&lt;</m:t>
                </m:r>
                <m:sSup>
                  <m:sSupPr>
                    <m:ctrlPr>
                      <w:rPr>
                        <w:rFonts w:ascii="Cambria Math" w:hAnsi="Cambria Math" w:cs="Times New Roman"/>
                        <w:szCs w:val="21"/>
                      </w:rPr>
                    </m:ctrlPr>
                  </m:sSupPr>
                  <m:e>
                    <m:r>
                      <m:rPr>
                        <m:sty m:val="p"/>
                      </m:rPr>
                      <w:rPr>
                        <w:rFonts w:ascii="Cambria Math" w:hAnsi="Cambria Math" w:cs="Times New Roman"/>
                        <w:szCs w:val="21"/>
                      </w:rPr>
                      <m:t>90</m:t>
                    </m:r>
                  </m:e>
                  <m:sup>
                    <m:r>
                      <m:rPr>
                        <m:sty m:val="p"/>
                      </m:rPr>
                      <w:rPr>
                        <w:rFonts w:ascii="Cambria Math" w:hAnsi="Cambria Math" w:cs="Times New Roman"/>
                        <w:szCs w:val="21"/>
                      </w:rPr>
                      <m:t>∘</m:t>
                    </m:r>
                  </m:sup>
                </m:sSup>
              </m:e>
              <m:e>
                <m:r>
                  <w:rPr>
                    <w:rFonts w:ascii="Cambria Math" w:hAnsi="Cambria Math" w:cs="Times New Roman"/>
                    <w:szCs w:val="21"/>
                  </w:rPr>
                  <m:t>σ</m:t>
                </m:r>
                <m:func>
                  <m:funcPr>
                    <m:ctrlPr>
                      <w:rPr>
                        <w:rFonts w:ascii="Cambria Math" w:hAnsi="Cambria Math" w:cs="Times New Roman"/>
                        <w:szCs w:val="21"/>
                      </w:rPr>
                    </m:ctrlPr>
                  </m:funcPr>
                  <m:fName>
                    <m:r>
                      <m:rPr>
                        <m:sty m:val="p"/>
                      </m:rPr>
                      <w:rPr>
                        <w:rFonts w:ascii="Cambria Math" w:hAnsi="Cambria Math" w:cs="Times New Roman"/>
                        <w:szCs w:val="21"/>
                      </w:rPr>
                      <m:t>cos</m:t>
                    </m:r>
                  </m:fName>
                  <m:e>
                    <m:r>
                      <w:rPr>
                        <w:rFonts w:ascii="Cambria Math" w:hAnsi="Cambria Math" w:cs="Times New Roman"/>
                        <w:szCs w:val="21"/>
                      </w:rPr>
                      <m:t>θ</m:t>
                    </m:r>
                    <m:sSup>
                      <m:sSupPr>
                        <m:ctrlPr>
                          <w:rPr>
                            <w:rFonts w:ascii="Cambria Math" w:hAnsi="Cambria Math" w:cs="Times New Roman"/>
                            <w:szCs w:val="21"/>
                          </w:rPr>
                        </m:ctrlPr>
                      </m:sSupPr>
                      <m:e>
                        <m:d>
                          <m:dPr>
                            <m:ctrlPr>
                              <w:rPr>
                                <w:rFonts w:ascii="Cambria Math" w:hAnsi="Cambria Math" w:cs="Times New Roman"/>
                                <w:szCs w:val="21"/>
                              </w:rPr>
                            </m:ctrlPr>
                          </m:dPr>
                          <m:e>
                            <m:f>
                              <m:fPr>
                                <m:ctrlPr>
                                  <w:rPr>
                                    <w:rFonts w:ascii="Cambria Math" w:hAnsi="Cambria Math" w:cs="Times New Roman"/>
                                    <w:szCs w:val="21"/>
                                  </w:rPr>
                                </m:ctrlPr>
                              </m:fPr>
                              <m:num>
                                <m:r>
                                  <w:rPr>
                                    <w:rFonts w:ascii="Cambria Math" w:hAnsi="Cambria Math" w:cs="Times New Roman"/>
                                    <w:szCs w:val="21"/>
                                  </w:rPr>
                                  <m:t>ε</m:t>
                                </m:r>
                              </m:num>
                              <m:den>
                                <m:r>
                                  <w:rPr>
                                    <w:rFonts w:ascii="Cambria Math" w:hAnsi="Cambria Math" w:cs="Times New Roman"/>
                                    <w:szCs w:val="21"/>
                                  </w:rPr>
                                  <m:t>K</m:t>
                                </m:r>
                              </m:den>
                            </m:f>
                          </m:e>
                        </m:d>
                      </m:e>
                      <m:sup>
                        <m:f>
                          <m:fPr>
                            <m:ctrlPr>
                              <w:rPr>
                                <w:rFonts w:ascii="Cambria Math" w:hAnsi="Cambria Math" w:cs="Times New Roman"/>
                                <w:szCs w:val="21"/>
                              </w:rPr>
                            </m:ctrlPr>
                          </m:fPr>
                          <m:num>
                            <m:r>
                              <m:rPr>
                                <m:sty m:val="p"/>
                              </m:rPr>
                              <w:rPr>
                                <w:rFonts w:ascii="Cambria Math" w:hAnsi="Cambria Math" w:cs="Times New Roman"/>
                                <w:szCs w:val="21"/>
                              </w:rPr>
                              <m:t>1</m:t>
                            </m:r>
                          </m:num>
                          <m:den>
                            <m:r>
                              <m:rPr>
                                <m:sty m:val="p"/>
                              </m:rPr>
                              <w:rPr>
                                <w:rFonts w:ascii="Cambria Math" w:hAnsi="Cambria Math" w:cs="Times New Roman"/>
                                <w:szCs w:val="21"/>
                              </w:rPr>
                              <m:t>2</m:t>
                            </m:r>
                          </m:den>
                        </m:f>
                      </m:sup>
                    </m:sSup>
                    <m:d>
                      <m:dPr>
                        <m:ctrlPr>
                          <w:rPr>
                            <w:rFonts w:ascii="Cambria Math" w:hAnsi="Cambria Math" w:cs="Times New Roman"/>
                            <w:szCs w:val="21"/>
                          </w:rPr>
                        </m:ctrlPr>
                      </m:dPr>
                      <m:e>
                        <m:r>
                          <m:rPr>
                            <m:sty m:val="p"/>
                          </m:rPr>
                          <w:rPr>
                            <w:rFonts w:ascii="Cambria Math" w:hAnsi="Cambria Math" w:cs="Times New Roman"/>
                            <w:szCs w:val="21"/>
                          </w:rPr>
                          <m:t>1.417</m:t>
                        </m:r>
                        <m:r>
                          <w:rPr>
                            <w:rFonts w:ascii="Cambria Math" w:hAnsi="Cambria Math" w:cs="Times New Roman"/>
                            <w:szCs w:val="21"/>
                          </w:rPr>
                          <m:t>s</m:t>
                        </m:r>
                        <m:r>
                          <m:rPr>
                            <m:sty m:val="p"/>
                          </m:rPr>
                          <w:rPr>
                            <w:rFonts w:ascii="Cambria Math" w:hAnsi="Cambria Math" w:cs="Times New Roman"/>
                            <w:szCs w:val="21"/>
                          </w:rPr>
                          <m:t>-2.12</m:t>
                        </m:r>
                        <m:sSup>
                          <m:sSupPr>
                            <m:ctrlPr>
                              <w:rPr>
                                <w:rFonts w:ascii="Cambria Math" w:hAnsi="Cambria Math" w:cs="Times New Roman"/>
                                <w:szCs w:val="21"/>
                              </w:rPr>
                            </m:ctrlPr>
                          </m:sSupPr>
                          <m:e>
                            <m:r>
                              <w:rPr>
                                <w:rFonts w:ascii="Cambria Math" w:hAnsi="Cambria Math" w:cs="Times New Roman"/>
                                <w:szCs w:val="21"/>
                              </w:rPr>
                              <m:t>s</m:t>
                            </m:r>
                          </m:e>
                          <m:sup>
                            <m:r>
                              <m:rPr>
                                <m:sty m:val="p"/>
                              </m:rPr>
                              <w:rPr>
                                <w:rFonts w:ascii="Cambria Math" w:hAnsi="Cambria Math" w:cs="Times New Roman"/>
                                <w:szCs w:val="21"/>
                              </w:rPr>
                              <m:t>2</m:t>
                            </m:r>
                          </m:sup>
                        </m:sSup>
                        <m:r>
                          <m:rPr>
                            <m:sty m:val="p"/>
                          </m:rPr>
                          <w:rPr>
                            <w:rFonts w:ascii="Cambria Math" w:hAnsi="Cambria Math" w:cs="Times New Roman"/>
                            <w:szCs w:val="21"/>
                          </w:rPr>
                          <m:t>+1.263</m:t>
                        </m:r>
                        <m:sSup>
                          <m:sSupPr>
                            <m:ctrlPr>
                              <w:rPr>
                                <w:rFonts w:ascii="Cambria Math" w:hAnsi="Cambria Math" w:cs="Times New Roman"/>
                                <w:szCs w:val="21"/>
                              </w:rPr>
                            </m:ctrlPr>
                          </m:sSupPr>
                          <m:e>
                            <m:r>
                              <w:rPr>
                                <w:rFonts w:ascii="Cambria Math" w:hAnsi="Cambria Math" w:cs="Times New Roman"/>
                                <w:szCs w:val="21"/>
                              </w:rPr>
                              <m:t>s</m:t>
                            </m:r>
                          </m:e>
                          <m:sup>
                            <m:r>
                              <m:rPr>
                                <m:sty m:val="p"/>
                              </m:rPr>
                              <w:rPr>
                                <w:rFonts w:ascii="Cambria Math" w:hAnsi="Cambria Math" w:cs="Times New Roman"/>
                                <w:szCs w:val="21"/>
                              </w:rPr>
                              <m:t>3</m:t>
                            </m:r>
                          </m:sup>
                        </m:sSup>
                      </m:e>
                    </m:d>
                  </m:e>
                </m:func>
                <m:r>
                  <m:rPr>
                    <m:sty m:val="p"/>
                  </m:rPr>
                  <w:rPr>
                    <w:rFonts w:ascii="Cambria Math" w:hAnsi="Cambria Math" w:cs="Times New Roman"/>
                    <w:szCs w:val="21"/>
                  </w:rPr>
                  <m:t>,</m:t>
                </m:r>
                <m:r>
                  <w:rPr>
                    <w:rFonts w:ascii="Cambria Math" w:hAnsi="Cambria Math" w:cs="Times New Roman"/>
                    <w:szCs w:val="21"/>
                  </w:rPr>
                  <m:t>θ</m:t>
                </m:r>
                <m:r>
                  <m:rPr>
                    <m:sty m:val="p"/>
                  </m:rPr>
                  <w:rPr>
                    <w:rFonts w:ascii="Cambria Math" w:hAnsi="Cambria Math" w:cs="Times New Roman"/>
                    <w:szCs w:val="21"/>
                  </w:rPr>
                  <m:t>&gt;</m:t>
                </m:r>
                <m:sSup>
                  <m:sSupPr>
                    <m:ctrlPr>
                      <w:rPr>
                        <w:rFonts w:ascii="Cambria Math" w:hAnsi="Cambria Math" w:cs="Times New Roman"/>
                        <w:szCs w:val="21"/>
                      </w:rPr>
                    </m:ctrlPr>
                  </m:sSupPr>
                  <m:e>
                    <m:r>
                      <m:rPr>
                        <m:sty m:val="p"/>
                      </m:rPr>
                      <w:rPr>
                        <w:rFonts w:ascii="Cambria Math" w:hAnsi="Cambria Math" w:cs="Times New Roman"/>
                        <w:szCs w:val="21"/>
                      </w:rPr>
                      <m:t>90</m:t>
                    </m:r>
                  </m:e>
                  <m:sup>
                    <m:r>
                      <m:rPr>
                        <m:sty m:val="p"/>
                      </m:rPr>
                      <w:rPr>
                        <w:rFonts w:ascii="Cambria Math" w:hAnsi="Cambria Math" w:cs="Times New Roman"/>
                        <w:szCs w:val="21"/>
                      </w:rPr>
                      <m:t>∘</m:t>
                    </m:r>
                  </m:sup>
                </m:sSup>
              </m:e>
            </m:eqArr>
          </m:e>
        </m:d>
      </m:oMath>
      <w:bookmarkStart w:id="102" w:name="_Ref122094823"/>
      <w:r w:rsidR="00864F1A" w:rsidRPr="00364FCB">
        <w:rPr>
          <w:rFonts w:ascii="Times New Roman" w:hAnsi="Times New Roman" w:cs="Times New Roman"/>
          <w:sz w:val="24"/>
          <w:szCs w:val="24"/>
        </w:rPr>
        <w:tab/>
      </w:r>
      <w:bookmarkEnd w:id="102"/>
      <w:r w:rsidR="00A64611" w:rsidRPr="00364FCB">
        <w:rPr>
          <w:rFonts w:ascii="Times New Roman" w:hAnsi="Times New Roman" w:cs="Times New Roman"/>
          <w:sz w:val="24"/>
          <w:szCs w:val="24"/>
        </w:rPr>
        <w:t>(14)</w:t>
      </w:r>
    </w:p>
    <w:p w14:paraId="390135D5" w14:textId="5B91CE5D" w:rsidR="00276F13" w:rsidRPr="00364FCB" w:rsidRDefault="00276F13" w:rsidP="00364FCB">
      <w:pPr>
        <w:pStyle w:val="a0"/>
        <w:ind w:firstLine="238"/>
        <w:rPr>
          <w:sz w:val="24"/>
          <w:szCs w:val="24"/>
        </w:rPr>
      </w:pPr>
      <w:r w:rsidRPr="00364FCB">
        <w:rPr>
          <w:sz w:val="24"/>
          <w:szCs w:val="24"/>
        </w:rPr>
        <w:t xml:space="preserve">Where </w:t>
      </w:r>
      <m:oMath>
        <m:sSub>
          <m:sSubPr>
            <m:ctrlPr>
              <w:rPr>
                <w:rFonts w:ascii="Cambria Math" w:hAnsi="Cambria Math"/>
                <w:sz w:val="24"/>
                <w:szCs w:val="24"/>
              </w:rPr>
            </m:ctrlPr>
          </m:sSubPr>
          <m:e>
            <m:r>
              <w:rPr>
                <w:rFonts w:ascii="Cambria Math" w:hAnsi="Cambria Math"/>
                <w:sz w:val="24"/>
                <w:szCs w:val="24"/>
              </w:rPr>
              <m:t>p</m:t>
            </m:r>
          </m:e>
          <m:sub>
            <m:r>
              <w:rPr>
                <w:rFonts w:ascii="Cambria Math" w:hAnsi="Cambria Math"/>
                <w:sz w:val="24"/>
                <w:szCs w:val="24"/>
              </w:rPr>
              <m:t>cap</m:t>
            </m:r>
          </m:sub>
        </m:sSub>
      </m:oMath>
      <w:r w:rsidRPr="00364FCB">
        <w:rPr>
          <w:sz w:val="24"/>
          <w:szCs w:val="24"/>
        </w:rPr>
        <w:t xml:space="preserve"> is the capillary pressure (Pa), </w:t>
      </w:r>
      <m:oMath>
        <m:r>
          <w:rPr>
            <w:rFonts w:ascii="Cambria Math" w:hAnsi="Cambria Math"/>
            <w:sz w:val="24"/>
            <w:szCs w:val="24"/>
          </w:rPr>
          <m:t>σ</m:t>
        </m:r>
      </m:oMath>
      <w:r w:rsidRPr="00364FCB">
        <w:rPr>
          <w:sz w:val="24"/>
          <w:szCs w:val="24"/>
        </w:rPr>
        <w:t xml:space="preserve"> is the surface tension coefficient of liquid water (N/m), </w:t>
      </w:r>
      <m:oMath>
        <m:r>
          <w:rPr>
            <w:rFonts w:ascii="Cambria Math" w:hAnsi="Cambria Math"/>
            <w:sz w:val="24"/>
            <w:szCs w:val="24"/>
          </w:rPr>
          <m:t>θ</m:t>
        </m:r>
      </m:oMath>
      <w:r w:rsidRPr="00364FCB">
        <w:rPr>
          <w:sz w:val="24"/>
          <w:szCs w:val="24"/>
        </w:rPr>
        <w:t xml:space="preserve"> is the contact angle </w:t>
      </w:r>
      <w:r w:rsidR="004F63F3" w:rsidRPr="00364FCB">
        <w:rPr>
          <w:sz w:val="24"/>
          <w:szCs w:val="24"/>
        </w:rPr>
        <w:t>(</w:t>
      </w:r>
      <w:r w:rsidR="00CF669F" w:rsidRPr="00364FCB">
        <w:rPr>
          <w:rFonts w:hint="eastAsia"/>
          <w:sz w:val="24"/>
          <w:szCs w:val="24"/>
        </w:rPr>
        <w:t>º</w:t>
      </w:r>
      <w:r w:rsidR="004F63F3" w:rsidRPr="00364FCB">
        <w:rPr>
          <w:rFonts w:hint="eastAsia"/>
          <w:sz w:val="24"/>
          <w:szCs w:val="24"/>
        </w:rPr>
        <w:t>)</w:t>
      </w:r>
      <w:r w:rsidRPr="00364FCB">
        <w:rPr>
          <w:sz w:val="24"/>
          <w:szCs w:val="24"/>
        </w:rPr>
        <w:t xml:space="preserve">, </w:t>
      </w:r>
      <m:oMath>
        <m:r>
          <w:rPr>
            <w:rFonts w:ascii="Cambria Math" w:hAnsi="Cambria Math"/>
            <w:sz w:val="24"/>
            <w:szCs w:val="24"/>
          </w:rPr>
          <m:t>s</m:t>
        </m:r>
      </m:oMath>
      <w:r w:rsidRPr="00364FCB">
        <w:rPr>
          <w:sz w:val="24"/>
          <w:szCs w:val="24"/>
        </w:rPr>
        <w:t xml:space="preserve"> is the saturation of liquid water, </w:t>
      </w:r>
      <m:oMath>
        <m:r>
          <w:rPr>
            <w:rFonts w:ascii="Cambria Math" w:hAnsi="Cambria Math"/>
            <w:sz w:val="24"/>
            <w:szCs w:val="24"/>
          </w:rPr>
          <m:t>ε</m:t>
        </m:r>
      </m:oMath>
      <w:r w:rsidRPr="00364FCB">
        <w:rPr>
          <w:sz w:val="24"/>
          <w:szCs w:val="24"/>
        </w:rPr>
        <w:t xml:space="preserve"> is the porosity of porous media, </w:t>
      </w:r>
      <w:r w:rsidR="00EA5441" w:rsidRPr="00364FCB">
        <w:rPr>
          <w:sz w:val="24"/>
          <w:szCs w:val="24"/>
        </w:rPr>
        <w:t>K</w:t>
      </w:r>
      <w:r w:rsidRPr="00364FCB">
        <w:rPr>
          <w:sz w:val="24"/>
          <w:szCs w:val="24"/>
        </w:rPr>
        <w:t xml:space="preserve"> is the permeability (</w:t>
      </w:r>
      <w:r w:rsidR="00B6513F" w:rsidRPr="00364FCB">
        <w:rPr>
          <w:sz w:val="24"/>
          <w:szCs w:val="24"/>
        </w:rPr>
        <w:t>m</w:t>
      </w:r>
      <w:r w:rsidR="00353E73" w:rsidRPr="00364FCB">
        <w:rPr>
          <w:sz w:val="24"/>
          <w:szCs w:val="24"/>
          <w:vertAlign w:val="superscript"/>
        </w:rPr>
        <w:t>2</w:t>
      </w:r>
      <w:r w:rsidRPr="00364FCB">
        <w:rPr>
          <w:sz w:val="24"/>
          <w:szCs w:val="24"/>
        </w:rPr>
        <w:t xml:space="preserve">), for hydrophobic materials </w:t>
      </w:r>
      <m:oMath>
        <m:r>
          <w:rPr>
            <w:rFonts w:ascii="Cambria Math" w:hAnsi="Cambria Math"/>
            <w:sz w:val="24"/>
            <w:szCs w:val="24"/>
          </w:rPr>
          <m:t>θ</m:t>
        </m:r>
        <m:r>
          <m:rPr>
            <m:sty m:val="p"/>
          </m:rPr>
          <w:rPr>
            <w:rFonts w:ascii="Cambria Math" w:hAnsi="Cambria Math"/>
            <w:sz w:val="24"/>
            <w:szCs w:val="24"/>
          </w:rPr>
          <m:t>&gt;90</m:t>
        </m:r>
        <m:r>
          <m:rPr>
            <m:sty m:val="p"/>
          </m:rPr>
          <w:rPr>
            <w:rFonts w:ascii="Cambria Math" w:hAnsi="Cambria Math" w:hint="eastAsia"/>
            <w:sz w:val="24"/>
            <w:szCs w:val="24"/>
          </w:rPr>
          <m:t>º</m:t>
        </m:r>
      </m:oMath>
      <w:r w:rsidRPr="00364FCB">
        <w:rPr>
          <w:sz w:val="24"/>
          <w:szCs w:val="24"/>
        </w:rPr>
        <w:t>, the capillary force is less than 0.</w:t>
      </w:r>
    </w:p>
    <w:p w14:paraId="58C21D38" w14:textId="245817AB" w:rsidR="00266023" w:rsidRPr="00364FCB" w:rsidRDefault="00266023" w:rsidP="00364FCB">
      <w:pPr>
        <w:pStyle w:val="a0"/>
        <w:ind w:firstLine="238"/>
        <w:rPr>
          <w:sz w:val="24"/>
          <w:szCs w:val="24"/>
        </w:rPr>
      </w:pPr>
      <w:r w:rsidRPr="00364FCB">
        <w:rPr>
          <w:sz w:val="24"/>
          <w:szCs w:val="24"/>
        </w:rPr>
        <w:t xml:space="preserve">It should be noted that equation (14) was originally derived from experimental data of homogeneous soil or sandy land, which is not </w:t>
      </w:r>
      <w:r w:rsidR="00580BE7">
        <w:rPr>
          <w:sz w:val="24"/>
          <w:szCs w:val="24"/>
        </w:rPr>
        <w:t xml:space="preserve">the </w:t>
      </w:r>
      <w:r w:rsidRPr="00364FCB">
        <w:rPr>
          <w:sz w:val="24"/>
          <w:szCs w:val="24"/>
        </w:rPr>
        <w:t>same as the porous media in PEMFC. There is no unified conclusion on the parameters applicable to PEMFC in existing research, so it needs to be appropriately corrected according to measured data.</w:t>
      </w:r>
    </w:p>
    <w:p w14:paraId="536CD2DF" w14:textId="00E1BDD6" w:rsidR="00310B79" w:rsidRPr="00364FCB" w:rsidRDefault="00310B79" w:rsidP="00364FCB">
      <w:pPr>
        <w:pStyle w:val="a0"/>
        <w:ind w:firstLine="238"/>
        <w:rPr>
          <w:sz w:val="24"/>
          <w:szCs w:val="24"/>
        </w:rPr>
      </w:pPr>
      <w:r w:rsidRPr="00364FCB">
        <w:rPr>
          <w:sz w:val="24"/>
          <w:szCs w:val="24"/>
        </w:rPr>
        <w:t xml:space="preserve">The relationship between </w:t>
      </w:r>
      <w:del w:id="103" w:author="一语 仲" w:date="2024-04-14T22:01:00Z">
        <w:r w:rsidRPr="00364FCB" w:rsidDel="005F1068">
          <w:rPr>
            <w:sz w:val="24"/>
            <w:szCs w:val="24"/>
          </w:rPr>
          <w:delText>flow rate</w:delText>
        </w:r>
      </w:del>
      <w:ins w:id="104" w:author="一语 仲" w:date="2024-04-14T22:01:00Z">
        <w:r w:rsidR="005F1068">
          <w:rPr>
            <w:sz w:val="24"/>
            <w:szCs w:val="24"/>
          </w:rPr>
          <w:t>liquid velocity</w:t>
        </w:r>
      </w:ins>
      <w:r w:rsidRPr="00364FCB">
        <w:rPr>
          <w:sz w:val="24"/>
          <w:szCs w:val="24"/>
        </w:rPr>
        <w:t xml:space="preserve"> and pressure gradient can be obtained according to Darcy's law:</w:t>
      </w:r>
    </w:p>
    <w:p w14:paraId="31D2177D" w14:textId="79D01C35" w:rsidR="00FE0B7F" w:rsidRPr="00364FCB" w:rsidRDefault="00FE0B7F" w:rsidP="00364FCB">
      <w:pPr>
        <w:pStyle w:val="affa"/>
        <w:spacing w:before="240" w:after="240"/>
        <w:ind w:firstLine="482"/>
        <w:jc w:val="center"/>
        <w:rPr>
          <w:rFonts w:ascii="Times New Roman" w:hAnsi="Times New Roman" w:cs="Times New Roman"/>
          <w:sz w:val="24"/>
          <w:szCs w:val="24"/>
        </w:rPr>
      </w:pPr>
      <w:r w:rsidRPr="00364FCB">
        <w:rPr>
          <w:rFonts w:ascii="Cambria Math" w:hAnsi="Cambria Math" w:cs="Times New Roman"/>
          <w:sz w:val="24"/>
          <w:szCs w:val="24"/>
        </w:rPr>
        <w:tab/>
      </w:r>
      <w:bookmarkStart w:id="105" w:name="_Ref128316432"/>
      <m:oMath>
        <m:sSub>
          <m:sSubPr>
            <m:ctrlPr>
              <w:rPr>
                <w:rFonts w:ascii="Cambria Math" w:hAnsi="Cambria Math" w:cs="Times New Roman"/>
                <w:sz w:val="24"/>
                <w:szCs w:val="24"/>
              </w:rPr>
            </m:ctrlPr>
          </m:sSubPr>
          <m:e>
            <m:r>
              <w:rPr>
                <w:rFonts w:ascii="Cambria Math" w:hAnsi="Cambria Math" w:cs="Times New Roman"/>
                <w:sz w:val="24"/>
                <w:szCs w:val="24"/>
              </w:rPr>
              <m:t>v</m:t>
            </m:r>
          </m:e>
          <m:sub>
            <m:r>
              <w:rPr>
                <w:rFonts w:ascii="Cambria Math" w:hAnsi="Cambria Math" w:cs="Times New Roman"/>
                <w:sz w:val="24"/>
                <w:szCs w:val="24"/>
              </w:rPr>
              <m:t>liq</m:t>
            </m:r>
            <m:r>
              <m:rPr>
                <m:sty m:val="p"/>
              </m:rPr>
              <w:rPr>
                <w:rFonts w:ascii="Cambria Math" w:hAnsi="Cambria Math" w:cs="Times New Roman"/>
                <w:sz w:val="24"/>
                <w:szCs w:val="24"/>
              </w:rPr>
              <m:t>,</m:t>
            </m:r>
            <m:r>
              <w:rPr>
                <w:rFonts w:ascii="Cambria Math" w:hAnsi="Cambria Math" w:cs="Times New Roman"/>
                <w:sz w:val="24"/>
                <w:szCs w:val="24"/>
              </w:rPr>
              <m:t>cap</m:t>
            </m:r>
          </m:sub>
        </m:sSub>
        <m:r>
          <m:rPr>
            <m:sty m:val="p"/>
          </m:rP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K</m:t>
            </m:r>
          </m:num>
          <m:den>
            <m:r>
              <w:rPr>
                <w:rFonts w:ascii="Cambria Math" w:hAnsi="Cambria Math" w:cs="Times New Roman"/>
                <w:sz w:val="24"/>
                <w:szCs w:val="24"/>
              </w:rPr>
              <m:t>μ</m:t>
            </m:r>
          </m:den>
        </m:f>
        <m:r>
          <m:rPr>
            <m:sty m:val="p"/>
          </m:rPr>
          <w:rPr>
            <w:rFonts w:ascii="Cambria Math" w:hAnsi="Cambria Math" w:cs="Times New Roman"/>
            <w:sz w:val="24"/>
            <w:szCs w:val="24"/>
          </w:rPr>
          <m:t>∇</m:t>
        </m:r>
        <m:r>
          <w:rPr>
            <w:rFonts w:ascii="Cambria Math" w:hAnsi="Cambria Math" w:cs="Times New Roman"/>
            <w:sz w:val="24"/>
            <w:szCs w:val="24"/>
          </w:rPr>
          <m:t>p</m:t>
        </m:r>
      </m:oMath>
      <w:r w:rsidRPr="00364FCB">
        <w:rPr>
          <w:rFonts w:ascii="Cambria Math" w:hAnsi="Cambria Math" w:cs="Times New Roman"/>
          <w:sz w:val="24"/>
          <w:szCs w:val="24"/>
        </w:rPr>
        <w:tab/>
      </w:r>
      <w:bookmarkEnd w:id="105"/>
      <w:r w:rsidR="00C72F3C" w:rsidRPr="00364FCB">
        <w:rPr>
          <w:rFonts w:ascii="Times New Roman" w:hAnsi="Times New Roman" w:cs="Times New Roman"/>
          <w:sz w:val="24"/>
          <w:szCs w:val="24"/>
        </w:rPr>
        <w:t>(15)</w:t>
      </w:r>
    </w:p>
    <w:p w14:paraId="575E3B9D" w14:textId="2B0BFD37" w:rsidR="0072465E" w:rsidRPr="00364FCB" w:rsidRDefault="0072465E" w:rsidP="00364FCB">
      <w:pPr>
        <w:pStyle w:val="a0"/>
        <w:ind w:firstLine="238"/>
        <w:rPr>
          <w:sz w:val="24"/>
          <w:szCs w:val="24"/>
        </w:rPr>
      </w:pPr>
      <w:r w:rsidRPr="00364FCB">
        <w:rPr>
          <w:sz w:val="24"/>
          <w:szCs w:val="24"/>
        </w:rPr>
        <w:t xml:space="preserve">Where, </w:t>
      </w:r>
      <w:r w:rsidR="00B019FE" w:rsidRPr="00364FCB">
        <w:rPr>
          <w:sz w:val="24"/>
          <w:szCs w:val="24"/>
        </w:rPr>
        <w:t>K</w:t>
      </w:r>
      <w:r w:rsidRPr="00364FCB">
        <w:rPr>
          <w:sz w:val="24"/>
          <w:szCs w:val="24"/>
        </w:rPr>
        <w:t xml:space="preserve"> is the permeability (</w:t>
      </w:r>
      <w:r w:rsidR="0014155E" w:rsidRPr="00364FCB">
        <w:rPr>
          <w:sz w:val="24"/>
          <w:szCs w:val="24"/>
        </w:rPr>
        <w:t>m</w:t>
      </w:r>
      <w:r w:rsidR="00164297" w:rsidRPr="00364FCB">
        <w:rPr>
          <w:sz w:val="24"/>
          <w:szCs w:val="24"/>
          <w:vertAlign w:val="superscript"/>
        </w:rPr>
        <w:t>2</w:t>
      </w:r>
      <w:r w:rsidRPr="00364FCB">
        <w:rPr>
          <w:sz w:val="24"/>
          <w:szCs w:val="24"/>
        </w:rPr>
        <w:t xml:space="preserve">), </w:t>
      </w:r>
      <m:oMath>
        <m:r>
          <w:rPr>
            <w:rFonts w:ascii="Cambria Math" w:hAnsi="Cambria Math"/>
            <w:sz w:val="24"/>
            <w:szCs w:val="24"/>
          </w:rPr>
          <m:t>μ</m:t>
        </m:r>
        <m:r>
          <w:del w:id="106" w:author="一语 仲" w:date="2024-04-14T22:06:00Z">
            <m:rPr>
              <m:sty m:val="p"/>
            </m:rPr>
            <w:rPr>
              <w:rFonts w:ascii="Cambria Math" w:hAnsi="Cambria Math"/>
              <w:sz w:val="24"/>
              <w:szCs w:val="24"/>
            </w:rPr>
            <m:t>u</m:t>
          </w:del>
        </m:r>
      </m:oMath>
      <w:r w:rsidRPr="00364FCB">
        <w:rPr>
          <w:sz w:val="24"/>
          <w:szCs w:val="24"/>
        </w:rPr>
        <w:t xml:space="preserve"> is the dynamic viscosity of the fluid</w:t>
      </w:r>
      <w:r w:rsidR="00E72D5F" w:rsidRPr="00364FCB">
        <w:rPr>
          <w:sz w:val="24"/>
          <w:szCs w:val="24"/>
        </w:rPr>
        <w:t xml:space="preserve"> (</w:t>
      </w:r>
      <w:proofErr w:type="spellStart"/>
      <w:r w:rsidR="00E72D5F" w:rsidRPr="00364FCB">
        <w:rPr>
          <w:sz w:val="24"/>
          <w:szCs w:val="24"/>
        </w:rPr>
        <w:t>Pa∙s</w:t>
      </w:r>
      <w:proofErr w:type="spellEnd"/>
      <w:r w:rsidR="00E72D5F" w:rsidRPr="00364FCB">
        <w:rPr>
          <w:sz w:val="24"/>
          <w:szCs w:val="24"/>
        </w:rPr>
        <w:t>)</w:t>
      </w:r>
      <w:r w:rsidRPr="00364FCB">
        <w:rPr>
          <w:sz w:val="24"/>
          <w:szCs w:val="24"/>
        </w:rPr>
        <w:t xml:space="preserve">, and </w:t>
      </w:r>
      <m:oMath>
        <m:r>
          <m:rPr>
            <m:sty m:val="p"/>
          </m:rPr>
          <w:rPr>
            <w:rFonts w:ascii="Cambria Math" w:hAnsi="Cambria Math"/>
            <w:sz w:val="24"/>
            <w:szCs w:val="24"/>
          </w:rPr>
          <m:t>∇</m:t>
        </m:r>
        <m:r>
          <w:rPr>
            <w:rFonts w:ascii="Cambria Math" w:hAnsi="Cambria Math"/>
            <w:sz w:val="24"/>
            <w:szCs w:val="24"/>
          </w:rPr>
          <m:t>p</m:t>
        </m:r>
      </m:oMath>
      <w:r w:rsidRPr="00364FCB">
        <w:rPr>
          <w:sz w:val="24"/>
          <w:szCs w:val="24"/>
        </w:rPr>
        <w:t xml:space="preserve"> is the pressure gradient (Pa/m).</w:t>
      </w:r>
    </w:p>
    <w:p w14:paraId="5AFA5D35" w14:textId="3041ECB6" w:rsidR="00676416" w:rsidRPr="00364FCB" w:rsidRDefault="00E23A2E" w:rsidP="00364FCB">
      <w:pPr>
        <w:pStyle w:val="a0"/>
        <w:ind w:firstLine="238"/>
        <w:rPr>
          <w:sz w:val="24"/>
          <w:szCs w:val="24"/>
        </w:rPr>
      </w:pPr>
      <w:r w:rsidRPr="00364FCB">
        <w:rPr>
          <w:sz w:val="24"/>
          <w:szCs w:val="24"/>
        </w:rPr>
        <w:t xml:space="preserve">Therefore, the liquid water flow rate between the </w:t>
      </w:r>
      <w:r w:rsidR="003C0E55" w:rsidRPr="00364FCB">
        <w:rPr>
          <w:sz w:val="24"/>
          <w:szCs w:val="24"/>
        </w:rPr>
        <w:t>GDL</w:t>
      </w:r>
      <w:r w:rsidRPr="00364FCB">
        <w:rPr>
          <w:sz w:val="24"/>
          <w:szCs w:val="24"/>
        </w:rPr>
        <w:t xml:space="preserve"> and the </w:t>
      </w:r>
      <w:r w:rsidR="003C0E55" w:rsidRPr="00364FCB">
        <w:rPr>
          <w:sz w:val="24"/>
          <w:szCs w:val="24"/>
        </w:rPr>
        <w:t>CL</w:t>
      </w:r>
      <w:r w:rsidRPr="00364FCB">
        <w:rPr>
          <w:sz w:val="24"/>
          <w:szCs w:val="24"/>
        </w:rPr>
        <w:t xml:space="preserve"> can be expressed as</w:t>
      </w:r>
    </w:p>
    <w:p w14:paraId="16508D2F" w14:textId="086B351E" w:rsidR="00FE0B7F" w:rsidRPr="00364FCB" w:rsidRDefault="00000000" w:rsidP="00364FCB">
      <w:pPr>
        <w:pStyle w:val="affa"/>
        <w:spacing w:before="240" w:after="240"/>
        <w:ind w:firstLine="482"/>
        <w:jc w:val="right"/>
        <w:rPr>
          <w:rFonts w:ascii="Cambria Math" w:hAnsi="Cambria Math" w:cs="Times New Roman"/>
          <w:sz w:val="24"/>
          <w:szCs w:val="24"/>
        </w:rPr>
      </w:pPr>
      <m:oMath>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l</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g</m:t>
            </m:r>
            <m:r>
              <m:rPr>
                <m:sty m:val="p"/>
              </m:rPr>
              <w:rPr>
                <w:rFonts w:ascii="Cambria Math" w:hAnsi="Cambria Math" w:cs="Times New Roman"/>
                <w:sz w:val="24"/>
                <w:szCs w:val="24"/>
              </w:rPr>
              <m:t>2</m:t>
            </m:r>
            <m:r>
              <w:rPr>
                <w:rFonts w:ascii="Cambria Math" w:hAnsi="Cambria Math" w:cs="Times New Roman"/>
                <w:sz w:val="24"/>
                <w:szCs w:val="24"/>
              </w:rPr>
              <m:t>cl</m:t>
            </m:r>
          </m:sup>
        </m:sSubSup>
        <m:r>
          <m:rPr>
            <m:sty m:val="p"/>
          </m:rPr>
          <w:rPr>
            <w:rFonts w:ascii="Cambria Math" w:hAnsi="Cambria Math" w:cs="Times New Roman"/>
            <w:sz w:val="24"/>
            <w:szCs w:val="24"/>
          </w:rPr>
          <m:t>=</m:t>
        </m:r>
        <m:f>
          <m:fPr>
            <m:ctrlPr>
              <w:rPr>
                <w:rFonts w:ascii="Cambria Math" w:hAnsi="Cambria Math" w:cs="Times New Roman"/>
                <w:sz w:val="24"/>
                <w:szCs w:val="24"/>
              </w:rPr>
            </m:ctrlPr>
          </m:fPr>
          <m:num>
            <w:bookmarkStart w:id="107" w:name="OLE_LINK35"/>
            <w:bookmarkStart w:id="108" w:name="OLE_LINK36"/>
            <m:sSup>
              <m:sSupPr>
                <m:ctrlPr>
                  <w:rPr>
                    <w:rFonts w:ascii="Cambria Math" w:hAnsi="Cambria Math" w:cs="Times New Roman"/>
                    <w:sz w:val="24"/>
                    <w:szCs w:val="24"/>
                  </w:rPr>
                </m:ctrlPr>
              </m:sSupPr>
              <m:e>
                <m:r>
                  <w:rPr>
                    <w:rFonts w:ascii="Cambria Math" w:hAnsi="Cambria Math" w:cs="Times New Roman"/>
                    <w:sz w:val="24"/>
                    <w:szCs w:val="24"/>
                  </w:rPr>
                  <m:t>K</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gdl</m:t>
                </m:r>
              </m:sup>
            </m:sSup>
            <w:bookmarkEnd w:id="107"/>
            <w:bookmarkEnd w:id="108"/>
            <m:d>
              <m:dPr>
                <m:ctrlPr>
                  <w:rPr>
                    <w:rFonts w:ascii="Cambria Math" w:hAnsi="Cambria Math" w:cs="Times New Roman"/>
                    <w:sz w:val="24"/>
                    <w:szCs w:val="24"/>
                  </w:rPr>
                </m:ctrlPr>
              </m:dPr>
              <m:e>
                <m:sSubSup>
                  <m:sSubSupPr>
                    <m:ctrlPr>
                      <w:rPr>
                        <w:rFonts w:ascii="Cambria Math" w:hAnsi="Cambria Math" w:cs="Times New Roman"/>
                        <w:sz w:val="24"/>
                        <w:szCs w:val="24"/>
                      </w:rPr>
                    </m:ctrlPr>
                  </m:sSubSupPr>
                  <m:e>
                    <m:r>
                      <w:rPr>
                        <w:rFonts w:ascii="Cambria Math" w:hAnsi="Cambria Math" w:cs="Times New Roman"/>
                        <w:sz w:val="24"/>
                        <w:szCs w:val="24"/>
                      </w:rPr>
                      <m:t>p</m:t>
                    </m:r>
                  </m:e>
                  <m:sub>
                    <m:r>
                      <w:rPr>
                        <w:rFonts w:ascii="Cambria Math" w:hAnsi="Cambria Math" w:cs="Times New Roman"/>
                        <w:sz w:val="24"/>
                        <w:szCs w:val="24"/>
                      </w:rPr>
                      <m:t>cap</m:t>
                    </m:r>
                    <m:r>
                      <m:rPr>
                        <m:sty m:val="p"/>
                      </m:rPr>
                      <w:rPr>
                        <w:rFonts w:ascii="Cambria Math" w:hAnsi="Cambria Math" w:cs="Times New Roman"/>
                        <w:sz w:val="24"/>
                        <w:szCs w:val="24"/>
                      </w:rPr>
                      <m:t>,</m:t>
                    </m:r>
                    <m:r>
                      <w:rPr>
                        <w:rFonts w:ascii="Cambria Math" w:hAnsi="Cambria Math" w:cs="Times New Roman"/>
                        <w:sz w:val="24"/>
                        <w:szCs w:val="24"/>
                      </w:rPr>
                      <m:t>l</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p</m:t>
                    </m:r>
                  </m:e>
                  <m:sub>
                    <m:r>
                      <w:rPr>
                        <w:rFonts w:ascii="Cambria Math" w:hAnsi="Cambria Math" w:cs="Times New Roman"/>
                        <w:sz w:val="24"/>
                        <w:szCs w:val="24"/>
                      </w:rPr>
                      <m:t>cap</m:t>
                    </m:r>
                    <m:r>
                      <m:rPr>
                        <m:sty m:val="p"/>
                      </m:rPr>
                      <w:rPr>
                        <w:rFonts w:ascii="Cambria Math" w:hAnsi="Cambria Math" w:cs="Times New Roman"/>
                        <w:sz w:val="24"/>
                        <w:szCs w:val="24"/>
                      </w:rPr>
                      <m:t>,</m:t>
                    </m:r>
                    <m:r>
                      <w:rPr>
                        <w:rFonts w:ascii="Cambria Math" w:hAnsi="Cambria Math" w:cs="Times New Roman"/>
                        <w:sz w:val="24"/>
                        <w:szCs w:val="24"/>
                      </w:rPr>
                      <m:t>l</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gdl</m:t>
                    </m:r>
                  </m:sup>
                </m:sSubSup>
              </m:e>
            </m:d>
            <m:sSup>
              <m:sSupPr>
                <m:ctrlPr>
                  <w:rPr>
                    <w:rFonts w:ascii="Cambria Math" w:hAnsi="Cambria Math" w:cs="Times New Roman"/>
                    <w:sz w:val="24"/>
                    <w:szCs w:val="24"/>
                  </w:rPr>
                </m:ctrlPr>
              </m:sSupPr>
              <m:e>
                <m:r>
                  <w:rPr>
                    <w:rFonts w:ascii="Cambria Math" w:hAnsi="Cambria Math" w:cs="Times New Roman"/>
                    <w:sz w:val="24"/>
                    <w:szCs w:val="24"/>
                  </w:rPr>
                  <m:t>A</m:t>
                </m:r>
              </m:e>
              <m:sup>
                <m:r>
                  <w:rPr>
                    <w:rFonts w:ascii="Cambria Math" w:hAnsi="Cambria Math" w:cs="Times New Roman"/>
                    <w:sz w:val="24"/>
                    <w:szCs w:val="24"/>
                  </w:rPr>
                  <m:t>gdl</m:t>
                </m:r>
                <m:r>
                  <m:rPr>
                    <m:sty m:val="p"/>
                  </m:rPr>
                  <w:rPr>
                    <w:rFonts w:ascii="Cambria Math" w:hAnsi="Cambria Math" w:cs="Times New Roman"/>
                    <w:sz w:val="24"/>
                    <w:szCs w:val="24"/>
                  </w:rPr>
                  <m:t>|</m:t>
                </m:r>
                <m:r>
                  <w:rPr>
                    <w:rFonts w:ascii="Cambria Math" w:hAnsi="Cambria Math" w:cs="Times New Roman"/>
                    <w:sz w:val="24"/>
                    <w:szCs w:val="24"/>
                  </w:rPr>
                  <m:t>cl</m:t>
                </m:r>
              </m:sup>
            </m:sSup>
            <m:sSup>
              <m:sSupPr>
                <m:ctrlPr>
                  <w:rPr>
                    <w:rFonts w:ascii="Cambria Math" w:hAnsi="Cambria Math" w:cs="Times New Roman"/>
                    <w:sz w:val="24"/>
                    <w:szCs w:val="24"/>
                  </w:rPr>
                </m:ctrlPr>
              </m:sSupPr>
              <m:e>
                <m:r>
                  <w:rPr>
                    <w:rFonts w:ascii="Cambria Math" w:hAnsi="Cambria Math" w:cs="Times New Roman"/>
                    <w:sz w:val="24"/>
                    <w:szCs w:val="24"/>
                  </w:rPr>
                  <m:t>ε</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gdl</m:t>
                </m:r>
              </m:sup>
            </m:sSup>
            <w:bookmarkStart w:id="109" w:name="OLE_LINK17"/>
            <w:bookmarkStart w:id="110" w:name="OLE_LINK18"/>
            <m:sSub>
              <m:sSubPr>
                <m:ctrlPr>
                  <w:rPr>
                    <w:rFonts w:ascii="Cambria Math" w:hAnsi="Cambria Math" w:cs="Times New Roman"/>
                    <w:sz w:val="24"/>
                    <w:szCs w:val="24"/>
                  </w:rPr>
                </m:ctrlPr>
              </m:sSubPr>
              <m:e>
                <m:r>
                  <w:rPr>
                    <w:rFonts w:ascii="Cambria Math" w:hAnsi="Cambria Math" w:cs="Times New Roman"/>
                    <w:sz w:val="24"/>
                    <w:szCs w:val="24"/>
                  </w:rPr>
                  <m:t>ρ</m:t>
                </m:r>
              </m:e>
              <m:sub>
                <m:r>
                  <w:rPr>
                    <w:rFonts w:ascii="Cambria Math" w:hAnsi="Cambria Math" w:cs="Times New Roman"/>
                    <w:sz w:val="24"/>
                    <w:szCs w:val="24"/>
                  </w:rPr>
                  <m:t>l</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Sub>
            <w:bookmarkEnd w:id="109"/>
            <w:bookmarkEnd w:id="110"/>
          </m:num>
          <m:den>
            <m:sSub>
              <m:sSubPr>
                <m:ctrlPr>
                  <w:rPr>
                    <w:rFonts w:ascii="Cambria Math" w:hAnsi="Cambria Math" w:cs="Times New Roman"/>
                    <w:sz w:val="24"/>
                    <w:szCs w:val="24"/>
                  </w:rPr>
                </m:ctrlPr>
              </m:sSubPr>
              <m:e>
                <m:r>
                  <w:rPr>
                    <w:rFonts w:ascii="Cambria Math" w:hAnsi="Cambria Math" w:cs="Times New Roman"/>
                    <w:sz w:val="24"/>
                    <w:szCs w:val="24"/>
                  </w:rPr>
                  <m:t>μ</m:t>
                </m:r>
              </m:e>
              <m:sub>
                <m:r>
                  <w:rPr>
                    <w:rFonts w:ascii="Cambria Math" w:hAnsi="Cambria Math" w:cs="Times New Roman"/>
                    <w:sz w:val="24"/>
                    <w:szCs w:val="24"/>
                  </w:rPr>
                  <m:t>l</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Sub>
            <m:sSub>
              <m:sSubPr>
                <m:ctrlPr>
                  <w:rPr>
                    <w:rFonts w:ascii="Cambria Math" w:hAnsi="Cambria Math" w:cs="Times New Roman"/>
                    <w:sz w:val="24"/>
                    <w:szCs w:val="24"/>
                  </w:rPr>
                </m:ctrlPr>
              </m:sSubPr>
              <m:e>
                <m:r>
                  <w:rPr>
                    <w:rFonts w:ascii="Cambria Math" w:hAnsi="Cambria Math" w:cs="Times New Roman"/>
                    <w:sz w:val="24"/>
                    <w:szCs w:val="24"/>
                  </w:rPr>
                  <m:t>M</m:t>
                </m:r>
              </m:e>
              <m:sub>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Sub>
            <m:sSup>
              <m:sSupPr>
                <m:ctrlPr>
                  <w:rPr>
                    <w:rFonts w:ascii="Cambria Math" w:hAnsi="Cambria Math" w:cs="Times New Roman"/>
                    <w:sz w:val="24"/>
                    <w:szCs w:val="24"/>
                  </w:rPr>
                </m:ctrlPr>
              </m:sSupPr>
              <m:e>
                <m:r>
                  <w:rPr>
                    <w:rFonts w:ascii="Cambria Math" w:hAnsi="Cambria Math" w:cs="Times New Roman"/>
                    <w:sz w:val="24"/>
                    <w:szCs w:val="24"/>
                  </w:rPr>
                  <m:t>H</m:t>
                </m:r>
              </m:e>
              <m:sup>
                <m:r>
                  <w:rPr>
                    <w:rFonts w:ascii="Cambria Math" w:hAnsi="Cambria Math" w:cs="Times New Roman"/>
                    <w:sz w:val="24"/>
                    <w:szCs w:val="24"/>
                  </w:rPr>
                  <m:t>gdl</m:t>
                </m:r>
              </m:sup>
            </m:sSup>
          </m:den>
        </m:f>
        <m:r>
          <m:rPr>
            <m:sty m:val="p"/>
          </m:rPr>
          <w:rPr>
            <w:rFonts w:ascii="Cambria Math" w:hAnsi="Cambria Math" w:cs="Times New Roman"/>
            <w:sz w:val="24"/>
            <w:szCs w:val="24"/>
          </w:rPr>
          <m:t>+</m:t>
        </m:r>
        <m:sSup>
          <m:sSupPr>
            <m:ctrlPr>
              <w:rPr>
                <w:rFonts w:ascii="Cambria Math" w:hAnsi="Cambria Math" w:cs="Times New Roman"/>
                <w:sz w:val="24"/>
                <w:szCs w:val="24"/>
              </w:rPr>
            </m:ctrlPr>
          </m:sSupPr>
          <m:e>
            <m:d>
              <m:dPr>
                <m:ctrlPr>
                  <w:rPr>
                    <w:rFonts w:ascii="Cambria Math" w:hAnsi="Cambria Math" w:cs="Times New Roman"/>
                    <w:sz w:val="24"/>
                    <w:szCs w:val="24"/>
                  </w:rPr>
                </m:ctrlPr>
              </m:dPr>
              <m:e>
                <m:f>
                  <m:fPr>
                    <m:ctrlPr>
                      <w:rPr>
                        <w:rFonts w:ascii="Cambria Math" w:hAnsi="Cambria Math" w:cs="Times New Roman"/>
                        <w:sz w:val="24"/>
                        <w:szCs w:val="24"/>
                      </w:rPr>
                    </m:ctrlPr>
                  </m:fPr>
                  <m:num>
                    <m:sSup>
                      <m:sSupPr>
                        <m:ctrlPr>
                          <w:rPr>
                            <w:rFonts w:ascii="Cambria Math" w:hAnsi="Cambria Math" w:cs="Times New Roman"/>
                            <w:sz w:val="24"/>
                            <w:szCs w:val="24"/>
                          </w:rPr>
                        </m:ctrlPr>
                      </m:sSupPr>
                      <m:e>
                        <m:r>
                          <w:rPr>
                            <w:rFonts w:ascii="Cambria Math" w:hAnsi="Cambria Math" w:cs="Times New Roman"/>
                            <w:sz w:val="24"/>
                            <w:szCs w:val="24"/>
                          </w:rPr>
                          <m:t>s</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gdl</m:t>
                        </m:r>
                      </m:sup>
                    </m:sSup>
                  </m:num>
                  <m:den>
                    <m:r>
                      <m:rPr>
                        <m:sty m:val="p"/>
                      </m:rPr>
                      <w:rPr>
                        <w:rFonts w:ascii="Cambria Math" w:hAnsi="Cambria Math" w:cs="Times New Roman"/>
                        <w:sz w:val="24"/>
                        <w:szCs w:val="24"/>
                      </w:rPr>
                      <m:t>1-</m:t>
                    </m:r>
                    <m:sSup>
                      <m:sSupPr>
                        <m:ctrlPr>
                          <w:rPr>
                            <w:rFonts w:ascii="Cambria Math" w:hAnsi="Cambria Math" w:cs="Times New Roman"/>
                            <w:sz w:val="24"/>
                            <w:szCs w:val="24"/>
                          </w:rPr>
                        </m:ctrlPr>
                      </m:sSupPr>
                      <m:e>
                        <m:r>
                          <w:rPr>
                            <w:rFonts w:ascii="Cambria Math" w:hAnsi="Cambria Math" w:cs="Times New Roman"/>
                            <w:sz w:val="24"/>
                            <w:szCs w:val="24"/>
                          </w:rPr>
                          <m:t>s</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gdl</m:t>
                        </m:r>
                      </m:sup>
                    </m:sSup>
                  </m:den>
                </m:f>
              </m:e>
            </m:d>
          </m:e>
          <m:sup>
            <m:r>
              <m:rPr>
                <m:sty m:val="p"/>
              </m:rPr>
              <w:rPr>
                <w:rFonts w:ascii="Cambria Math" w:hAnsi="Cambria Math" w:cs="Times New Roman"/>
                <w:sz w:val="24"/>
                <w:szCs w:val="24"/>
              </w:rPr>
              <m:t>4</m:t>
            </m:r>
          </m:sup>
        </m:sSup>
        <m:f>
          <m:fPr>
            <m:ctrlPr>
              <w:rPr>
                <w:rFonts w:ascii="Cambria Math" w:hAnsi="Cambria Math" w:cs="Times New Roman"/>
                <w:sz w:val="24"/>
                <w:szCs w:val="24"/>
              </w:rPr>
            </m:ctrlPr>
          </m:fPr>
          <m:num>
            <m:sSub>
              <m:sSubPr>
                <m:ctrlPr>
                  <w:rPr>
                    <w:rFonts w:ascii="Cambria Math" w:hAnsi="Cambria Math" w:cs="Times New Roman"/>
                    <w:sz w:val="24"/>
                    <w:szCs w:val="24"/>
                  </w:rPr>
                </m:ctrlPr>
              </m:sSubPr>
              <m:e>
                <m:r>
                  <w:rPr>
                    <w:rFonts w:ascii="Cambria Math" w:hAnsi="Cambria Math" w:cs="Times New Roman"/>
                    <w:sz w:val="24"/>
                    <w:szCs w:val="24"/>
                  </w:rPr>
                  <m:t>μ</m:t>
                </m:r>
              </m:e>
              <m:sub>
                <m:r>
                  <w:rPr>
                    <w:rFonts w:ascii="Cambria Math" w:hAnsi="Cambria Math" w:cs="Times New Roman"/>
                    <w:sz w:val="24"/>
                    <w:szCs w:val="24"/>
                  </w:rPr>
                  <m:t>air</m:t>
                </m:r>
              </m:sub>
            </m:sSub>
          </m:num>
          <m:den>
            <m:sSub>
              <m:sSubPr>
                <m:ctrlPr>
                  <w:rPr>
                    <w:rFonts w:ascii="Cambria Math" w:hAnsi="Cambria Math" w:cs="Times New Roman"/>
                    <w:sz w:val="24"/>
                    <w:szCs w:val="24"/>
                  </w:rPr>
                </m:ctrlPr>
              </m:sSubPr>
              <m:e>
                <m:r>
                  <w:rPr>
                    <w:rFonts w:ascii="Cambria Math" w:hAnsi="Cambria Math" w:cs="Times New Roman"/>
                    <w:sz w:val="24"/>
                    <w:szCs w:val="24"/>
                  </w:rPr>
                  <m:t>μ</m:t>
                </m:r>
              </m:e>
              <m:sub>
                <m:r>
                  <w:rPr>
                    <w:rFonts w:ascii="Cambria Math" w:hAnsi="Cambria Math" w:cs="Times New Roman"/>
                    <w:sz w:val="24"/>
                    <w:szCs w:val="24"/>
                  </w:rPr>
                  <m:t>l</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Sub>
          </m:den>
        </m:f>
        <m:d>
          <m:dPr>
            <m:ctrlPr>
              <w:rPr>
                <w:rFonts w:ascii="Cambria Math" w:hAnsi="Cambria Math" w:cs="Times New Roman"/>
                <w:sz w:val="24"/>
                <w:szCs w:val="24"/>
              </w:rPr>
            </m:ctrlPr>
          </m:dPr>
          <m:e>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O</m:t>
                    </m:r>
                  </m:e>
                  <m:sub>
                    <m:r>
                      <m:rPr>
                        <m:sty m:val="p"/>
                      </m:rPr>
                      <w:rPr>
                        <w:rFonts w:ascii="Cambria Math" w:hAnsi="Cambria Math" w:cs="Times New Roman"/>
                        <w:sz w:val="24"/>
                        <w:szCs w:val="24"/>
                      </w:rPr>
                      <m:t>2</m:t>
                    </m:r>
                  </m:sub>
                </m:sSub>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g</m:t>
                </m:r>
                <m:r>
                  <m:rPr>
                    <m:sty m:val="p"/>
                  </m:rPr>
                  <w:rPr>
                    <w:rFonts w:ascii="Cambria Math" w:hAnsi="Cambria Math" w:cs="Times New Roman"/>
                    <w:sz w:val="24"/>
                    <w:szCs w:val="24"/>
                  </w:rPr>
                  <m:t>2</m:t>
                </m:r>
                <m:r>
                  <w:rPr>
                    <w:rFonts w:ascii="Cambria Math" w:hAnsi="Cambria Math" w:cs="Times New Roman"/>
                    <w:sz w:val="24"/>
                    <w:szCs w:val="24"/>
                  </w:rPr>
                  <m:t>cl</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g</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g</m:t>
                </m:r>
                <m:r>
                  <m:rPr>
                    <m:sty m:val="p"/>
                  </m:rPr>
                  <w:rPr>
                    <w:rFonts w:ascii="Cambria Math" w:hAnsi="Cambria Math" w:cs="Times New Roman"/>
                    <w:sz w:val="24"/>
                    <w:szCs w:val="24"/>
                  </w:rPr>
                  <m:t>2</m:t>
                </m:r>
                <m:r>
                  <w:rPr>
                    <w:rFonts w:ascii="Cambria Math" w:hAnsi="Cambria Math" w:cs="Times New Roman"/>
                    <w:sz w:val="24"/>
                    <w:szCs w:val="24"/>
                  </w:rPr>
                  <m:t>cl</m:t>
                </m:r>
              </m:sup>
            </m:sSubSup>
          </m:e>
        </m:d>
        <m:r>
          <w:rPr>
            <w:rFonts w:ascii="Cambria Math" w:hAnsi="Cambria Math" w:cs="Times New Roman"/>
            <w:sz w:val="24"/>
            <w:szCs w:val="24"/>
          </w:rPr>
          <m:t xml:space="preserve"> </m:t>
        </m:r>
      </m:oMath>
      <w:r w:rsidR="009B7C2D" w:rsidRPr="00364FCB">
        <w:rPr>
          <w:rFonts w:ascii="Times New Roman" w:hAnsi="Times New Roman" w:cs="Times New Roman" w:hint="eastAsia"/>
          <w:sz w:val="24"/>
          <w:szCs w:val="24"/>
        </w:rPr>
        <w:t xml:space="preserve"> </w:t>
      </w:r>
      <w:r w:rsidR="009B7C2D" w:rsidRPr="00364FCB">
        <w:rPr>
          <w:rFonts w:ascii="Times New Roman" w:hAnsi="Times New Roman" w:cs="Times New Roman"/>
          <w:sz w:val="24"/>
          <w:szCs w:val="24"/>
        </w:rPr>
        <w:t xml:space="preserve">  </w:t>
      </w:r>
      <w:r w:rsidR="00364FCB">
        <w:rPr>
          <w:rFonts w:ascii="Times New Roman" w:hAnsi="Times New Roman" w:cs="Times New Roman"/>
          <w:sz w:val="24"/>
          <w:szCs w:val="24"/>
        </w:rPr>
        <w:t xml:space="preserve">                                             </w:t>
      </w:r>
      <w:r w:rsidR="009B7C2D" w:rsidRPr="00364FCB">
        <w:rPr>
          <w:rFonts w:ascii="Times New Roman" w:hAnsi="Times New Roman" w:cs="Times New Roman"/>
          <w:sz w:val="24"/>
          <w:szCs w:val="24"/>
        </w:rPr>
        <w:t>(16)</w:t>
      </w:r>
    </w:p>
    <w:p w14:paraId="43A35C63" w14:textId="0D74992D" w:rsidR="0086737C" w:rsidRPr="00364FCB" w:rsidRDefault="00AB487F" w:rsidP="00364FCB">
      <w:pPr>
        <w:pStyle w:val="a0"/>
        <w:ind w:firstLine="238"/>
        <w:rPr>
          <w:sz w:val="24"/>
          <w:szCs w:val="24"/>
        </w:rPr>
      </w:pPr>
      <w:r w:rsidRPr="00364FCB">
        <w:rPr>
          <w:sz w:val="24"/>
          <w:szCs w:val="24"/>
        </w:rPr>
        <w:t>Where</w:t>
      </w:r>
      <w:r w:rsidR="00D37CDE" w:rsidRPr="00364FCB">
        <w:rPr>
          <w:sz w:val="24"/>
          <w:szCs w:val="24"/>
        </w:rPr>
        <w:t xml:space="preserve"> </w:t>
      </w:r>
      <m:oMath>
        <m:sSubSup>
          <m:sSubSupPr>
            <m:alnScr m:val="1"/>
            <m:ctrlPr>
              <w:rPr>
                <w:rFonts w:ascii="Cambria Math" w:hAnsi="Cambria Math"/>
                <w:sz w:val="24"/>
                <w:szCs w:val="24"/>
              </w:rPr>
            </m:ctrlPr>
          </m:sSubSupPr>
          <m:e>
            <m:r>
              <w:rPr>
                <w:rFonts w:ascii="Cambria Math" w:hAnsi="Cambria Math"/>
                <w:sz w:val="24"/>
                <w:szCs w:val="24"/>
              </w:rPr>
              <m:t>Q</m:t>
            </m:r>
          </m:e>
          <m:sub>
            <m:r>
              <w:rPr>
                <w:rFonts w:ascii="Cambria Math" w:hAnsi="Cambria Math"/>
                <w:sz w:val="24"/>
                <w:szCs w:val="24"/>
              </w:rPr>
              <m:t>n</m:t>
            </m:r>
            <m:r>
              <m:rPr>
                <m:sty m:val="p"/>
              </m:rPr>
              <w:rPr>
                <w:rFonts w:ascii="Cambria Math" w:hAnsi="Cambria Math"/>
                <w:sz w:val="24"/>
                <w:szCs w:val="24"/>
              </w:rPr>
              <m:t>,</m:t>
            </m:r>
            <m:r>
              <w:rPr>
                <w:rFonts w:ascii="Cambria Math" w:hAnsi="Cambria Math"/>
                <w:sz w:val="24"/>
                <w:szCs w:val="24"/>
              </w:rPr>
              <m:t>l</m:t>
            </m:r>
            <m:sSub>
              <m:sSubPr>
                <m:ctrlPr>
                  <w:rPr>
                    <w:rFonts w:ascii="Cambria Math" w:hAnsi="Cambria Math"/>
                    <w:sz w:val="24"/>
                    <w:szCs w:val="24"/>
                  </w:rPr>
                </m:ctrlPr>
              </m:sSubPr>
              <m:e>
                <m:r>
                  <w:rPr>
                    <w:rFonts w:ascii="Cambria Math" w:hAnsi="Cambria Math"/>
                    <w:sz w:val="24"/>
                    <w:szCs w:val="24"/>
                  </w:rPr>
                  <m:t>H</m:t>
                </m:r>
              </m:e>
              <m:sub>
                <m:r>
                  <m:rPr>
                    <m:sty m:val="p"/>
                  </m:rPr>
                  <w:rPr>
                    <w:rFonts w:ascii="Cambria Math" w:hAnsi="Cambria Math"/>
                    <w:sz w:val="24"/>
                    <w:szCs w:val="24"/>
                  </w:rPr>
                  <m:t>2</m:t>
                </m:r>
              </m:sub>
            </m:sSub>
            <m:r>
              <w:rPr>
                <w:rFonts w:ascii="Cambria Math" w:hAnsi="Cambria Math"/>
                <w:sz w:val="24"/>
                <w:szCs w:val="24"/>
              </w:rPr>
              <m:t>O</m:t>
            </m:r>
          </m:sub>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g</m:t>
            </m:r>
            <m:r>
              <m:rPr>
                <m:sty m:val="p"/>
              </m:rPr>
              <w:rPr>
                <w:rFonts w:ascii="Cambria Math" w:hAnsi="Cambria Math"/>
                <w:sz w:val="24"/>
                <w:szCs w:val="24"/>
              </w:rPr>
              <m:t>2</m:t>
            </m:r>
            <m:r>
              <w:rPr>
                <w:rFonts w:ascii="Cambria Math" w:hAnsi="Cambria Math"/>
                <w:sz w:val="24"/>
                <w:szCs w:val="24"/>
              </w:rPr>
              <m:t>cl</m:t>
            </m:r>
          </m:sup>
        </m:sSubSup>
      </m:oMath>
      <w:r w:rsidR="00D37CDE" w:rsidRPr="00364FCB">
        <w:rPr>
          <w:sz w:val="24"/>
          <w:szCs w:val="24"/>
        </w:rPr>
        <w:t xml:space="preserve"> is the liquid water flow rate between the cathode </w:t>
      </w:r>
      <w:r w:rsidR="003C0E55" w:rsidRPr="00364FCB">
        <w:rPr>
          <w:sz w:val="24"/>
          <w:szCs w:val="24"/>
        </w:rPr>
        <w:t>GDL</w:t>
      </w:r>
      <w:r w:rsidR="00D37CDE" w:rsidRPr="00364FCB">
        <w:rPr>
          <w:sz w:val="24"/>
          <w:szCs w:val="24"/>
        </w:rPr>
        <w:t xml:space="preserve"> and the </w:t>
      </w:r>
      <w:r w:rsidR="003C0E55" w:rsidRPr="00364FCB">
        <w:rPr>
          <w:sz w:val="24"/>
          <w:szCs w:val="24"/>
        </w:rPr>
        <w:t>CL</w:t>
      </w:r>
      <w:r w:rsidR="00D37CDE" w:rsidRPr="00364FCB">
        <w:rPr>
          <w:sz w:val="24"/>
          <w:szCs w:val="24"/>
        </w:rPr>
        <w:t xml:space="preserve"> (</w:t>
      </w:r>
      <w:proofErr w:type="spellStart"/>
      <w:r w:rsidR="00D37CDE" w:rsidRPr="00364FCB">
        <w:rPr>
          <w:sz w:val="24"/>
          <w:szCs w:val="24"/>
        </w:rPr>
        <w:t>kmol</w:t>
      </w:r>
      <w:proofErr w:type="spellEnd"/>
      <w:r w:rsidR="00D37CDE" w:rsidRPr="00364FCB">
        <w:rPr>
          <w:sz w:val="24"/>
          <w:szCs w:val="24"/>
        </w:rPr>
        <w:t xml:space="preserve">/s), </w:t>
      </w:r>
      <m:oMath>
        <m:sSub>
          <m:sSubPr>
            <m:ctrlPr>
              <w:rPr>
                <w:rFonts w:ascii="Cambria Math" w:hAnsi="Cambria Math"/>
                <w:sz w:val="24"/>
                <w:szCs w:val="24"/>
              </w:rPr>
            </m:ctrlPr>
          </m:sSubPr>
          <m:e>
            <m:r>
              <w:rPr>
                <w:rFonts w:ascii="Cambria Math" w:hAnsi="Cambria Math"/>
                <w:sz w:val="24"/>
                <w:szCs w:val="24"/>
              </w:rPr>
              <m:t>ρ</m:t>
            </m:r>
          </m:e>
          <m:sub>
            <m:r>
              <w:rPr>
                <w:rFonts w:ascii="Cambria Math" w:hAnsi="Cambria Math"/>
                <w:sz w:val="24"/>
                <w:szCs w:val="24"/>
              </w:rPr>
              <m:t>l</m:t>
            </m:r>
            <m:sSub>
              <m:sSubPr>
                <m:ctrlPr>
                  <w:rPr>
                    <w:rFonts w:ascii="Cambria Math" w:hAnsi="Cambria Math"/>
                    <w:sz w:val="24"/>
                    <w:szCs w:val="24"/>
                  </w:rPr>
                </m:ctrlPr>
              </m:sSubPr>
              <m:e>
                <m:r>
                  <w:rPr>
                    <w:rFonts w:ascii="Cambria Math" w:hAnsi="Cambria Math"/>
                    <w:sz w:val="24"/>
                    <w:szCs w:val="24"/>
                  </w:rPr>
                  <m:t>H</m:t>
                </m:r>
              </m:e>
              <m:sub>
                <m:r>
                  <m:rPr>
                    <m:sty m:val="p"/>
                  </m:rPr>
                  <w:rPr>
                    <w:rFonts w:ascii="Cambria Math" w:hAnsi="Cambria Math"/>
                    <w:sz w:val="24"/>
                    <w:szCs w:val="24"/>
                  </w:rPr>
                  <m:t>2</m:t>
                </m:r>
              </m:sub>
            </m:sSub>
            <m:r>
              <w:rPr>
                <w:rFonts w:ascii="Cambria Math" w:hAnsi="Cambria Math"/>
                <w:sz w:val="24"/>
                <w:szCs w:val="24"/>
              </w:rPr>
              <m:t>O</m:t>
            </m:r>
          </m:sub>
        </m:sSub>
      </m:oMath>
      <w:r w:rsidR="00D37CDE" w:rsidRPr="00364FCB">
        <w:rPr>
          <w:sz w:val="24"/>
          <w:szCs w:val="24"/>
        </w:rPr>
        <w:t xml:space="preserve"> is the density of liquid water (1000 kg/m</w:t>
      </w:r>
      <w:r w:rsidR="00E24888" w:rsidRPr="00364FCB">
        <w:rPr>
          <w:sz w:val="24"/>
          <w:szCs w:val="24"/>
          <w:vertAlign w:val="superscript"/>
        </w:rPr>
        <w:t>3</w:t>
      </w:r>
      <w:r w:rsidR="00D37CDE" w:rsidRPr="00364FCB">
        <w:rPr>
          <w:sz w:val="24"/>
          <w:szCs w:val="24"/>
        </w:rPr>
        <w:t xml:space="preserve">), and </w:t>
      </w:r>
      <m:oMath>
        <m:sSub>
          <m:sSubPr>
            <m:ctrlPr>
              <w:rPr>
                <w:rFonts w:ascii="Cambria Math" w:hAnsi="Cambria Math"/>
                <w:sz w:val="24"/>
                <w:szCs w:val="24"/>
              </w:rPr>
            </m:ctrlPr>
          </m:sSubPr>
          <m:e>
            <m:r>
              <w:rPr>
                <w:rFonts w:ascii="Cambria Math" w:hAnsi="Cambria Math"/>
                <w:sz w:val="24"/>
                <w:szCs w:val="24"/>
              </w:rPr>
              <m:t>M</m:t>
            </m:r>
          </m:e>
          <m:sub>
            <m:sSub>
              <m:sSubPr>
                <m:ctrlPr>
                  <w:rPr>
                    <w:rFonts w:ascii="Cambria Math" w:hAnsi="Cambria Math"/>
                    <w:sz w:val="24"/>
                    <w:szCs w:val="24"/>
                  </w:rPr>
                </m:ctrlPr>
              </m:sSubPr>
              <m:e>
                <m:r>
                  <w:rPr>
                    <w:rFonts w:ascii="Cambria Math" w:hAnsi="Cambria Math"/>
                    <w:sz w:val="24"/>
                    <w:szCs w:val="24"/>
                  </w:rPr>
                  <m:t>H</m:t>
                </m:r>
              </m:e>
              <m:sub>
                <m:r>
                  <m:rPr>
                    <m:sty m:val="p"/>
                  </m:rPr>
                  <w:rPr>
                    <w:rFonts w:ascii="Cambria Math" w:hAnsi="Cambria Math"/>
                    <w:sz w:val="24"/>
                    <w:szCs w:val="24"/>
                  </w:rPr>
                  <m:t>2</m:t>
                </m:r>
              </m:sub>
            </m:sSub>
            <m:r>
              <w:rPr>
                <w:rFonts w:ascii="Cambria Math" w:hAnsi="Cambria Math"/>
                <w:sz w:val="24"/>
                <w:szCs w:val="24"/>
              </w:rPr>
              <m:t>O</m:t>
            </m:r>
          </m:sub>
        </m:sSub>
      </m:oMath>
      <w:r w:rsidR="00D37CDE" w:rsidRPr="00364FCB">
        <w:rPr>
          <w:sz w:val="24"/>
          <w:szCs w:val="24"/>
        </w:rPr>
        <w:t xml:space="preserve"> is the molar mass of water (18 g/mol).</w:t>
      </w:r>
    </w:p>
    <w:p w14:paraId="5F0752CB" w14:textId="03694C72" w:rsidR="00293ACF" w:rsidRPr="00364FCB" w:rsidRDefault="00293ACF" w:rsidP="00364FCB">
      <w:pPr>
        <w:pStyle w:val="a0"/>
        <w:ind w:firstLine="238"/>
        <w:rPr>
          <w:sz w:val="24"/>
          <w:szCs w:val="24"/>
        </w:rPr>
      </w:pPr>
      <w:r w:rsidRPr="00364FCB">
        <w:rPr>
          <w:sz w:val="24"/>
          <w:szCs w:val="24"/>
        </w:rPr>
        <w:t xml:space="preserve">The flow rate of liquid water at the interface between the flow channel and the </w:t>
      </w:r>
      <w:r w:rsidR="003C0E55" w:rsidRPr="00364FCB">
        <w:rPr>
          <w:sz w:val="24"/>
          <w:szCs w:val="24"/>
        </w:rPr>
        <w:t>GDL</w:t>
      </w:r>
      <w:r w:rsidRPr="00364FCB">
        <w:rPr>
          <w:sz w:val="24"/>
          <w:szCs w:val="24"/>
        </w:rPr>
        <w:t xml:space="preserve"> can be expressed as:</w:t>
      </w:r>
    </w:p>
    <w:p w14:paraId="6D1C08D8" w14:textId="22ADA2EB" w:rsidR="0086737C" w:rsidRPr="00364FCB" w:rsidRDefault="0086737C" w:rsidP="00364FCB">
      <w:pPr>
        <w:pStyle w:val="affa"/>
        <w:spacing w:before="240" w:after="240"/>
        <w:ind w:firstLine="482"/>
        <w:jc w:val="center"/>
        <w:rPr>
          <w:rFonts w:ascii="Cambria Math" w:hAnsi="Cambria Math" w:cs="Times New Roman"/>
          <w:sz w:val="24"/>
          <w:szCs w:val="24"/>
        </w:rPr>
      </w:pPr>
      <w:r w:rsidRPr="00364FCB">
        <w:rPr>
          <w:rFonts w:ascii="Cambria Math" w:hAnsi="Cambria Math" w:cs="Times New Roman"/>
          <w:sz w:val="24"/>
          <w:szCs w:val="24"/>
        </w:rPr>
        <w:tab/>
      </w:r>
      <m:oMath>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l</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ch</m:t>
            </m:r>
            <m:r>
              <m:rPr>
                <m:sty m:val="p"/>
              </m:rPr>
              <w:rPr>
                <w:rFonts w:ascii="Cambria Math" w:hAnsi="Cambria Math" w:cs="Times New Roman"/>
                <w:sz w:val="24"/>
                <w:szCs w:val="24"/>
              </w:rPr>
              <m:t>2</m:t>
            </m:r>
            <m:r>
              <w:rPr>
                <w:rFonts w:ascii="Cambria Math" w:hAnsi="Cambria Math" w:cs="Times New Roman"/>
                <w:sz w:val="24"/>
                <w:szCs w:val="24"/>
              </w:rPr>
              <m:t>g</m:t>
            </m:r>
          </m:sup>
        </m:sSubSup>
        <m:r>
          <m:rPr>
            <m:sty m:val="p"/>
          </m:rPr>
          <w:rPr>
            <w:rFonts w:ascii="Cambria Math" w:hAnsi="Cambria Math" w:cs="Times New Roman"/>
            <w:sz w:val="24"/>
            <w:szCs w:val="24"/>
          </w:rPr>
          <m:t>=-</m:t>
        </m:r>
        <m:f>
          <m:fPr>
            <m:ctrlPr>
              <w:rPr>
                <w:rFonts w:ascii="Cambria Math" w:hAnsi="Cambria Math" w:cs="Times New Roman"/>
                <w:sz w:val="24"/>
                <w:szCs w:val="24"/>
              </w:rPr>
            </m:ctrlPr>
          </m:fPr>
          <m:num>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sum</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in</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sum</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out</m:t>
                </m:r>
              </m:sup>
            </m:sSubSup>
          </m:num>
          <m:den>
            <m:r>
              <m:rPr>
                <m:sty m:val="p"/>
              </m:rPr>
              <w:rPr>
                <w:rFonts w:ascii="Cambria Math" w:hAnsi="Cambria Math" w:cs="Times New Roman"/>
                <w:sz w:val="24"/>
                <w:szCs w:val="24"/>
              </w:rPr>
              <m:t>2</m:t>
            </m:r>
          </m:den>
        </m:f>
        <m:f>
          <m:fPr>
            <m:ctrlPr>
              <w:rPr>
                <w:rFonts w:ascii="Cambria Math" w:hAnsi="Cambria Math" w:cs="Times New Roman"/>
                <w:sz w:val="24"/>
                <w:szCs w:val="24"/>
              </w:rPr>
            </m:ctrlPr>
          </m:fPr>
          <m:num>
            <m:sSup>
              <m:sSupPr>
                <m:ctrlPr>
                  <w:rPr>
                    <w:rFonts w:ascii="Cambria Math" w:hAnsi="Cambria Math" w:cs="Times New Roman"/>
                    <w:sz w:val="24"/>
                    <w:szCs w:val="24"/>
                  </w:rPr>
                </m:ctrlPr>
              </m:sSupPr>
              <m:e>
                <m:r>
                  <m:rPr>
                    <m:sty m:val="p"/>
                  </m:rPr>
                  <w:rPr>
                    <w:rFonts w:ascii="Cambria Math" w:hAnsi="Cambria Math" w:cs="Times New Roman"/>
                    <w:sz w:val="24"/>
                    <w:szCs w:val="24"/>
                  </w:rPr>
                  <m:t>(</m:t>
                </m:r>
                <m:sSup>
                  <m:sSupPr>
                    <m:ctrlPr>
                      <w:rPr>
                        <w:rFonts w:ascii="Cambria Math" w:hAnsi="Cambria Math" w:cs="Times New Roman"/>
                        <w:sz w:val="24"/>
                        <w:szCs w:val="24"/>
                      </w:rPr>
                    </m:ctrlPr>
                  </m:sSupPr>
                  <m:e>
                    <m:r>
                      <w:rPr>
                        <w:rFonts w:ascii="Cambria Math" w:hAnsi="Cambria Math" w:cs="Times New Roman"/>
                        <w:sz w:val="24"/>
                        <w:szCs w:val="24"/>
                      </w:rPr>
                      <m:t>s</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gdl</m:t>
                    </m:r>
                  </m:sup>
                </m:sSup>
                <m:r>
                  <m:rPr>
                    <m:sty m:val="p"/>
                  </m:rPr>
                  <w:rPr>
                    <w:rFonts w:ascii="Cambria Math" w:hAnsi="Cambria Math" w:cs="Times New Roman"/>
                    <w:sz w:val="24"/>
                    <w:szCs w:val="24"/>
                  </w:rPr>
                  <m:t>)</m:t>
                </m:r>
              </m:e>
              <m:sup>
                <m:r>
                  <m:rPr>
                    <m:sty m:val="p"/>
                  </m:rPr>
                  <w:rPr>
                    <w:rFonts w:ascii="Cambria Math" w:hAnsi="Cambria Math" w:cs="Times New Roman"/>
                    <w:sz w:val="24"/>
                    <w:szCs w:val="24"/>
                  </w:rPr>
                  <m:t>4</m:t>
                </m:r>
              </m:sup>
            </m:sSup>
          </m:num>
          <m:den>
            <m:r>
              <m:rPr>
                <m:sty m:val="p"/>
              </m:rPr>
              <w:rPr>
                <w:rFonts w:ascii="Cambria Math" w:hAnsi="Cambria Math" w:cs="Times New Roman"/>
                <w:sz w:val="24"/>
                <w:szCs w:val="24"/>
              </w:rPr>
              <m:t>(1-</m:t>
            </m:r>
            <m:sSup>
              <m:sSupPr>
                <m:ctrlPr>
                  <w:rPr>
                    <w:rFonts w:ascii="Cambria Math" w:hAnsi="Cambria Math" w:cs="Times New Roman"/>
                    <w:sz w:val="24"/>
                    <w:szCs w:val="24"/>
                  </w:rPr>
                </m:ctrlPr>
              </m:sSupPr>
              <m:e>
                <m:r>
                  <w:rPr>
                    <w:rFonts w:ascii="Cambria Math" w:hAnsi="Cambria Math" w:cs="Times New Roman"/>
                    <w:sz w:val="24"/>
                    <w:szCs w:val="24"/>
                  </w:rPr>
                  <m:t>s</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gdl</m:t>
                </m:r>
              </m:sup>
            </m:sSup>
            <m:sSup>
              <m:sSupPr>
                <m:ctrlPr>
                  <w:rPr>
                    <w:rFonts w:ascii="Cambria Math" w:hAnsi="Cambria Math" w:cs="Times New Roman"/>
                    <w:sz w:val="24"/>
                    <w:szCs w:val="24"/>
                  </w:rPr>
                </m:ctrlPr>
              </m:sSupPr>
              <m:e>
                <m:r>
                  <m:rPr>
                    <m:sty m:val="p"/>
                  </m:rPr>
                  <w:rPr>
                    <w:rFonts w:ascii="Cambria Math" w:hAnsi="Cambria Math" w:cs="Times New Roman"/>
                    <w:sz w:val="24"/>
                    <w:szCs w:val="24"/>
                  </w:rPr>
                  <m:t>)</m:t>
                </m:r>
              </m:e>
              <m:sup>
                <m:r>
                  <m:rPr>
                    <m:sty m:val="p"/>
                  </m:rPr>
                  <w:rPr>
                    <w:rFonts w:ascii="Cambria Math" w:hAnsi="Cambria Math" w:cs="Times New Roman"/>
                    <w:sz w:val="24"/>
                    <w:szCs w:val="24"/>
                  </w:rPr>
                  <m:t>4</m:t>
                </m:r>
              </m:sup>
            </m:sSup>
          </m:den>
        </m:f>
        <m:f>
          <m:fPr>
            <m:ctrlPr>
              <w:rPr>
                <w:rFonts w:ascii="Cambria Math" w:hAnsi="Cambria Math" w:cs="Times New Roman"/>
                <w:sz w:val="24"/>
                <w:szCs w:val="24"/>
              </w:rPr>
            </m:ctrlPr>
          </m:fPr>
          <m:num>
            <m:sSub>
              <m:sSubPr>
                <m:ctrlPr>
                  <w:rPr>
                    <w:rFonts w:ascii="Cambria Math" w:hAnsi="Cambria Math" w:cs="Times New Roman"/>
                    <w:sz w:val="24"/>
                    <w:szCs w:val="24"/>
                  </w:rPr>
                </m:ctrlPr>
              </m:sSubPr>
              <m:e>
                <m:r>
                  <w:rPr>
                    <w:rFonts w:ascii="Cambria Math" w:hAnsi="Cambria Math" w:cs="Times New Roman"/>
                    <w:sz w:val="24"/>
                    <w:szCs w:val="24"/>
                  </w:rPr>
                  <m:t>μ</m:t>
                </m:r>
              </m:e>
              <m:sub>
                <m:r>
                  <w:rPr>
                    <w:rFonts w:ascii="Cambria Math" w:hAnsi="Cambria Math" w:cs="Times New Roman"/>
                    <w:sz w:val="24"/>
                    <w:szCs w:val="24"/>
                  </w:rPr>
                  <m:t>air</m:t>
                </m:r>
              </m:sub>
            </m:sSub>
          </m:num>
          <m:den>
            <w:bookmarkStart w:id="111" w:name="OLE_LINK29"/>
            <w:bookmarkStart w:id="112" w:name="OLE_LINK30"/>
            <m:sSub>
              <m:sSubPr>
                <m:ctrlPr>
                  <w:rPr>
                    <w:rFonts w:ascii="Cambria Math" w:hAnsi="Cambria Math" w:cs="Times New Roman"/>
                    <w:sz w:val="24"/>
                    <w:szCs w:val="24"/>
                  </w:rPr>
                </m:ctrlPr>
              </m:sSubPr>
              <m:e>
                <m:r>
                  <w:rPr>
                    <w:rFonts w:ascii="Cambria Math" w:hAnsi="Cambria Math" w:cs="Times New Roman"/>
                    <w:sz w:val="24"/>
                    <w:szCs w:val="24"/>
                  </w:rPr>
                  <m:t>μ</m:t>
                </m:r>
              </m:e>
              <m:sub>
                <m:r>
                  <w:rPr>
                    <w:rFonts w:ascii="Cambria Math" w:hAnsi="Cambria Math" w:cs="Times New Roman"/>
                    <w:sz w:val="24"/>
                    <w:szCs w:val="24"/>
                  </w:rPr>
                  <m:t>l</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Sub>
            <w:bookmarkEnd w:id="111"/>
            <w:bookmarkEnd w:id="112"/>
          </m:den>
        </m:f>
      </m:oMath>
      <w:r w:rsidRPr="00364FCB">
        <w:rPr>
          <w:rFonts w:ascii="Cambria Math" w:hAnsi="Cambria Math" w:cs="Times New Roman"/>
          <w:sz w:val="24"/>
          <w:szCs w:val="24"/>
        </w:rPr>
        <w:tab/>
      </w:r>
      <w:r w:rsidR="00D810D0" w:rsidRPr="00364FCB">
        <w:rPr>
          <w:rFonts w:ascii="Times New Roman" w:hAnsi="Times New Roman" w:cs="Times New Roman"/>
          <w:sz w:val="24"/>
          <w:szCs w:val="24"/>
        </w:rPr>
        <w:t>(17)</w:t>
      </w:r>
    </w:p>
    <w:p w14:paraId="20324590" w14:textId="01C0D640" w:rsidR="0086737C" w:rsidRPr="00364FCB" w:rsidRDefault="009C5DC5" w:rsidP="00364FCB">
      <w:pPr>
        <w:pStyle w:val="a0"/>
        <w:ind w:firstLine="238"/>
        <w:rPr>
          <w:sz w:val="24"/>
          <w:szCs w:val="24"/>
        </w:rPr>
      </w:pPr>
      <w:r w:rsidRPr="00364FCB">
        <w:rPr>
          <w:sz w:val="24"/>
          <w:szCs w:val="24"/>
        </w:rPr>
        <w:t xml:space="preserve">Where </w:t>
      </w:r>
      <m:oMath>
        <m:sSubSup>
          <m:sSubSupPr>
            <m:ctrlPr>
              <w:rPr>
                <w:rFonts w:ascii="Cambria Math" w:hAnsi="Cambria Math"/>
                <w:sz w:val="24"/>
                <w:szCs w:val="24"/>
              </w:rPr>
            </m:ctrlPr>
          </m:sSubSupPr>
          <m:e>
            <m:r>
              <w:rPr>
                <w:rFonts w:ascii="Cambria Math" w:hAnsi="Cambria Math"/>
                <w:sz w:val="24"/>
                <w:szCs w:val="24"/>
              </w:rPr>
              <m:t>Q</m:t>
            </m:r>
          </m:e>
          <m:sub>
            <m:r>
              <w:rPr>
                <w:rFonts w:ascii="Cambria Math" w:hAnsi="Cambria Math"/>
                <w:sz w:val="24"/>
                <w:szCs w:val="24"/>
              </w:rPr>
              <m:t>n</m:t>
            </m:r>
            <m:r>
              <m:rPr>
                <m:sty m:val="p"/>
              </m:rPr>
              <w:rPr>
                <w:rFonts w:ascii="Cambria Math" w:hAnsi="Cambria Math"/>
                <w:sz w:val="24"/>
                <w:szCs w:val="24"/>
              </w:rPr>
              <m:t>,</m:t>
            </m:r>
            <m:r>
              <w:rPr>
                <w:rFonts w:ascii="Cambria Math" w:hAnsi="Cambria Math"/>
                <w:sz w:val="24"/>
                <w:szCs w:val="24"/>
              </w:rPr>
              <m:t>l</m:t>
            </m:r>
            <m:sSub>
              <m:sSubPr>
                <m:ctrlPr>
                  <w:rPr>
                    <w:rFonts w:ascii="Cambria Math" w:hAnsi="Cambria Math"/>
                    <w:sz w:val="24"/>
                    <w:szCs w:val="24"/>
                  </w:rPr>
                </m:ctrlPr>
              </m:sSubPr>
              <m:e>
                <m:r>
                  <w:rPr>
                    <w:rFonts w:ascii="Cambria Math" w:hAnsi="Cambria Math"/>
                    <w:sz w:val="24"/>
                    <w:szCs w:val="24"/>
                  </w:rPr>
                  <m:t>H</m:t>
                </m:r>
              </m:e>
              <m:sub>
                <m:r>
                  <m:rPr>
                    <m:sty m:val="p"/>
                  </m:rPr>
                  <w:rPr>
                    <w:rFonts w:ascii="Cambria Math" w:hAnsi="Cambria Math"/>
                    <w:sz w:val="24"/>
                    <w:szCs w:val="24"/>
                  </w:rPr>
                  <m:t>2</m:t>
                </m:r>
              </m:sub>
            </m:sSub>
            <m:r>
              <w:rPr>
                <w:rFonts w:ascii="Cambria Math" w:hAnsi="Cambria Math"/>
                <w:sz w:val="24"/>
                <w:szCs w:val="24"/>
              </w:rPr>
              <m:t>O</m:t>
            </m:r>
          </m:sub>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ch</m:t>
            </m:r>
            <m:r>
              <m:rPr>
                <m:sty m:val="p"/>
              </m:rPr>
              <w:rPr>
                <w:rFonts w:ascii="Cambria Math" w:hAnsi="Cambria Math"/>
                <w:sz w:val="24"/>
                <w:szCs w:val="24"/>
              </w:rPr>
              <m:t>2</m:t>
            </m:r>
            <m:r>
              <w:rPr>
                <w:rFonts w:ascii="Cambria Math" w:hAnsi="Cambria Math"/>
                <w:sz w:val="24"/>
                <w:szCs w:val="24"/>
              </w:rPr>
              <m:t>g</m:t>
            </m:r>
          </m:sup>
        </m:sSubSup>
      </m:oMath>
      <w:r w:rsidRPr="00364FCB">
        <w:rPr>
          <w:sz w:val="24"/>
          <w:szCs w:val="24"/>
        </w:rPr>
        <w:t xml:space="preserve"> is the molar flow rate of liquid water from the cathode channel to the </w:t>
      </w:r>
      <w:r w:rsidR="003C0E55" w:rsidRPr="00364FCB">
        <w:rPr>
          <w:sz w:val="24"/>
          <w:szCs w:val="24"/>
        </w:rPr>
        <w:t>GDL</w:t>
      </w:r>
      <w:r w:rsidRPr="00364FCB">
        <w:rPr>
          <w:sz w:val="24"/>
          <w:szCs w:val="24"/>
        </w:rPr>
        <w:t xml:space="preserve"> (</w:t>
      </w:r>
      <w:proofErr w:type="spellStart"/>
      <w:r w:rsidRPr="00364FCB">
        <w:rPr>
          <w:sz w:val="24"/>
          <w:szCs w:val="24"/>
        </w:rPr>
        <w:t>kmol</w:t>
      </w:r>
      <w:proofErr w:type="spellEnd"/>
      <w:r w:rsidRPr="00364FCB">
        <w:rPr>
          <w:sz w:val="24"/>
          <w:szCs w:val="24"/>
        </w:rPr>
        <w:t xml:space="preserve">/s), </w:t>
      </w:r>
      <m:oMath>
        <m:sSub>
          <m:sSubPr>
            <m:ctrlPr>
              <w:rPr>
                <w:rFonts w:ascii="Cambria Math" w:hAnsi="Cambria Math"/>
                <w:sz w:val="24"/>
                <w:szCs w:val="24"/>
              </w:rPr>
            </m:ctrlPr>
          </m:sSubPr>
          <m:e>
            <m:r>
              <w:rPr>
                <w:rFonts w:ascii="Cambria Math" w:hAnsi="Cambria Math"/>
                <w:sz w:val="24"/>
                <w:szCs w:val="24"/>
              </w:rPr>
              <m:t>μ</m:t>
            </m:r>
          </m:e>
          <m:sub>
            <m:r>
              <w:rPr>
                <w:rFonts w:ascii="Cambria Math" w:hAnsi="Cambria Math"/>
                <w:sz w:val="24"/>
                <w:szCs w:val="24"/>
              </w:rPr>
              <m:t>air</m:t>
            </m:r>
          </m:sub>
        </m:sSub>
      </m:oMath>
      <w:r w:rsidRPr="00364FCB">
        <w:rPr>
          <w:sz w:val="24"/>
          <w:szCs w:val="24"/>
        </w:rPr>
        <w:t xml:space="preserve"> is the dynamic viscosity of air</w:t>
      </w:r>
      <w:r w:rsidR="001D6B3A" w:rsidRPr="00364FCB">
        <w:rPr>
          <w:sz w:val="24"/>
          <w:szCs w:val="24"/>
        </w:rPr>
        <w:t xml:space="preserve"> (</w:t>
      </w:r>
      <w:proofErr w:type="spellStart"/>
      <w:r w:rsidR="001D6B3A" w:rsidRPr="00364FCB">
        <w:rPr>
          <w:sz w:val="24"/>
          <w:szCs w:val="24"/>
        </w:rPr>
        <w:t>Pa</w:t>
      </w:r>
      <w:r w:rsidR="006D4581" w:rsidRPr="00364FCB">
        <w:rPr>
          <w:sz w:val="24"/>
          <w:szCs w:val="24"/>
        </w:rPr>
        <w:t>∙</w:t>
      </w:r>
      <w:r w:rsidR="006A5BC0" w:rsidRPr="00364FCB">
        <w:rPr>
          <w:sz w:val="24"/>
          <w:szCs w:val="24"/>
        </w:rPr>
        <w:t>s</w:t>
      </w:r>
      <w:proofErr w:type="spellEnd"/>
      <w:r w:rsidR="001D6B3A" w:rsidRPr="00364FCB">
        <w:rPr>
          <w:sz w:val="24"/>
          <w:szCs w:val="24"/>
        </w:rPr>
        <w:t>)</w:t>
      </w:r>
      <w:r w:rsidRPr="00364FCB">
        <w:rPr>
          <w:sz w:val="24"/>
          <w:szCs w:val="24"/>
        </w:rPr>
        <w:t xml:space="preserve"> and </w:t>
      </w:r>
      <m:oMath>
        <m:sSub>
          <m:sSubPr>
            <m:ctrlPr>
              <w:rPr>
                <w:rFonts w:ascii="Cambria Math" w:hAnsi="Cambria Math"/>
                <w:sz w:val="24"/>
                <w:szCs w:val="24"/>
              </w:rPr>
            </m:ctrlPr>
          </m:sSubPr>
          <m:e>
            <m:r>
              <w:rPr>
                <w:rFonts w:ascii="Cambria Math" w:hAnsi="Cambria Math"/>
                <w:sz w:val="24"/>
                <w:szCs w:val="24"/>
              </w:rPr>
              <m:t>μ</m:t>
            </m:r>
          </m:e>
          <m:sub>
            <m:r>
              <w:rPr>
                <w:rFonts w:ascii="Cambria Math" w:hAnsi="Cambria Math"/>
                <w:sz w:val="24"/>
                <w:szCs w:val="24"/>
              </w:rPr>
              <m:t>l</m:t>
            </m:r>
            <m:sSub>
              <m:sSubPr>
                <m:ctrlPr>
                  <w:rPr>
                    <w:rFonts w:ascii="Cambria Math" w:hAnsi="Cambria Math"/>
                    <w:sz w:val="24"/>
                    <w:szCs w:val="24"/>
                  </w:rPr>
                </m:ctrlPr>
              </m:sSubPr>
              <m:e>
                <m:r>
                  <w:rPr>
                    <w:rFonts w:ascii="Cambria Math" w:hAnsi="Cambria Math"/>
                    <w:sz w:val="24"/>
                    <w:szCs w:val="24"/>
                  </w:rPr>
                  <m:t>H</m:t>
                </m:r>
              </m:e>
              <m:sub>
                <m:r>
                  <m:rPr>
                    <m:sty m:val="p"/>
                  </m:rPr>
                  <w:rPr>
                    <w:rFonts w:ascii="Cambria Math" w:hAnsi="Cambria Math"/>
                    <w:sz w:val="24"/>
                    <w:szCs w:val="24"/>
                  </w:rPr>
                  <m:t>2</m:t>
                </m:r>
              </m:sub>
            </m:sSub>
            <m:r>
              <w:rPr>
                <w:rFonts w:ascii="Cambria Math" w:hAnsi="Cambria Math"/>
                <w:sz w:val="24"/>
                <w:szCs w:val="24"/>
              </w:rPr>
              <m:t>O</m:t>
            </m:r>
          </m:sub>
        </m:sSub>
      </m:oMath>
      <w:r w:rsidRPr="00364FCB">
        <w:rPr>
          <w:sz w:val="24"/>
          <w:szCs w:val="24"/>
        </w:rPr>
        <w:t xml:space="preserve"> is the dynamic viscosity of liquid water</w:t>
      </w:r>
      <w:r w:rsidR="00C639D5" w:rsidRPr="00364FCB">
        <w:rPr>
          <w:sz w:val="24"/>
          <w:szCs w:val="24"/>
        </w:rPr>
        <w:t>.</w:t>
      </w:r>
    </w:p>
    <w:p w14:paraId="4852AD2E" w14:textId="5F39D0D5" w:rsidR="00F94DB1" w:rsidRPr="00364FCB" w:rsidRDefault="00BE20B7" w:rsidP="00B67E4D">
      <w:pPr>
        <w:pStyle w:val="3"/>
        <w:spacing w:beforeLines="0" w:before="0" w:afterLines="0" w:after="0" w:line="300" w:lineRule="auto"/>
        <w:jc w:val="left"/>
        <w:rPr>
          <w:rFonts w:ascii="Times New Roman" w:hAnsi="Times New Roman" w:cs="Times New Roman"/>
          <w:bCs w:val="0"/>
          <w:i/>
          <w:sz w:val="24"/>
          <w:szCs w:val="24"/>
        </w:rPr>
      </w:pPr>
      <w:r w:rsidRPr="00364FCB">
        <w:rPr>
          <w:rFonts w:ascii="Times New Roman" w:hAnsi="Times New Roman" w:cs="Times New Roman"/>
          <w:bCs w:val="0"/>
          <w:i/>
          <w:sz w:val="24"/>
          <w:szCs w:val="24"/>
        </w:rPr>
        <w:t>Water transmission in polymer</w:t>
      </w:r>
    </w:p>
    <w:p w14:paraId="7AE8C234" w14:textId="583CBA9F" w:rsidR="00CA3A68" w:rsidRPr="00364FCB" w:rsidRDefault="00233EB6" w:rsidP="00364FCB">
      <w:pPr>
        <w:pStyle w:val="a0"/>
        <w:ind w:firstLine="238"/>
        <w:rPr>
          <w:sz w:val="24"/>
          <w:szCs w:val="24"/>
        </w:rPr>
      </w:pPr>
      <w:r w:rsidRPr="00364FCB">
        <w:rPr>
          <w:sz w:val="24"/>
          <w:szCs w:val="24"/>
        </w:rPr>
        <w:t xml:space="preserve">The interaction between the </w:t>
      </w:r>
      <w:r w:rsidR="003C0E55" w:rsidRPr="00364FCB">
        <w:rPr>
          <w:sz w:val="24"/>
          <w:szCs w:val="24"/>
        </w:rPr>
        <w:t>CL</w:t>
      </w:r>
      <w:r w:rsidRPr="00364FCB">
        <w:rPr>
          <w:sz w:val="24"/>
          <w:szCs w:val="24"/>
        </w:rPr>
        <w:t xml:space="preserve"> and the </w:t>
      </w:r>
      <w:r w:rsidR="00133F78" w:rsidRPr="00364FCB">
        <w:rPr>
          <w:sz w:val="24"/>
          <w:szCs w:val="24"/>
        </w:rPr>
        <w:t>PEM</w:t>
      </w:r>
      <w:r w:rsidRPr="00364FCB">
        <w:rPr>
          <w:sz w:val="24"/>
          <w:szCs w:val="24"/>
        </w:rPr>
        <w:t xml:space="preserve"> is the interaction of water </w:t>
      </w:r>
      <w:r w:rsidRPr="00364FCB">
        <w:rPr>
          <w:rFonts w:hint="eastAsia"/>
          <w:sz w:val="24"/>
          <w:szCs w:val="24"/>
        </w:rPr>
        <w:t>within</w:t>
      </w:r>
      <w:r w:rsidRPr="00364FCB">
        <w:rPr>
          <w:sz w:val="24"/>
          <w:szCs w:val="24"/>
        </w:rPr>
        <w:t xml:space="preserve"> the membrane</w:t>
      </w:r>
      <w:r w:rsidR="00B37BB3">
        <w:rPr>
          <w:rFonts w:hint="eastAsia"/>
          <w:sz w:val="24"/>
          <w:szCs w:val="24"/>
        </w:rPr>
        <w:t>,</w:t>
      </w:r>
      <w:r w:rsidR="00B37BB3">
        <w:rPr>
          <w:sz w:val="24"/>
          <w:szCs w:val="24"/>
        </w:rPr>
        <w:t xml:space="preserve"> as</w:t>
      </w:r>
      <w:r w:rsidR="00580BE7">
        <w:rPr>
          <w:sz w:val="24"/>
          <w:szCs w:val="24"/>
        </w:rPr>
        <w:t xml:space="preserve"> </w:t>
      </w:r>
      <w:r w:rsidR="00580BE7">
        <w:rPr>
          <w:rFonts w:hint="eastAsia"/>
          <w:sz w:val="24"/>
          <w:szCs w:val="24"/>
        </w:rPr>
        <w:t>the</w:t>
      </w:r>
      <w:r w:rsidR="00B37BB3">
        <w:rPr>
          <w:sz w:val="24"/>
          <w:szCs w:val="24"/>
        </w:rPr>
        <w:t xml:space="preserve"> </w:t>
      </w:r>
      <w:r w:rsidR="00B37BB3" w:rsidRPr="00B37BB3">
        <w:rPr>
          <w:sz w:val="24"/>
          <w:szCs w:val="24"/>
        </w:rPr>
        <w:t>membrane components are also</w:t>
      </w:r>
      <w:r w:rsidRPr="00364FCB">
        <w:rPr>
          <w:sz w:val="24"/>
          <w:szCs w:val="24"/>
        </w:rPr>
        <w:t xml:space="preserve"> </w:t>
      </w:r>
      <w:r w:rsidR="003D0C78" w:rsidRPr="003D0C78">
        <w:rPr>
          <w:sz w:val="24"/>
          <w:szCs w:val="24"/>
        </w:rPr>
        <w:t>present</w:t>
      </w:r>
      <w:r w:rsidR="00CA3A68" w:rsidRPr="00364FCB">
        <w:rPr>
          <w:sz w:val="24"/>
          <w:szCs w:val="24"/>
        </w:rPr>
        <w:t xml:space="preserve"> in the </w:t>
      </w:r>
      <w:r w:rsidR="003C0E55" w:rsidRPr="00364FCB">
        <w:rPr>
          <w:sz w:val="24"/>
          <w:szCs w:val="24"/>
        </w:rPr>
        <w:t>CL</w:t>
      </w:r>
      <w:r w:rsidR="00CA3A68" w:rsidRPr="00364FCB">
        <w:rPr>
          <w:sz w:val="24"/>
          <w:szCs w:val="24"/>
        </w:rPr>
        <w:t xml:space="preserve">. </w:t>
      </w:r>
      <w:bookmarkStart w:id="113" w:name="OLE_LINK62"/>
      <w:r w:rsidR="00CA3A68" w:rsidRPr="00364FCB">
        <w:rPr>
          <w:sz w:val="24"/>
          <w:szCs w:val="24"/>
        </w:rPr>
        <w:t xml:space="preserve">The </w:t>
      </w:r>
      <w:r w:rsidRPr="00364FCB">
        <w:rPr>
          <w:rFonts w:hint="eastAsia"/>
          <w:sz w:val="24"/>
          <w:szCs w:val="24"/>
        </w:rPr>
        <w:t>water</w:t>
      </w:r>
      <w:r w:rsidRPr="00364FCB">
        <w:rPr>
          <w:sz w:val="24"/>
          <w:szCs w:val="24"/>
        </w:rPr>
        <w:t xml:space="preserve"> </w:t>
      </w:r>
      <w:r w:rsidR="00CA3A68" w:rsidRPr="00364FCB">
        <w:rPr>
          <w:sz w:val="24"/>
          <w:szCs w:val="24"/>
        </w:rPr>
        <w:t xml:space="preserve">transport </w:t>
      </w:r>
      <w:r w:rsidR="005106FE" w:rsidRPr="00364FCB">
        <w:rPr>
          <w:sz w:val="24"/>
          <w:szCs w:val="24"/>
        </w:rPr>
        <w:t xml:space="preserve">within </w:t>
      </w:r>
      <w:r w:rsidR="003D0C78">
        <w:rPr>
          <w:sz w:val="24"/>
          <w:szCs w:val="24"/>
        </w:rPr>
        <w:t xml:space="preserve">the </w:t>
      </w:r>
      <w:r w:rsidR="00CA3A68" w:rsidRPr="00364FCB">
        <w:rPr>
          <w:sz w:val="24"/>
          <w:szCs w:val="24"/>
        </w:rPr>
        <w:t xml:space="preserve">membrane involves various mechanisms: concentration diffusion, </w:t>
      </w:r>
      <w:r w:rsidR="00CA3A68" w:rsidRPr="00364FCB">
        <w:rPr>
          <w:sz w:val="24"/>
          <w:szCs w:val="24"/>
        </w:rPr>
        <w:lastRenderedPageBreak/>
        <w:t>electromigration, hydraulic permeation, and reactant transport</w:t>
      </w:r>
      <w:bookmarkEnd w:id="113"/>
      <w:r w:rsidR="008930B9">
        <w:rPr>
          <w:sz w:val="24"/>
          <w:szCs w:val="24"/>
        </w:rPr>
        <w:t xml:space="preserve"> and</w:t>
      </w:r>
      <w:r w:rsidR="00CA3A68" w:rsidRPr="00364FCB">
        <w:rPr>
          <w:sz w:val="24"/>
          <w:szCs w:val="24"/>
        </w:rPr>
        <w:t xml:space="preserve"> </w:t>
      </w:r>
      <w:r w:rsidR="008930B9">
        <w:rPr>
          <w:sz w:val="24"/>
          <w:szCs w:val="24"/>
        </w:rPr>
        <w:t>t</w:t>
      </w:r>
      <w:r w:rsidR="00CA3A68" w:rsidRPr="00364FCB">
        <w:rPr>
          <w:sz w:val="24"/>
          <w:szCs w:val="24"/>
        </w:rPr>
        <w:t>his model only considers concentration diffusion and electromigration.</w:t>
      </w:r>
    </w:p>
    <w:p w14:paraId="1DE174FF" w14:textId="2EB74147" w:rsidR="00814B4C" w:rsidRPr="00364FCB" w:rsidRDefault="00814B4C" w:rsidP="00364FCB">
      <w:pPr>
        <w:pStyle w:val="a0"/>
        <w:ind w:firstLine="238"/>
        <w:rPr>
          <w:sz w:val="24"/>
          <w:szCs w:val="24"/>
        </w:rPr>
      </w:pPr>
      <w:r w:rsidRPr="00364FCB">
        <w:rPr>
          <w:sz w:val="24"/>
          <w:szCs w:val="24"/>
        </w:rPr>
        <w:t xml:space="preserve">The degree of water adsorption by the membrane is often represented by the water content </w:t>
      </w:r>
      <m:oMath>
        <m:r>
          <w:rPr>
            <w:rFonts w:ascii="Cambria Math" w:hAnsi="Cambria Math"/>
            <w:sz w:val="24"/>
            <w:szCs w:val="24"/>
          </w:rPr>
          <m:t>λ</m:t>
        </m:r>
      </m:oMath>
      <w:r w:rsidRPr="00364FCB">
        <w:rPr>
          <w:sz w:val="24"/>
          <w:szCs w:val="24"/>
        </w:rPr>
        <w:t xml:space="preserve">, which is the ratio of the molar number of water molecules to the molar number of </w:t>
      </w:r>
      <m:oMath>
        <m:sSubSup>
          <m:sSubSupPr>
            <m:ctrlPr>
              <w:rPr>
                <w:rFonts w:ascii="Cambria Math" w:hAnsi="Cambria Math"/>
                <w:sz w:val="24"/>
                <w:szCs w:val="24"/>
              </w:rPr>
            </m:ctrlPr>
          </m:sSubSupPr>
          <m:e>
            <m:r>
              <w:rPr>
                <w:rFonts w:ascii="Cambria Math" w:hAnsi="Cambria Math"/>
                <w:sz w:val="24"/>
                <w:szCs w:val="24"/>
              </w:rPr>
              <m:t>SO</m:t>
            </m:r>
          </m:e>
          <m:sub>
            <m:r>
              <m:rPr>
                <m:sty m:val="p"/>
              </m:rPr>
              <w:rPr>
                <w:rFonts w:ascii="Cambria Math" w:hAnsi="Cambria Math"/>
                <w:sz w:val="24"/>
                <w:szCs w:val="24"/>
              </w:rPr>
              <m:t>3</m:t>
            </m:r>
          </m:sub>
          <m:sup>
            <m:r>
              <m:rPr>
                <m:sty m:val="p"/>
              </m:rPr>
              <w:rPr>
                <w:rFonts w:ascii="Cambria Math" w:hAnsi="Cambria Math"/>
                <w:sz w:val="24"/>
                <w:szCs w:val="24"/>
              </w:rPr>
              <m:t>-</m:t>
            </m:r>
          </m:sup>
        </m:sSubSup>
      </m:oMath>
      <w:r w:rsidRPr="00364FCB">
        <w:rPr>
          <w:sz w:val="24"/>
          <w:szCs w:val="24"/>
        </w:rPr>
        <w:t>, expressed as:</w:t>
      </w:r>
    </w:p>
    <w:p w14:paraId="53F90F0E" w14:textId="08F1438B" w:rsidR="00FE0B7F" w:rsidRPr="00364FCB" w:rsidRDefault="00FE0B7F" w:rsidP="00364FCB">
      <w:pPr>
        <w:pStyle w:val="affa"/>
        <w:spacing w:before="240" w:after="240"/>
        <w:ind w:firstLine="482"/>
        <w:jc w:val="center"/>
        <w:rPr>
          <w:rFonts w:ascii="Cambria Math" w:hAnsi="Cambria Math" w:cs="Times New Roman"/>
          <w:sz w:val="24"/>
          <w:szCs w:val="24"/>
        </w:rPr>
      </w:pPr>
      <w:r w:rsidRPr="00364FCB">
        <w:rPr>
          <w:rFonts w:ascii="Cambria Math" w:hAnsi="Cambria Math" w:cs="Times New Roman"/>
          <w:sz w:val="24"/>
          <w:szCs w:val="24"/>
        </w:rPr>
        <w:tab/>
      </w:r>
      <m:oMath>
        <m:sSup>
          <m:sSupPr>
            <m:ctrlPr>
              <w:rPr>
                <w:rFonts w:ascii="Cambria Math" w:hAnsi="Cambria Math" w:cs="Times New Roman"/>
                <w:sz w:val="24"/>
                <w:szCs w:val="24"/>
              </w:rPr>
            </m:ctrlPr>
          </m:sSupPr>
          <m:e>
            <m:r>
              <w:rPr>
                <w:rFonts w:ascii="Cambria Math" w:hAnsi="Cambria Math" w:cs="Times New Roman"/>
                <w:sz w:val="24"/>
                <w:szCs w:val="24"/>
              </w:rPr>
              <m:t>λ</m:t>
            </m:r>
          </m:e>
          <m:sup>
            <m:r>
              <w:rPr>
                <w:rFonts w:ascii="Cambria Math" w:hAnsi="Cambria Math" w:cs="Times New Roman"/>
                <w:sz w:val="24"/>
                <w:szCs w:val="24"/>
              </w:rPr>
              <m:t>mem</m:t>
            </m:r>
          </m:sup>
        </m:sSup>
        <m:r>
          <m:rPr>
            <m:sty m:val="p"/>
          </m:rP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sz w:val="24"/>
                    <w:szCs w:val="24"/>
                  </w:rPr>
                </m:ctrlPr>
              </m:sSubPr>
              <m:e>
                <m:r>
                  <w:rPr>
                    <w:rFonts w:ascii="Cambria Math" w:hAnsi="Cambria Math" w:cs="Times New Roman"/>
                    <w:sz w:val="24"/>
                    <w:szCs w:val="24"/>
                  </w:rPr>
                  <m:t>M</m:t>
                </m:r>
              </m:e>
              <m:sub>
                <m:r>
                  <w:rPr>
                    <w:rFonts w:ascii="Cambria Math" w:hAnsi="Cambria Math" w:cs="Times New Roman"/>
                    <w:sz w:val="24"/>
                    <w:szCs w:val="24"/>
                  </w:rPr>
                  <m:t>dmem</m:t>
                </m:r>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SO</m:t>
                    </m:r>
                  </m:e>
                  <m:sub>
                    <m:r>
                      <m:rPr>
                        <m:sty m:val="p"/>
                      </m:rPr>
                      <w:rPr>
                        <w:rFonts w:ascii="Cambria Math" w:hAnsi="Cambria Math" w:cs="Times New Roman"/>
                        <w:sz w:val="24"/>
                        <w:szCs w:val="24"/>
                      </w:rPr>
                      <m:t>3</m:t>
                    </m:r>
                  </m:sub>
                  <m:sup>
                    <m:r>
                      <m:rPr>
                        <m:sty m:val="p"/>
                      </m:rPr>
                      <w:rPr>
                        <w:rFonts w:ascii="Cambria Math" w:hAnsi="Cambria Math" w:cs="Times New Roman"/>
                        <w:sz w:val="24"/>
                        <w:szCs w:val="24"/>
                      </w:rPr>
                      <m:t>-</m:t>
                    </m:r>
                  </m:sup>
                </m:sSubSup>
              </m:sub>
            </m:sSub>
          </m:num>
          <m:den>
            <m:sSub>
              <m:sSubPr>
                <m:ctrlPr>
                  <w:rPr>
                    <w:rFonts w:ascii="Cambria Math" w:hAnsi="Cambria Math" w:cs="Times New Roman"/>
                    <w:sz w:val="24"/>
                    <w:szCs w:val="24"/>
                  </w:rPr>
                </m:ctrlPr>
              </m:sSubPr>
              <m:e>
                <m:r>
                  <w:rPr>
                    <w:rFonts w:ascii="Cambria Math" w:hAnsi="Cambria Math" w:cs="Times New Roman"/>
                    <w:sz w:val="24"/>
                    <w:szCs w:val="24"/>
                  </w:rPr>
                  <m:t>ρ</m:t>
                </m:r>
              </m:e>
              <m:sub>
                <m:r>
                  <w:rPr>
                    <w:rFonts w:ascii="Cambria Math" w:hAnsi="Cambria Math" w:cs="Times New Roman"/>
                    <w:sz w:val="24"/>
                    <w:szCs w:val="24"/>
                  </w:rPr>
                  <m:t>dmem</m:t>
                </m:r>
              </m:sub>
            </m:sSub>
          </m:den>
        </m:f>
        <m:sSubSup>
          <m:sSubSupPr>
            <m:ctrlPr>
              <w:rPr>
                <w:rFonts w:ascii="Cambria Math" w:hAnsi="Cambria Math" w:cs="Times New Roman"/>
                <w:sz w:val="24"/>
                <w:szCs w:val="24"/>
              </w:rPr>
            </m:ctrlPr>
          </m:sSubSupPr>
          <m:e>
            <m:r>
              <w:rPr>
                <w:rFonts w:ascii="Cambria Math" w:hAnsi="Cambria Math" w:cs="Times New Roman"/>
                <w:sz w:val="24"/>
                <w:szCs w:val="24"/>
              </w:rPr>
              <m:t>C</m:t>
            </m:r>
          </m:e>
          <m:sub>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mem</m:t>
            </m:r>
          </m:sup>
        </m:sSubSup>
      </m:oMath>
      <w:r w:rsidRPr="00364FCB">
        <w:rPr>
          <w:rFonts w:ascii="Cambria Math" w:hAnsi="Cambria Math" w:cs="Times New Roman"/>
          <w:sz w:val="24"/>
          <w:szCs w:val="24"/>
        </w:rPr>
        <w:tab/>
      </w:r>
      <w:r w:rsidR="004E7802" w:rsidRPr="00364FCB">
        <w:rPr>
          <w:rFonts w:ascii="Times New Roman" w:hAnsi="Times New Roman" w:cs="Times New Roman"/>
          <w:sz w:val="24"/>
          <w:szCs w:val="24"/>
        </w:rPr>
        <w:t>(18)</w:t>
      </w:r>
    </w:p>
    <w:p w14:paraId="639620A8" w14:textId="73D75898" w:rsidR="0054243B" w:rsidRPr="00364FCB" w:rsidRDefault="00870DE3" w:rsidP="00364FCB">
      <w:pPr>
        <w:pStyle w:val="a0"/>
        <w:ind w:firstLine="238"/>
        <w:rPr>
          <w:sz w:val="24"/>
          <w:szCs w:val="24"/>
        </w:rPr>
      </w:pPr>
      <w:r w:rsidRPr="00364FCB">
        <w:rPr>
          <w:sz w:val="24"/>
          <w:szCs w:val="24"/>
        </w:rPr>
        <w:t>W</w:t>
      </w:r>
      <w:r w:rsidR="00ED2716" w:rsidRPr="00364FCB">
        <w:rPr>
          <w:rFonts w:hint="eastAsia"/>
          <w:sz w:val="24"/>
          <w:szCs w:val="24"/>
        </w:rPr>
        <w:t>here</w:t>
      </w:r>
      <w:r w:rsidR="0054243B" w:rsidRPr="00364FCB">
        <w:rPr>
          <w:sz w:val="24"/>
          <w:szCs w:val="24"/>
        </w:rPr>
        <w:t xml:space="preserve"> </w:t>
      </w:r>
      <m:oMath>
        <m:sSub>
          <m:sSubPr>
            <m:ctrlPr>
              <w:rPr>
                <w:rFonts w:ascii="Cambria Math" w:hAnsi="Cambria Math"/>
                <w:sz w:val="24"/>
                <w:szCs w:val="24"/>
              </w:rPr>
            </m:ctrlPr>
          </m:sSubPr>
          <m:e>
            <m:r>
              <w:rPr>
                <w:rFonts w:ascii="Cambria Math" w:hAnsi="Cambria Math"/>
                <w:sz w:val="24"/>
                <w:szCs w:val="24"/>
              </w:rPr>
              <m:t>M</m:t>
            </m:r>
          </m:e>
          <m:sub>
            <m:r>
              <w:rPr>
                <w:rFonts w:ascii="Cambria Math" w:hAnsi="Cambria Math"/>
                <w:sz w:val="24"/>
                <w:szCs w:val="24"/>
              </w:rPr>
              <m:t>dmem</m:t>
            </m:r>
            <m:r>
              <m:rPr>
                <m:sty m:val="p"/>
              </m:rPr>
              <w:rPr>
                <w:rFonts w:ascii="Cambria Math" w:hAnsi="Cambria Math"/>
                <w:sz w:val="24"/>
                <w:szCs w:val="24"/>
              </w:rPr>
              <m:t>/</m:t>
            </m:r>
            <m:sSubSup>
              <m:sSubSupPr>
                <m:ctrlPr>
                  <w:rPr>
                    <w:rFonts w:ascii="Cambria Math" w:hAnsi="Cambria Math"/>
                    <w:sz w:val="24"/>
                    <w:szCs w:val="24"/>
                  </w:rPr>
                </m:ctrlPr>
              </m:sSubSupPr>
              <m:e>
                <m:r>
                  <w:rPr>
                    <w:rFonts w:ascii="Cambria Math" w:hAnsi="Cambria Math"/>
                    <w:sz w:val="24"/>
                    <w:szCs w:val="24"/>
                  </w:rPr>
                  <m:t>SO</m:t>
                </m:r>
              </m:e>
              <m:sub>
                <m:r>
                  <m:rPr>
                    <m:sty m:val="p"/>
                  </m:rPr>
                  <w:rPr>
                    <w:rFonts w:ascii="Cambria Math" w:hAnsi="Cambria Math"/>
                    <w:sz w:val="24"/>
                    <w:szCs w:val="24"/>
                  </w:rPr>
                  <m:t>3</m:t>
                </m:r>
              </m:sub>
              <m:sup>
                <m:r>
                  <m:rPr>
                    <m:sty m:val="p"/>
                  </m:rPr>
                  <w:rPr>
                    <w:rFonts w:ascii="Cambria Math" w:hAnsi="Cambria Math"/>
                    <w:sz w:val="24"/>
                    <w:szCs w:val="24"/>
                  </w:rPr>
                  <m:t>-</m:t>
                </m:r>
              </m:sup>
            </m:sSubSup>
          </m:sub>
        </m:sSub>
      </m:oMath>
      <w:r w:rsidR="0054243B" w:rsidRPr="00364FCB">
        <w:rPr>
          <w:sz w:val="24"/>
          <w:szCs w:val="24"/>
        </w:rPr>
        <w:t xml:space="preserve"> is the mass of the dry membrane corresponding to 1 mol of </w:t>
      </w:r>
      <m:oMath>
        <m:sSubSup>
          <m:sSubSupPr>
            <m:ctrlPr>
              <w:rPr>
                <w:rFonts w:ascii="Cambria Math" w:hAnsi="Cambria Math"/>
                <w:sz w:val="24"/>
                <w:szCs w:val="24"/>
              </w:rPr>
            </m:ctrlPr>
          </m:sSubSupPr>
          <m:e>
            <m:r>
              <w:rPr>
                <w:rFonts w:ascii="Cambria Math" w:hAnsi="Cambria Math"/>
                <w:sz w:val="24"/>
                <w:szCs w:val="24"/>
              </w:rPr>
              <m:t>SO</m:t>
            </m:r>
          </m:e>
          <m:sub>
            <m:r>
              <m:rPr>
                <m:sty m:val="p"/>
              </m:rPr>
              <w:rPr>
                <w:rFonts w:ascii="Cambria Math" w:hAnsi="Cambria Math"/>
                <w:sz w:val="24"/>
                <w:szCs w:val="24"/>
              </w:rPr>
              <m:t>3</m:t>
            </m:r>
          </m:sub>
          <m:sup>
            <m:r>
              <m:rPr>
                <m:sty m:val="p"/>
              </m:rPr>
              <w:rPr>
                <w:rFonts w:ascii="Cambria Math" w:hAnsi="Cambria Math"/>
                <w:sz w:val="24"/>
                <w:szCs w:val="24"/>
              </w:rPr>
              <m:t>-</m:t>
            </m:r>
          </m:sup>
        </m:sSubSup>
      </m:oMath>
      <w:r w:rsidR="0054243B" w:rsidRPr="00364FCB">
        <w:rPr>
          <w:sz w:val="24"/>
          <w:szCs w:val="24"/>
        </w:rPr>
        <w:t xml:space="preserve"> in</w:t>
      </w:r>
      <w:r w:rsidR="00D525BE" w:rsidRPr="00364FCB">
        <w:rPr>
          <w:sz w:val="24"/>
          <w:szCs w:val="24"/>
        </w:rPr>
        <w:t xml:space="preserve"> (kg/</w:t>
      </w:r>
      <w:proofErr w:type="spellStart"/>
      <w:r w:rsidR="00D525BE" w:rsidRPr="00364FCB">
        <w:rPr>
          <w:sz w:val="24"/>
          <w:szCs w:val="24"/>
        </w:rPr>
        <w:t>kmol</w:t>
      </w:r>
      <w:proofErr w:type="spellEnd"/>
      <w:r w:rsidR="00D525BE" w:rsidRPr="00364FCB">
        <w:rPr>
          <w:sz w:val="24"/>
          <w:szCs w:val="24"/>
        </w:rPr>
        <w:t xml:space="preserve">), </w:t>
      </w:r>
      <m:oMath>
        <m:sSub>
          <m:sSubPr>
            <m:ctrlPr>
              <w:rPr>
                <w:rFonts w:ascii="Cambria Math" w:hAnsi="Cambria Math"/>
                <w:sz w:val="24"/>
                <w:szCs w:val="24"/>
              </w:rPr>
            </m:ctrlPr>
          </m:sSubPr>
          <m:e>
            <m:r>
              <w:rPr>
                <w:rFonts w:ascii="Cambria Math" w:hAnsi="Cambria Math"/>
                <w:sz w:val="24"/>
                <w:szCs w:val="24"/>
              </w:rPr>
              <m:t>ρ</m:t>
            </m:r>
          </m:e>
          <m:sub>
            <m:r>
              <w:rPr>
                <w:rFonts w:ascii="Cambria Math" w:hAnsi="Cambria Math"/>
                <w:sz w:val="24"/>
                <w:szCs w:val="24"/>
              </w:rPr>
              <m:t>dmem</m:t>
            </m:r>
          </m:sub>
        </m:sSub>
      </m:oMath>
      <w:r w:rsidR="0054243B" w:rsidRPr="00364FCB">
        <w:rPr>
          <w:sz w:val="24"/>
          <w:szCs w:val="24"/>
        </w:rPr>
        <w:t xml:space="preserve"> is the density of the dry membrane</w:t>
      </w:r>
      <w:r w:rsidR="00E27529" w:rsidRPr="00364FCB">
        <w:rPr>
          <w:sz w:val="24"/>
          <w:szCs w:val="24"/>
        </w:rPr>
        <w:t xml:space="preserve"> (kg/</w:t>
      </w:r>
      <w:r w:rsidR="00AD3F48" w:rsidRPr="00364FCB">
        <w:rPr>
          <w:sz w:val="24"/>
          <w:szCs w:val="24"/>
        </w:rPr>
        <w:t>m</w:t>
      </w:r>
      <w:r w:rsidRPr="00364FCB">
        <w:rPr>
          <w:sz w:val="24"/>
          <w:szCs w:val="24"/>
          <w:vertAlign w:val="superscript"/>
        </w:rPr>
        <w:t>3</w:t>
      </w:r>
      <w:r w:rsidR="00E27529" w:rsidRPr="00364FCB">
        <w:rPr>
          <w:sz w:val="24"/>
          <w:szCs w:val="24"/>
        </w:rPr>
        <w:t>)</w:t>
      </w:r>
      <w:r w:rsidR="0054243B" w:rsidRPr="00364FCB">
        <w:rPr>
          <w:sz w:val="24"/>
          <w:szCs w:val="24"/>
        </w:rPr>
        <w:t xml:space="preserve">; </w:t>
      </w:r>
      <m:oMath>
        <m:sSubSup>
          <m:sSubSupPr>
            <m:ctrlPr>
              <w:rPr>
                <w:rFonts w:ascii="Cambria Math" w:hAnsi="Cambria Math"/>
                <w:sz w:val="24"/>
                <w:szCs w:val="24"/>
              </w:rPr>
            </m:ctrlPr>
          </m:sSubSupPr>
          <m:e>
            <m:r>
              <w:rPr>
                <w:rFonts w:ascii="Cambria Math" w:hAnsi="Cambria Math"/>
                <w:sz w:val="24"/>
                <w:szCs w:val="24"/>
              </w:rPr>
              <m:t>C</m:t>
            </m:r>
          </m:e>
          <m:sub>
            <m:sSub>
              <m:sSubPr>
                <m:ctrlPr>
                  <w:rPr>
                    <w:rFonts w:ascii="Cambria Math" w:hAnsi="Cambria Math"/>
                    <w:sz w:val="24"/>
                    <w:szCs w:val="24"/>
                  </w:rPr>
                </m:ctrlPr>
              </m:sSubPr>
              <m:e>
                <m:r>
                  <w:rPr>
                    <w:rFonts w:ascii="Cambria Math" w:hAnsi="Cambria Math"/>
                    <w:sz w:val="24"/>
                    <w:szCs w:val="24"/>
                  </w:rPr>
                  <m:t>H</m:t>
                </m:r>
              </m:e>
              <m:sub>
                <m:r>
                  <m:rPr>
                    <m:sty m:val="p"/>
                  </m:rPr>
                  <w:rPr>
                    <w:rFonts w:ascii="Cambria Math" w:hAnsi="Cambria Math"/>
                    <w:sz w:val="24"/>
                    <w:szCs w:val="24"/>
                  </w:rPr>
                  <m:t>2</m:t>
                </m:r>
              </m:sub>
            </m:sSub>
            <m:r>
              <w:rPr>
                <w:rFonts w:ascii="Cambria Math" w:hAnsi="Cambria Math"/>
                <w:sz w:val="24"/>
                <w:szCs w:val="24"/>
              </w:rPr>
              <m:t>O</m:t>
            </m:r>
          </m:sub>
          <m:sup>
            <m:r>
              <w:rPr>
                <w:rFonts w:ascii="Cambria Math" w:hAnsi="Cambria Math"/>
                <w:sz w:val="24"/>
                <w:szCs w:val="24"/>
              </w:rPr>
              <m:t>mem</m:t>
            </m:r>
          </m:sup>
        </m:sSubSup>
      </m:oMath>
      <w:r w:rsidR="0054243B" w:rsidRPr="00364FCB">
        <w:rPr>
          <w:sz w:val="24"/>
          <w:szCs w:val="24"/>
        </w:rPr>
        <w:t xml:space="preserve"> is the concentration of water in the membrane</w:t>
      </w:r>
      <w:r w:rsidR="00087169" w:rsidRPr="00364FCB">
        <w:rPr>
          <w:sz w:val="24"/>
          <w:szCs w:val="24"/>
        </w:rPr>
        <w:t xml:space="preserve"> (</w:t>
      </w:r>
      <w:proofErr w:type="spellStart"/>
      <w:r w:rsidR="00087169" w:rsidRPr="00364FCB">
        <w:rPr>
          <w:sz w:val="24"/>
          <w:szCs w:val="24"/>
        </w:rPr>
        <w:t>kmol</w:t>
      </w:r>
      <w:proofErr w:type="spellEnd"/>
      <w:r w:rsidR="00087169" w:rsidRPr="00364FCB">
        <w:rPr>
          <w:sz w:val="24"/>
          <w:szCs w:val="24"/>
        </w:rPr>
        <w:t>/m</w:t>
      </w:r>
      <w:r w:rsidRPr="00364FCB">
        <w:rPr>
          <w:sz w:val="24"/>
          <w:szCs w:val="24"/>
          <w:vertAlign w:val="superscript"/>
        </w:rPr>
        <w:t>3</w:t>
      </w:r>
      <w:r w:rsidR="00087169" w:rsidRPr="00364FCB">
        <w:rPr>
          <w:sz w:val="24"/>
          <w:szCs w:val="24"/>
        </w:rPr>
        <w:t>)</w:t>
      </w:r>
      <w:r w:rsidR="0054243B" w:rsidRPr="00364FCB">
        <w:rPr>
          <w:sz w:val="24"/>
          <w:szCs w:val="24"/>
        </w:rPr>
        <w:t>.</w:t>
      </w:r>
    </w:p>
    <w:p w14:paraId="4AA96CCB" w14:textId="1A23C461" w:rsidR="003A73A1" w:rsidRPr="008930B9" w:rsidRDefault="003D0C78" w:rsidP="008930B9">
      <w:pPr>
        <w:pStyle w:val="a0"/>
        <w:ind w:firstLine="238"/>
        <w:rPr>
          <w:sz w:val="24"/>
          <w:szCs w:val="24"/>
        </w:rPr>
      </w:pPr>
      <w:r>
        <w:rPr>
          <w:sz w:val="24"/>
          <w:szCs w:val="24"/>
        </w:rPr>
        <w:t>The empirical</w:t>
      </w:r>
      <w:r w:rsidR="003A73A1" w:rsidRPr="008930B9">
        <w:rPr>
          <w:sz w:val="24"/>
          <w:szCs w:val="24"/>
        </w:rPr>
        <w:t xml:space="preserve"> formula for electric migration flux: </w:t>
      </w:r>
    </w:p>
    <w:p w14:paraId="12528CF5" w14:textId="4BD1BCC8" w:rsidR="00FE0B7F" w:rsidRPr="008930B9" w:rsidRDefault="00FE0B7F" w:rsidP="008930B9">
      <w:pPr>
        <w:pStyle w:val="affa"/>
        <w:spacing w:before="240" w:after="240"/>
        <w:ind w:firstLine="482"/>
        <w:jc w:val="center"/>
        <w:rPr>
          <w:rFonts w:ascii="Times New Roman" w:hAnsi="Times New Roman" w:cs="Times New Roman"/>
          <w:sz w:val="24"/>
          <w:szCs w:val="24"/>
        </w:rPr>
      </w:pPr>
      <w:r w:rsidRPr="008930B9">
        <w:rPr>
          <w:rFonts w:ascii="Cambria Math" w:hAnsi="Cambria Math" w:cs="Times New Roman"/>
          <w:sz w:val="24"/>
          <w:szCs w:val="24"/>
        </w:rPr>
        <w:tab/>
      </w:r>
      <m:oMath>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drag</m:t>
            </m:r>
            <m:r>
              <m:rPr>
                <m:sty m:val="p"/>
              </m:rPr>
              <w:rPr>
                <w:rFonts w:ascii="Cambria Math" w:hAnsi="Cambria Math" w:cs="Times New Roman"/>
                <w:sz w:val="24"/>
                <w:szCs w:val="24"/>
              </w:rPr>
              <m:t>,</m:t>
            </m:r>
            <m:r>
              <w:rPr>
                <w:rFonts w:ascii="Cambria Math" w:hAnsi="Cambria Math" w:cs="Times New Roman"/>
                <w:sz w:val="24"/>
                <w:szCs w:val="24"/>
              </w:rPr>
              <m:t>m</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r>
              <m:rPr>
                <m:sty m:val="p"/>
              </m:rPr>
              <w:rPr>
                <w:rFonts w:ascii="Cambria Math" w:hAnsi="Cambria Math" w:cs="Times New Roman"/>
                <w:sz w:val="24"/>
                <w:szCs w:val="24"/>
              </w:rPr>
              <m:t>2</m:t>
            </m:r>
            <m:r>
              <w:rPr>
                <w:rFonts w:ascii="Cambria Math" w:hAnsi="Cambria Math" w:cs="Times New Roman"/>
                <w:sz w:val="24"/>
                <w:szCs w:val="24"/>
              </w:rPr>
              <m:t>m</m:t>
            </m:r>
          </m:sup>
        </m:sSubSup>
        <m:r>
          <m:rPr>
            <m:sty m:val="p"/>
          </m:rPr>
          <w:rPr>
            <w:rFonts w:ascii="Cambria Math" w:hAnsi="Cambria Math" w:cs="Times New Roman"/>
            <w:sz w:val="24"/>
            <w:szCs w:val="24"/>
          </w:rPr>
          <m:t>=-</m:t>
        </m:r>
        <m:f>
          <m:fPr>
            <m:ctrlPr>
              <w:rPr>
                <w:rFonts w:ascii="Cambria Math" w:hAnsi="Cambria Math" w:cs="Times New Roman"/>
                <w:sz w:val="24"/>
                <w:szCs w:val="24"/>
              </w:rPr>
            </m:ctrlPr>
          </m:fPr>
          <m:num>
            <m:r>
              <m:rPr>
                <m:sty m:val="p"/>
              </m:rPr>
              <w:rPr>
                <w:rFonts w:ascii="Cambria Math" w:hAnsi="Cambria Math" w:cs="Times New Roman"/>
                <w:sz w:val="24"/>
                <w:szCs w:val="24"/>
              </w:rPr>
              <m:t>2.5</m:t>
            </m:r>
          </m:num>
          <m:den>
            <m:r>
              <m:rPr>
                <m:sty m:val="p"/>
              </m:rPr>
              <w:rPr>
                <w:rFonts w:ascii="Cambria Math" w:hAnsi="Cambria Math" w:cs="Times New Roman"/>
                <w:sz w:val="24"/>
                <w:szCs w:val="24"/>
              </w:rPr>
              <m:t>22</m:t>
            </m:r>
          </m:den>
        </m:f>
        <m:f>
          <m:fPr>
            <m:ctrlPr>
              <w:rPr>
                <w:rFonts w:ascii="Cambria Math" w:hAnsi="Cambria Math" w:cs="Times New Roman"/>
                <w:sz w:val="24"/>
                <w:szCs w:val="24"/>
              </w:rPr>
            </m:ctrlPr>
          </m:fPr>
          <m:num>
            <m:sSup>
              <m:sSupPr>
                <m:ctrlPr>
                  <w:rPr>
                    <w:rFonts w:ascii="Cambria Math" w:hAnsi="Cambria Math" w:cs="Times New Roman"/>
                    <w:sz w:val="24"/>
                    <w:szCs w:val="24"/>
                  </w:rPr>
                </m:ctrlPr>
              </m:sSupPr>
              <m:e>
                <m:r>
                  <w:rPr>
                    <w:rFonts w:ascii="Cambria Math" w:hAnsi="Cambria Math" w:cs="Times New Roman"/>
                    <w:sz w:val="24"/>
                    <w:szCs w:val="24"/>
                  </w:rPr>
                  <m:t>I</m:t>
                </m:r>
              </m:e>
              <m:sup>
                <m:r>
                  <w:rPr>
                    <w:rFonts w:ascii="Cambria Math" w:hAnsi="Cambria Math" w:cs="Times New Roman"/>
                    <w:sz w:val="24"/>
                    <w:szCs w:val="24"/>
                  </w:rPr>
                  <m:t>fc</m:t>
                </m:r>
              </m:sup>
            </m:sSup>
            <m:sSup>
              <m:sSupPr>
                <m:ctrlPr>
                  <w:rPr>
                    <w:rFonts w:ascii="Cambria Math" w:hAnsi="Cambria Math" w:cs="Times New Roman"/>
                    <w:sz w:val="24"/>
                    <w:szCs w:val="24"/>
                  </w:rPr>
                </m:ctrlPr>
              </m:sSupPr>
              <m:e>
                <m:r>
                  <w:rPr>
                    <w:rFonts w:ascii="Cambria Math" w:hAnsi="Cambria Math" w:cs="Times New Roman"/>
                    <w:sz w:val="24"/>
                    <w:szCs w:val="24"/>
                  </w:rPr>
                  <m:t>λ</m:t>
                </m:r>
              </m:e>
              <m:sup>
                <m:r>
                  <w:rPr>
                    <w:rFonts w:ascii="Cambria Math" w:hAnsi="Cambria Math" w:cs="Times New Roman"/>
                    <w:sz w:val="24"/>
                    <w:szCs w:val="24"/>
                  </w:rPr>
                  <m:t>mem</m:t>
                </m:r>
              </m:sup>
            </m:sSup>
          </m:num>
          <m:den>
            <m:r>
              <w:rPr>
                <w:rFonts w:ascii="Cambria Math" w:hAnsi="Cambria Math" w:cs="Times New Roman"/>
                <w:sz w:val="24"/>
                <w:szCs w:val="24"/>
              </w:rPr>
              <m:t>F</m:t>
            </m:r>
          </m:den>
        </m:f>
      </m:oMath>
      <w:r w:rsidRPr="008930B9">
        <w:rPr>
          <w:rFonts w:ascii="Cambria Math" w:hAnsi="Cambria Math" w:cs="Times New Roman"/>
          <w:sz w:val="24"/>
          <w:szCs w:val="24"/>
        </w:rPr>
        <w:tab/>
      </w:r>
      <w:r w:rsidR="00D30FA2" w:rsidRPr="008930B9">
        <w:rPr>
          <w:rFonts w:ascii="Times New Roman" w:hAnsi="Times New Roman" w:cs="Times New Roman"/>
          <w:sz w:val="24"/>
          <w:szCs w:val="24"/>
        </w:rPr>
        <w:t>(19)</w:t>
      </w:r>
    </w:p>
    <w:p w14:paraId="33EF05D6" w14:textId="7709ADB6" w:rsidR="00BD655E" w:rsidRPr="008930B9" w:rsidRDefault="00B07D2C" w:rsidP="008930B9">
      <w:pPr>
        <w:pStyle w:val="a0"/>
        <w:ind w:firstLine="238"/>
        <w:rPr>
          <w:sz w:val="24"/>
          <w:szCs w:val="24"/>
        </w:rPr>
      </w:pPr>
      <w:r w:rsidRPr="008930B9">
        <w:rPr>
          <w:sz w:val="24"/>
          <w:szCs w:val="24"/>
        </w:rPr>
        <w:t xml:space="preserve">Where </w:t>
      </w:r>
      <m:oMath>
        <m:sSubSup>
          <m:sSubSupPr>
            <m:ctrlPr>
              <w:rPr>
                <w:rFonts w:ascii="Cambria Math" w:hAnsi="Cambria Math"/>
                <w:sz w:val="24"/>
                <w:szCs w:val="24"/>
              </w:rPr>
            </m:ctrlPr>
          </m:sSubSupPr>
          <m:e>
            <m:r>
              <w:rPr>
                <w:rFonts w:ascii="Cambria Math" w:hAnsi="Cambria Math"/>
                <w:sz w:val="24"/>
                <w:szCs w:val="24"/>
              </w:rPr>
              <m:t>Q</m:t>
            </m:r>
          </m:e>
          <m:sub>
            <m:r>
              <w:rPr>
                <w:rFonts w:ascii="Cambria Math" w:hAnsi="Cambria Math"/>
                <w:sz w:val="24"/>
                <w:szCs w:val="24"/>
              </w:rPr>
              <m:t>n</m:t>
            </m:r>
            <m:r>
              <m:rPr>
                <m:sty m:val="p"/>
              </m:rPr>
              <w:rPr>
                <w:rFonts w:ascii="Cambria Math" w:hAnsi="Cambria Math"/>
                <w:sz w:val="24"/>
                <w:szCs w:val="24"/>
              </w:rPr>
              <m:t>,</m:t>
            </m:r>
            <m:r>
              <w:rPr>
                <w:rFonts w:ascii="Cambria Math" w:hAnsi="Cambria Math"/>
                <w:sz w:val="24"/>
                <w:szCs w:val="24"/>
              </w:rPr>
              <m:t>drag</m:t>
            </m:r>
            <m:r>
              <m:rPr>
                <m:sty m:val="p"/>
              </m:rPr>
              <w:rPr>
                <w:rFonts w:ascii="Cambria Math" w:hAnsi="Cambria Math"/>
                <w:sz w:val="24"/>
                <w:szCs w:val="24"/>
              </w:rPr>
              <m:t>,</m:t>
            </m:r>
            <m:r>
              <w:rPr>
                <w:rFonts w:ascii="Cambria Math" w:hAnsi="Cambria Math"/>
                <w:sz w:val="24"/>
                <w:szCs w:val="24"/>
              </w:rPr>
              <m:t>m</m:t>
            </m:r>
            <m:sSub>
              <m:sSubPr>
                <m:ctrlPr>
                  <w:rPr>
                    <w:rFonts w:ascii="Cambria Math" w:hAnsi="Cambria Math"/>
                    <w:sz w:val="24"/>
                    <w:szCs w:val="24"/>
                  </w:rPr>
                </m:ctrlPr>
              </m:sSubPr>
              <m:e>
                <m:r>
                  <w:rPr>
                    <w:rFonts w:ascii="Cambria Math" w:hAnsi="Cambria Math"/>
                    <w:sz w:val="24"/>
                    <w:szCs w:val="24"/>
                  </w:rPr>
                  <m:t>H</m:t>
                </m:r>
              </m:e>
              <m:sub>
                <m:r>
                  <m:rPr>
                    <m:sty m:val="p"/>
                  </m:rPr>
                  <w:rPr>
                    <w:rFonts w:ascii="Cambria Math" w:hAnsi="Cambria Math"/>
                    <w:sz w:val="24"/>
                    <w:szCs w:val="24"/>
                  </w:rPr>
                  <m:t>2</m:t>
                </m:r>
              </m:sub>
            </m:sSub>
            <m:r>
              <w:rPr>
                <w:rFonts w:ascii="Cambria Math" w:hAnsi="Cambria Math"/>
                <w:sz w:val="24"/>
                <w:szCs w:val="24"/>
              </w:rPr>
              <m:t>O</m:t>
            </m:r>
          </m:sub>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cl</m:t>
            </m:r>
            <m:r>
              <m:rPr>
                <m:sty m:val="p"/>
              </m:rPr>
              <w:rPr>
                <w:rFonts w:ascii="Cambria Math" w:hAnsi="Cambria Math"/>
                <w:sz w:val="24"/>
                <w:szCs w:val="24"/>
              </w:rPr>
              <m:t>2</m:t>
            </m:r>
            <m:r>
              <w:rPr>
                <w:rFonts w:ascii="Cambria Math" w:hAnsi="Cambria Math"/>
                <w:sz w:val="24"/>
                <w:szCs w:val="24"/>
              </w:rPr>
              <m:t>m</m:t>
            </m:r>
          </m:sup>
        </m:sSubSup>
      </m:oMath>
      <w:r w:rsidRPr="008930B9">
        <w:rPr>
          <w:sz w:val="24"/>
          <w:szCs w:val="24"/>
        </w:rPr>
        <w:t xml:space="preserve"> is the liquid water flow rate caused by electric migration (kmol/s), </w:t>
      </w:r>
      <m:oMath>
        <m:sSup>
          <m:sSupPr>
            <m:ctrlPr>
              <w:rPr>
                <w:rFonts w:ascii="Cambria Math" w:hAnsi="Cambria Math"/>
                <w:sz w:val="24"/>
                <w:szCs w:val="24"/>
              </w:rPr>
            </m:ctrlPr>
          </m:sSupPr>
          <m:e>
            <m:r>
              <w:rPr>
                <w:rFonts w:ascii="Cambria Math" w:hAnsi="Cambria Math"/>
                <w:sz w:val="24"/>
                <w:szCs w:val="24"/>
              </w:rPr>
              <m:t>I</m:t>
            </m:r>
          </m:e>
          <m:sup>
            <m:r>
              <w:rPr>
                <w:rFonts w:ascii="Cambria Math" w:hAnsi="Cambria Math"/>
                <w:sz w:val="24"/>
                <w:szCs w:val="24"/>
              </w:rPr>
              <m:t>fc</m:t>
            </m:r>
          </m:sup>
        </m:sSup>
      </m:oMath>
      <w:r w:rsidRPr="008930B9">
        <w:rPr>
          <w:sz w:val="24"/>
          <w:szCs w:val="24"/>
        </w:rPr>
        <w:t xml:space="preserve"> is the fuel cell current (A), </w:t>
      </w:r>
      <m:oMath>
        <m:sSup>
          <m:sSupPr>
            <m:ctrlPr>
              <w:rPr>
                <w:rFonts w:ascii="Cambria Math" w:hAnsi="Cambria Math"/>
                <w:sz w:val="24"/>
                <w:szCs w:val="24"/>
              </w:rPr>
            </m:ctrlPr>
          </m:sSupPr>
          <m:e>
            <m:r>
              <w:rPr>
                <w:rFonts w:ascii="Cambria Math" w:hAnsi="Cambria Math"/>
                <w:sz w:val="24"/>
                <w:szCs w:val="24"/>
              </w:rPr>
              <m:t>λ</m:t>
            </m:r>
          </m:e>
          <m:sup>
            <m:r>
              <w:rPr>
                <w:rFonts w:ascii="Cambria Math" w:hAnsi="Cambria Math"/>
                <w:sz w:val="24"/>
                <w:szCs w:val="24"/>
              </w:rPr>
              <m:t>mem</m:t>
            </m:r>
          </m:sup>
        </m:sSup>
      </m:oMath>
      <w:r w:rsidRPr="008930B9">
        <w:rPr>
          <w:sz w:val="24"/>
          <w:szCs w:val="24"/>
        </w:rPr>
        <w:t xml:space="preserve"> is the water content in the membrane, and </w:t>
      </w:r>
      <m:oMath>
        <m:r>
          <w:rPr>
            <w:rFonts w:ascii="Cambria Math" w:hAnsi="Cambria Math"/>
            <w:sz w:val="24"/>
            <w:szCs w:val="24"/>
          </w:rPr>
          <m:t>F</m:t>
        </m:r>
      </m:oMath>
      <w:r w:rsidRPr="008930B9">
        <w:rPr>
          <w:sz w:val="24"/>
          <w:szCs w:val="24"/>
        </w:rPr>
        <w:t xml:space="preserve"> is the </w:t>
      </w:r>
      <w:bookmarkStart w:id="114" w:name="OLE_LINK33"/>
      <w:r w:rsidRPr="008930B9">
        <w:rPr>
          <w:sz w:val="24"/>
          <w:szCs w:val="24"/>
        </w:rPr>
        <w:t>Faraday constant</w:t>
      </w:r>
      <w:bookmarkEnd w:id="114"/>
      <w:r w:rsidRPr="008930B9">
        <w:rPr>
          <w:sz w:val="24"/>
          <w:szCs w:val="24"/>
        </w:rPr>
        <w:t>,</w:t>
      </w:r>
      <w:r w:rsidR="00BD655E" w:rsidRPr="008930B9">
        <w:rPr>
          <w:sz w:val="24"/>
          <w:szCs w:val="24"/>
        </w:rPr>
        <w:t xml:space="preserve"> F = 9.64</w:t>
      </w:r>
      <w:r w:rsidR="00E0102F" w:rsidRPr="008930B9">
        <w:rPr>
          <w:sz w:val="24"/>
          <w:szCs w:val="24"/>
        </w:rPr>
        <w:t>9</w:t>
      </w:r>
      <w:r w:rsidR="00261672" w:rsidRPr="008930B9">
        <w:rPr>
          <w:sz w:val="24"/>
          <w:szCs w:val="24"/>
        </w:rPr>
        <w:t>×</w:t>
      </w:r>
      <w:r w:rsidR="00BD655E" w:rsidRPr="008930B9">
        <w:rPr>
          <w:sz w:val="24"/>
          <w:szCs w:val="24"/>
        </w:rPr>
        <w:t>10</w:t>
      </w:r>
      <w:r w:rsidR="009F2E85" w:rsidRPr="008930B9">
        <w:rPr>
          <w:sz w:val="24"/>
          <w:szCs w:val="24"/>
          <w:vertAlign w:val="superscript"/>
        </w:rPr>
        <w:t>4</w:t>
      </w:r>
      <w:r w:rsidR="00FF220F" w:rsidRPr="008930B9">
        <w:rPr>
          <w:sz w:val="24"/>
          <w:szCs w:val="24"/>
        </w:rPr>
        <w:t xml:space="preserve"> </w:t>
      </w:r>
      <w:r w:rsidR="00BD655E" w:rsidRPr="008930B9">
        <w:rPr>
          <w:sz w:val="24"/>
          <w:szCs w:val="24"/>
        </w:rPr>
        <w:t>C/mol.</w:t>
      </w:r>
    </w:p>
    <w:p w14:paraId="73B9BFC2" w14:textId="6B751A36" w:rsidR="00A91DC4" w:rsidRPr="008930B9" w:rsidRDefault="00A91DC4" w:rsidP="008930B9">
      <w:pPr>
        <w:pStyle w:val="a0"/>
        <w:ind w:firstLine="238"/>
        <w:rPr>
          <w:sz w:val="24"/>
          <w:szCs w:val="24"/>
        </w:rPr>
      </w:pPr>
      <w:r w:rsidRPr="008930B9">
        <w:rPr>
          <w:sz w:val="24"/>
          <w:szCs w:val="24"/>
        </w:rPr>
        <w:t xml:space="preserve">The water content at the interface between the </w:t>
      </w:r>
      <w:r w:rsidR="003C0E55" w:rsidRPr="008930B9">
        <w:rPr>
          <w:sz w:val="24"/>
          <w:szCs w:val="24"/>
        </w:rPr>
        <w:t>CL</w:t>
      </w:r>
      <w:r w:rsidRPr="008930B9">
        <w:rPr>
          <w:sz w:val="24"/>
          <w:szCs w:val="24"/>
        </w:rPr>
        <w:t xml:space="preserve"> and the </w:t>
      </w:r>
      <w:r w:rsidR="00133F78" w:rsidRPr="008930B9">
        <w:rPr>
          <w:sz w:val="24"/>
          <w:szCs w:val="24"/>
        </w:rPr>
        <w:t>PEM</w:t>
      </w:r>
      <w:r w:rsidRPr="008930B9">
        <w:rPr>
          <w:sz w:val="24"/>
          <w:szCs w:val="24"/>
        </w:rPr>
        <w:t xml:space="preserve"> is represented by the average of the two regions, so equation (19) is converted to</w:t>
      </w:r>
      <w:r w:rsidR="00973158" w:rsidRPr="008930B9">
        <w:rPr>
          <w:sz w:val="24"/>
          <w:szCs w:val="24"/>
        </w:rPr>
        <w:t>:</w:t>
      </w:r>
    </w:p>
    <w:p w14:paraId="09315D6B" w14:textId="5E359F6B" w:rsidR="00FE0B7F" w:rsidRPr="008930B9" w:rsidRDefault="00FE0B7F" w:rsidP="008930B9">
      <w:pPr>
        <w:pStyle w:val="affa"/>
        <w:spacing w:before="240" w:after="240"/>
        <w:ind w:firstLine="482"/>
        <w:jc w:val="center"/>
        <w:rPr>
          <w:rFonts w:ascii="Times New Roman" w:hAnsi="Times New Roman" w:cs="Times New Roman"/>
          <w:sz w:val="24"/>
          <w:szCs w:val="24"/>
        </w:rPr>
      </w:pPr>
      <w:r w:rsidRPr="008930B9">
        <w:rPr>
          <w:rFonts w:ascii="Cambria Math" w:hAnsi="Cambria Math" w:cs="Times New Roman"/>
          <w:sz w:val="24"/>
          <w:szCs w:val="24"/>
        </w:rPr>
        <w:tab/>
      </w:r>
      <m:oMath>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drag</m:t>
            </m:r>
            <m:r>
              <m:rPr>
                <m:sty m:val="p"/>
              </m:rPr>
              <w:rPr>
                <w:rFonts w:ascii="Cambria Math" w:hAnsi="Cambria Math" w:cs="Times New Roman"/>
                <w:sz w:val="24"/>
                <w:szCs w:val="24"/>
              </w:rPr>
              <m:t>,</m:t>
            </m:r>
            <m:r>
              <w:rPr>
                <w:rFonts w:ascii="Cambria Math" w:hAnsi="Cambria Math" w:cs="Times New Roman"/>
                <w:sz w:val="24"/>
                <w:szCs w:val="24"/>
              </w:rPr>
              <m:t>m</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r>
              <m:rPr>
                <m:sty m:val="p"/>
              </m:rPr>
              <w:rPr>
                <w:rFonts w:ascii="Cambria Math" w:hAnsi="Cambria Math" w:cs="Times New Roman"/>
                <w:sz w:val="24"/>
                <w:szCs w:val="24"/>
              </w:rPr>
              <m:t>2</m:t>
            </m:r>
            <m:r>
              <w:rPr>
                <w:rFonts w:ascii="Cambria Math" w:hAnsi="Cambria Math" w:cs="Times New Roman"/>
                <w:sz w:val="24"/>
                <w:szCs w:val="24"/>
              </w:rPr>
              <m:t>m</m:t>
            </m:r>
          </m:sup>
        </m:sSubSup>
        <m:r>
          <m:rPr>
            <m:sty m:val="p"/>
          </m:rPr>
          <w:rPr>
            <w:rFonts w:ascii="Cambria Math" w:hAnsi="Cambria Math" w:cs="Times New Roman"/>
            <w:sz w:val="24"/>
            <w:szCs w:val="24"/>
          </w:rPr>
          <m:t>=-</m:t>
        </m:r>
        <m:f>
          <m:fPr>
            <m:ctrlPr>
              <w:rPr>
                <w:rFonts w:ascii="Cambria Math" w:hAnsi="Cambria Math" w:cs="Times New Roman"/>
                <w:sz w:val="24"/>
                <w:szCs w:val="24"/>
              </w:rPr>
            </m:ctrlPr>
          </m:fPr>
          <m:num>
            <m:r>
              <m:rPr>
                <m:sty m:val="p"/>
              </m:rPr>
              <w:rPr>
                <w:rFonts w:ascii="Cambria Math" w:hAnsi="Cambria Math" w:cs="Times New Roman"/>
                <w:sz w:val="24"/>
                <w:szCs w:val="24"/>
              </w:rPr>
              <m:t>2.5</m:t>
            </m:r>
          </m:num>
          <m:den>
            <m:r>
              <m:rPr>
                <m:sty m:val="p"/>
              </m:rPr>
              <w:rPr>
                <w:rFonts w:ascii="Cambria Math" w:hAnsi="Cambria Math" w:cs="Times New Roman"/>
                <w:sz w:val="24"/>
                <w:szCs w:val="24"/>
              </w:rPr>
              <m:t>22</m:t>
            </m:r>
          </m:den>
        </m:f>
        <m:f>
          <m:fPr>
            <m:ctrlPr>
              <w:rPr>
                <w:rFonts w:ascii="Cambria Math" w:hAnsi="Cambria Math" w:cs="Times New Roman"/>
                <w:sz w:val="24"/>
                <w:szCs w:val="24"/>
              </w:rPr>
            </m:ctrlPr>
          </m:fPr>
          <m:num>
            <m:r>
              <m:rPr>
                <m:sty m:val="p"/>
              </m:rPr>
              <w:rPr>
                <w:rFonts w:ascii="Cambria Math" w:hAnsi="Cambria Math" w:cs="Times New Roman"/>
                <w:sz w:val="24"/>
                <w:szCs w:val="24"/>
              </w:rPr>
              <m:t>(</m:t>
            </m:r>
            <m:sSup>
              <m:sSupPr>
                <m:ctrlPr>
                  <w:rPr>
                    <w:rFonts w:ascii="Cambria Math" w:hAnsi="Cambria Math" w:cs="Times New Roman"/>
                    <w:sz w:val="24"/>
                    <w:szCs w:val="24"/>
                  </w:rPr>
                </m:ctrlPr>
              </m:sSupPr>
              <m:e>
                <m:r>
                  <w:rPr>
                    <w:rFonts w:ascii="Cambria Math" w:hAnsi="Cambria Math" w:cs="Times New Roman"/>
                    <w:sz w:val="24"/>
                    <w:szCs w:val="24"/>
                  </w:rPr>
                  <m:t>λ</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p>
            <m:r>
              <m:rPr>
                <m:sty m:val="p"/>
              </m:rPr>
              <w:rPr>
                <w:rFonts w:ascii="Cambria Math" w:hAnsi="Cambria Math" w:cs="Times New Roman"/>
                <w:sz w:val="24"/>
                <w:szCs w:val="24"/>
              </w:rPr>
              <m:t>+</m:t>
            </m:r>
            <m:sSup>
              <m:sSupPr>
                <m:ctrlPr>
                  <w:rPr>
                    <w:rFonts w:ascii="Cambria Math" w:hAnsi="Cambria Math" w:cs="Times New Roman"/>
                    <w:sz w:val="24"/>
                    <w:szCs w:val="24"/>
                  </w:rPr>
                </m:ctrlPr>
              </m:sSupPr>
              <m:e>
                <m:r>
                  <w:rPr>
                    <w:rFonts w:ascii="Cambria Math" w:hAnsi="Cambria Math" w:cs="Times New Roman"/>
                    <w:sz w:val="24"/>
                    <w:szCs w:val="24"/>
                  </w:rPr>
                  <m:t>λ</m:t>
                </m:r>
              </m:e>
              <m:sup>
                <m:r>
                  <w:rPr>
                    <w:rFonts w:ascii="Cambria Math" w:hAnsi="Cambria Math" w:cs="Times New Roman"/>
                    <w:sz w:val="24"/>
                    <w:szCs w:val="24"/>
                  </w:rPr>
                  <m:t>mem</m:t>
                </m:r>
              </m:sup>
            </m:sSup>
            <m:r>
              <m:rPr>
                <m:sty m:val="p"/>
              </m:rPr>
              <w:rPr>
                <w:rFonts w:ascii="Cambria Math" w:hAnsi="Cambria Math" w:cs="Times New Roman"/>
                <w:sz w:val="24"/>
                <w:szCs w:val="24"/>
              </w:rPr>
              <m:t>)</m:t>
            </m:r>
          </m:num>
          <m:den>
            <m:r>
              <m:rPr>
                <m:sty m:val="p"/>
              </m:rPr>
              <w:rPr>
                <w:rFonts w:ascii="Cambria Math" w:hAnsi="Cambria Math" w:cs="Times New Roman"/>
                <w:sz w:val="24"/>
                <w:szCs w:val="24"/>
              </w:rPr>
              <m:t>2</m:t>
            </m:r>
          </m:den>
        </m:f>
        <m:f>
          <m:fPr>
            <m:ctrlPr>
              <w:rPr>
                <w:rFonts w:ascii="Cambria Math" w:hAnsi="Cambria Math" w:cs="Times New Roman"/>
                <w:sz w:val="24"/>
                <w:szCs w:val="24"/>
              </w:rPr>
            </m:ctrlPr>
          </m:fPr>
          <m:num>
            <m:sSup>
              <m:sSupPr>
                <m:ctrlPr>
                  <w:rPr>
                    <w:rFonts w:ascii="Cambria Math" w:hAnsi="Cambria Math" w:cs="Times New Roman"/>
                    <w:sz w:val="24"/>
                    <w:szCs w:val="24"/>
                  </w:rPr>
                </m:ctrlPr>
              </m:sSupPr>
              <m:e>
                <m:r>
                  <w:rPr>
                    <w:rFonts w:ascii="Cambria Math" w:hAnsi="Cambria Math" w:cs="Times New Roman"/>
                    <w:sz w:val="24"/>
                    <w:szCs w:val="24"/>
                  </w:rPr>
                  <m:t>I</m:t>
                </m:r>
              </m:e>
              <m:sup>
                <m:r>
                  <w:rPr>
                    <w:rFonts w:ascii="Cambria Math" w:hAnsi="Cambria Math" w:cs="Times New Roman"/>
                    <w:sz w:val="24"/>
                    <w:szCs w:val="24"/>
                  </w:rPr>
                  <m:t>fc</m:t>
                </m:r>
              </m:sup>
            </m:sSup>
          </m:num>
          <m:den>
            <m:r>
              <w:rPr>
                <w:rFonts w:ascii="Cambria Math" w:hAnsi="Cambria Math" w:cs="Times New Roman"/>
                <w:sz w:val="24"/>
                <w:szCs w:val="24"/>
              </w:rPr>
              <m:t>F</m:t>
            </m:r>
          </m:den>
        </m:f>
      </m:oMath>
      <w:r w:rsidRPr="008930B9">
        <w:rPr>
          <w:rFonts w:ascii="Cambria Math" w:hAnsi="Cambria Math" w:cs="Times New Roman"/>
          <w:sz w:val="24"/>
          <w:szCs w:val="24"/>
        </w:rPr>
        <w:tab/>
      </w:r>
      <w:r w:rsidR="00C342BC" w:rsidRPr="008930B9">
        <w:rPr>
          <w:rFonts w:ascii="Times New Roman" w:hAnsi="Times New Roman" w:cs="Times New Roman"/>
          <w:sz w:val="24"/>
          <w:szCs w:val="24"/>
        </w:rPr>
        <w:t>(20)</w:t>
      </w:r>
    </w:p>
    <w:p w14:paraId="368AAF7E" w14:textId="6EC959A4" w:rsidR="0038149F" w:rsidRPr="008930B9" w:rsidRDefault="0038149F" w:rsidP="008930B9">
      <w:pPr>
        <w:pStyle w:val="a0"/>
        <w:ind w:firstLine="238"/>
        <w:rPr>
          <w:sz w:val="24"/>
          <w:szCs w:val="24"/>
        </w:rPr>
      </w:pPr>
      <w:r w:rsidRPr="008930B9">
        <w:rPr>
          <w:sz w:val="24"/>
          <w:szCs w:val="24"/>
        </w:rPr>
        <w:t>The concentration diffusion flux of water in the membrane can be expressed as:</w:t>
      </w:r>
    </w:p>
    <w:p w14:paraId="45EBACD9" w14:textId="0A512B49" w:rsidR="00FE0B7F" w:rsidRPr="008930B9" w:rsidRDefault="00FE0B7F" w:rsidP="008930B9">
      <w:pPr>
        <w:pStyle w:val="affa"/>
        <w:spacing w:before="240" w:after="240"/>
        <w:ind w:firstLine="482"/>
        <w:jc w:val="center"/>
        <w:rPr>
          <w:rFonts w:ascii="Times New Roman" w:hAnsi="Times New Roman" w:cs="Times New Roman"/>
          <w:sz w:val="24"/>
          <w:szCs w:val="24"/>
        </w:rPr>
      </w:pPr>
      <w:r w:rsidRPr="008930B9">
        <w:rPr>
          <w:rFonts w:ascii="Cambria Math" w:hAnsi="Cambria Math" w:cs="Times New Roman"/>
          <w:sz w:val="24"/>
          <w:szCs w:val="24"/>
        </w:rPr>
        <w:tab/>
      </w:r>
      <m:oMath>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diff</m:t>
            </m:r>
            <m:r>
              <m:rPr>
                <m:sty m:val="p"/>
              </m:rPr>
              <w:rPr>
                <w:rFonts w:ascii="Cambria Math" w:hAnsi="Cambria Math" w:cs="Times New Roman"/>
                <w:sz w:val="24"/>
                <w:szCs w:val="24"/>
              </w:rPr>
              <m:t>,</m:t>
            </m:r>
            <m:r>
              <w:rPr>
                <w:rFonts w:ascii="Cambria Math" w:hAnsi="Cambria Math" w:cs="Times New Roman"/>
                <w:sz w:val="24"/>
                <w:szCs w:val="24"/>
              </w:rPr>
              <m:t>m</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r>
              <m:rPr>
                <m:sty m:val="p"/>
              </m:rPr>
              <w:rPr>
                <w:rFonts w:ascii="Cambria Math" w:hAnsi="Cambria Math" w:cs="Times New Roman"/>
                <w:sz w:val="24"/>
                <w:szCs w:val="24"/>
              </w:rPr>
              <m:t>2</m:t>
            </m:r>
            <m:r>
              <w:rPr>
                <w:rFonts w:ascii="Cambria Math" w:hAnsi="Cambria Math" w:cs="Times New Roman"/>
                <w:sz w:val="24"/>
                <w:szCs w:val="24"/>
              </w:rPr>
              <m:t>m</m:t>
            </m:r>
          </m:sup>
        </m:sSubSup>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D</m:t>
            </m:r>
          </m:e>
          <m:sub>
            <m:r>
              <w:rPr>
                <w:rFonts w:ascii="Cambria Math" w:hAnsi="Cambria Math" w:cs="Times New Roman"/>
                <w:sz w:val="24"/>
                <w:szCs w:val="24"/>
              </w:rPr>
              <m:t>eff</m:t>
            </m:r>
          </m:sub>
        </m:sSub>
        <m:f>
          <m:fPr>
            <m:ctrlPr>
              <w:rPr>
                <w:rFonts w:ascii="Cambria Math" w:hAnsi="Cambria Math" w:cs="Times New Roman"/>
                <w:sz w:val="24"/>
                <w:szCs w:val="24"/>
              </w:rPr>
            </m:ctrlPr>
          </m:fPr>
          <m:num>
            <m:r>
              <w:rPr>
                <w:rFonts w:ascii="Cambria Math" w:hAnsi="Cambria Math" w:cs="Times New Roman"/>
                <w:sz w:val="24"/>
                <w:szCs w:val="24"/>
              </w:rPr>
              <m:t>∂C</m:t>
            </m:r>
          </m:num>
          <m:den>
            <m:r>
              <w:rPr>
                <w:rFonts w:ascii="Cambria Math" w:hAnsi="Cambria Math" w:cs="Times New Roman"/>
                <w:sz w:val="24"/>
                <w:szCs w:val="24"/>
              </w:rPr>
              <m:t>∂x</m:t>
            </m:r>
          </m:den>
        </m:f>
        <m:r>
          <w:rPr>
            <w:rFonts w:ascii="Cambria Math" w:hAnsi="Cambria Math" w:cs="Times New Roman"/>
            <w:sz w:val="24"/>
            <w:szCs w:val="24"/>
          </w:rPr>
          <m:t>A</m:t>
        </m:r>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D</m:t>
            </m:r>
          </m:e>
          <m:sub>
            <m:r>
              <w:rPr>
                <w:rFonts w:ascii="Cambria Math" w:hAnsi="Cambria Math" w:cs="Times New Roman"/>
                <w:sz w:val="24"/>
                <w:szCs w:val="24"/>
              </w:rPr>
              <m:t>m</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r>
              <m:rPr>
                <m:sty m:val="p"/>
              </m:rPr>
              <w:rPr>
                <w:rFonts w:ascii="Cambria Math" w:hAnsi="Cambria Math" w:cs="Times New Roman"/>
                <w:sz w:val="24"/>
                <w:szCs w:val="24"/>
              </w:rPr>
              <m:t>2</m:t>
            </m:r>
            <m:r>
              <w:rPr>
                <w:rFonts w:ascii="Cambria Math" w:hAnsi="Cambria Math" w:cs="Times New Roman"/>
                <w:sz w:val="24"/>
                <w:szCs w:val="24"/>
              </w:rPr>
              <m:t>m</m:t>
            </m:r>
          </m:sup>
        </m:sSubSup>
        <m:f>
          <m:fPr>
            <m:ctrlPr>
              <w:rPr>
                <w:rFonts w:ascii="Cambria Math" w:hAnsi="Cambria Math" w:cs="Times New Roman"/>
                <w:sz w:val="24"/>
                <w:szCs w:val="24"/>
              </w:rPr>
            </m:ctrlPr>
          </m:fPr>
          <m:num>
            <m:sSub>
              <m:sSubPr>
                <m:ctrlPr>
                  <w:rPr>
                    <w:rFonts w:ascii="Cambria Math" w:hAnsi="Cambria Math" w:cs="Times New Roman"/>
                    <w:sz w:val="24"/>
                    <w:szCs w:val="24"/>
                  </w:rPr>
                </m:ctrlPr>
              </m:sSubPr>
              <m:e>
                <m:r>
                  <w:rPr>
                    <w:rFonts w:ascii="Cambria Math" w:hAnsi="Cambria Math" w:cs="Times New Roman"/>
                    <w:sz w:val="24"/>
                    <w:szCs w:val="24"/>
                  </w:rPr>
                  <m:t>ρ</m:t>
                </m:r>
              </m:e>
              <m:sub>
                <m:r>
                  <w:rPr>
                    <w:rFonts w:ascii="Cambria Math" w:hAnsi="Cambria Math" w:cs="Times New Roman"/>
                    <w:sz w:val="24"/>
                    <w:szCs w:val="24"/>
                  </w:rPr>
                  <m:t>dmem</m:t>
                </m:r>
              </m:sub>
            </m:sSub>
          </m:num>
          <m:den>
            <m:sSub>
              <m:sSubPr>
                <m:ctrlPr>
                  <w:rPr>
                    <w:rFonts w:ascii="Cambria Math" w:hAnsi="Cambria Math" w:cs="Times New Roman"/>
                    <w:sz w:val="24"/>
                    <w:szCs w:val="24"/>
                  </w:rPr>
                </m:ctrlPr>
              </m:sSubPr>
              <m:e>
                <m:r>
                  <w:rPr>
                    <w:rFonts w:ascii="Cambria Math" w:hAnsi="Cambria Math" w:cs="Times New Roman"/>
                    <w:sz w:val="24"/>
                    <w:szCs w:val="24"/>
                  </w:rPr>
                  <m:t>M</m:t>
                </m:r>
              </m:e>
              <m:sub>
                <m:r>
                  <w:rPr>
                    <w:rFonts w:ascii="Cambria Math" w:hAnsi="Cambria Math" w:cs="Times New Roman"/>
                    <w:sz w:val="24"/>
                    <w:szCs w:val="24"/>
                  </w:rPr>
                  <m:t>dmem</m:t>
                </m:r>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SO</m:t>
                    </m:r>
                  </m:e>
                  <m:sub>
                    <m:r>
                      <m:rPr>
                        <m:sty m:val="p"/>
                      </m:rPr>
                      <w:rPr>
                        <w:rFonts w:ascii="Cambria Math" w:hAnsi="Cambria Math" w:cs="Times New Roman"/>
                        <w:sz w:val="24"/>
                        <w:szCs w:val="24"/>
                      </w:rPr>
                      <m:t>3</m:t>
                    </m:r>
                  </m:sub>
                  <m:sup>
                    <m:r>
                      <m:rPr>
                        <m:sty m:val="p"/>
                      </m:rPr>
                      <w:rPr>
                        <w:rFonts w:ascii="Cambria Math" w:hAnsi="Cambria Math" w:cs="Times New Roman"/>
                        <w:sz w:val="24"/>
                        <w:szCs w:val="24"/>
                      </w:rPr>
                      <m:t>-</m:t>
                    </m:r>
                  </m:sup>
                </m:sSubSup>
              </m:sub>
            </m:sSub>
          </m:den>
        </m:f>
        <m:f>
          <m:fPr>
            <m:ctrlPr>
              <w:rPr>
                <w:rFonts w:ascii="Cambria Math" w:hAnsi="Cambria Math" w:cs="Times New Roman"/>
                <w:sz w:val="24"/>
                <w:szCs w:val="24"/>
              </w:rPr>
            </m:ctrlPr>
          </m:fPr>
          <m:num>
            <m:sSup>
              <m:sSupPr>
                <m:ctrlPr>
                  <w:rPr>
                    <w:rFonts w:ascii="Cambria Math" w:hAnsi="Cambria Math" w:cs="Times New Roman"/>
                    <w:sz w:val="24"/>
                    <w:szCs w:val="24"/>
                  </w:rPr>
                </m:ctrlPr>
              </m:sSupPr>
              <m:e>
                <m:r>
                  <w:rPr>
                    <w:rFonts w:ascii="Cambria Math" w:hAnsi="Cambria Math" w:cs="Times New Roman"/>
                    <w:sz w:val="24"/>
                    <w:szCs w:val="24"/>
                  </w:rPr>
                  <m:t>λ</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p>
            <m:r>
              <m:rPr>
                <m:sty m:val="p"/>
              </m:rPr>
              <w:rPr>
                <w:rFonts w:ascii="Cambria Math" w:hAnsi="Cambria Math" w:cs="Times New Roman"/>
                <w:sz w:val="24"/>
                <w:szCs w:val="24"/>
              </w:rPr>
              <m:t>-</m:t>
            </m:r>
            <m:sSup>
              <m:sSupPr>
                <m:ctrlPr>
                  <w:rPr>
                    <w:rFonts w:ascii="Cambria Math" w:hAnsi="Cambria Math" w:cs="Times New Roman"/>
                    <w:sz w:val="24"/>
                    <w:szCs w:val="24"/>
                  </w:rPr>
                </m:ctrlPr>
              </m:sSupPr>
              <m:e>
                <m:r>
                  <w:rPr>
                    <w:rFonts w:ascii="Cambria Math" w:hAnsi="Cambria Math" w:cs="Times New Roman"/>
                    <w:sz w:val="24"/>
                    <w:szCs w:val="24"/>
                  </w:rPr>
                  <m:t>λ</m:t>
                </m:r>
              </m:e>
              <m:sup>
                <m:r>
                  <w:rPr>
                    <w:rFonts w:ascii="Cambria Math" w:hAnsi="Cambria Math" w:cs="Times New Roman"/>
                    <w:sz w:val="24"/>
                    <w:szCs w:val="24"/>
                  </w:rPr>
                  <m:t>mem</m:t>
                </m:r>
              </m:sup>
            </m:sSup>
          </m:num>
          <m:den>
            <m:r>
              <m:rPr>
                <m:sty m:val="p"/>
              </m:rPr>
              <w:rPr>
                <w:rFonts w:ascii="Cambria Math" w:hAnsi="Cambria Math" w:cs="Times New Roman"/>
                <w:sz w:val="24"/>
                <w:szCs w:val="24"/>
              </w:rPr>
              <m:t>(</m:t>
            </m:r>
            <w:bookmarkStart w:id="115" w:name="_Hlk122081482"/>
            <m:sSubSup>
              <m:sSubSupPr>
                <m:ctrlPr>
                  <w:rPr>
                    <w:rFonts w:ascii="Cambria Math" w:hAnsi="Cambria Math" w:cs="Times New Roman"/>
                    <w:sz w:val="24"/>
                    <w:szCs w:val="24"/>
                  </w:rPr>
                </m:ctrlPr>
              </m:sSubSupPr>
              <m:e>
                <m:r>
                  <w:rPr>
                    <w:rFonts w:ascii="Cambria Math" w:hAnsi="Cambria Math" w:cs="Times New Roman"/>
                    <w:sz w:val="24"/>
                    <w:szCs w:val="24"/>
                  </w:rPr>
                  <m:t>P</m:t>
                </m:r>
              </m:e>
              <m:sub>
                <m:r>
                  <w:rPr>
                    <w:rFonts w:ascii="Cambria Math" w:hAnsi="Cambria Math" w:cs="Times New Roman"/>
                    <w:sz w:val="24"/>
                    <w:szCs w:val="24"/>
                  </w:rPr>
                  <m:t>mem</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bSup>
            <w:bookmarkEnd w:id="115"/>
            <m:sSup>
              <m:sSupPr>
                <m:ctrlPr>
                  <w:rPr>
                    <w:rFonts w:ascii="Cambria Math" w:hAnsi="Cambria Math" w:cs="Times New Roman"/>
                    <w:sz w:val="24"/>
                    <w:szCs w:val="24"/>
                  </w:rPr>
                </m:ctrlPr>
              </m:sSupPr>
              <m:e>
                <m:r>
                  <w:rPr>
                    <w:rFonts w:ascii="Cambria Math" w:hAnsi="Cambria Math" w:cs="Times New Roman"/>
                    <w:sz w:val="24"/>
                    <w:szCs w:val="24"/>
                  </w:rPr>
                  <m:t>H</m:t>
                </m:r>
              </m:e>
              <m:sup>
                <m:r>
                  <w:rPr>
                    <w:rFonts w:ascii="Cambria Math" w:hAnsi="Cambria Math" w:cs="Times New Roman"/>
                    <w:sz w:val="24"/>
                    <w:szCs w:val="24"/>
                  </w:rPr>
                  <m:t>cl</m:t>
                </m:r>
              </m:sup>
            </m:sSup>
            <m:r>
              <m:rPr>
                <m:sty m:val="p"/>
              </m:rPr>
              <w:rPr>
                <w:rFonts w:ascii="Cambria Math" w:hAnsi="Cambria Math" w:cs="Times New Roman"/>
                <w:sz w:val="24"/>
                <w:szCs w:val="24"/>
              </w:rPr>
              <m:t>+</m:t>
            </m:r>
            <m:sSup>
              <m:sSupPr>
                <m:ctrlPr>
                  <w:rPr>
                    <w:rFonts w:ascii="Cambria Math" w:hAnsi="Cambria Math" w:cs="Times New Roman"/>
                    <w:sz w:val="24"/>
                    <w:szCs w:val="24"/>
                  </w:rPr>
                </m:ctrlPr>
              </m:sSupPr>
              <m:e>
                <m:r>
                  <w:rPr>
                    <w:rFonts w:ascii="Cambria Math" w:hAnsi="Cambria Math" w:cs="Times New Roman"/>
                    <w:sz w:val="24"/>
                    <w:szCs w:val="24"/>
                  </w:rPr>
                  <m:t>H</m:t>
                </m:r>
              </m:e>
              <m:sup>
                <m:r>
                  <w:rPr>
                    <w:rFonts w:ascii="Cambria Math" w:hAnsi="Cambria Math" w:cs="Times New Roman"/>
                    <w:sz w:val="24"/>
                    <w:szCs w:val="24"/>
                  </w:rPr>
                  <m:t>mem</m:t>
                </m:r>
              </m:sup>
            </m:sSup>
            <m:r>
              <m:rPr>
                <m:sty m:val="p"/>
              </m:rPr>
              <w:rPr>
                <w:rFonts w:ascii="Cambria Math" w:hAnsi="Cambria Math" w:cs="Times New Roman"/>
                <w:sz w:val="24"/>
                <w:szCs w:val="24"/>
              </w:rPr>
              <m:t>)</m:t>
            </m:r>
          </m:den>
        </m:f>
        <m:sSup>
          <m:sSupPr>
            <m:ctrlPr>
              <w:rPr>
                <w:rFonts w:ascii="Cambria Math" w:hAnsi="Cambria Math" w:cs="Times New Roman"/>
                <w:sz w:val="24"/>
                <w:szCs w:val="24"/>
              </w:rPr>
            </m:ctrlPr>
          </m:sSupPr>
          <m:e>
            <m:r>
              <w:rPr>
                <w:rFonts w:ascii="Cambria Math" w:hAnsi="Cambria Math" w:cs="Times New Roman"/>
                <w:sz w:val="24"/>
                <w:szCs w:val="24"/>
              </w:rPr>
              <m:t>A</m:t>
            </m:r>
          </m:e>
          <m:sup>
            <m:r>
              <w:rPr>
                <w:rFonts w:ascii="Cambria Math" w:hAnsi="Cambria Math" w:cs="Times New Roman"/>
                <w:sz w:val="24"/>
                <w:szCs w:val="24"/>
              </w:rPr>
              <m:t>cl</m:t>
            </m:r>
            <m:r>
              <m:rPr>
                <m:sty m:val="p"/>
              </m:rPr>
              <w:rPr>
                <w:rFonts w:ascii="Cambria Math" w:hAnsi="Cambria Math" w:cs="Times New Roman"/>
                <w:sz w:val="24"/>
                <w:szCs w:val="24"/>
              </w:rPr>
              <m:t>|</m:t>
            </m:r>
            <m:r>
              <w:rPr>
                <w:rFonts w:ascii="Cambria Math" w:hAnsi="Cambria Math" w:cs="Times New Roman"/>
                <w:sz w:val="24"/>
                <w:szCs w:val="24"/>
              </w:rPr>
              <m:t>mem</m:t>
            </m:r>
          </m:sup>
        </m:sSup>
      </m:oMath>
      <w:r w:rsidRPr="008930B9">
        <w:rPr>
          <w:rFonts w:ascii="Cambria Math" w:hAnsi="Cambria Math" w:cs="Times New Roman"/>
          <w:sz w:val="24"/>
          <w:szCs w:val="24"/>
        </w:rPr>
        <w:tab/>
      </w:r>
      <w:r w:rsidR="003F70A1" w:rsidRPr="008930B9">
        <w:rPr>
          <w:rFonts w:ascii="Times New Roman" w:hAnsi="Times New Roman" w:cs="Times New Roman"/>
          <w:sz w:val="24"/>
          <w:szCs w:val="24"/>
        </w:rPr>
        <w:t>(21)</w:t>
      </w:r>
    </w:p>
    <w:p w14:paraId="598199BA" w14:textId="3658BB6E" w:rsidR="003A6E95" w:rsidRPr="008930B9" w:rsidRDefault="003A6E95" w:rsidP="008930B9">
      <w:pPr>
        <w:pStyle w:val="a0"/>
        <w:ind w:firstLine="238"/>
        <w:rPr>
          <w:sz w:val="24"/>
          <w:szCs w:val="24"/>
        </w:rPr>
      </w:pPr>
      <w:r w:rsidRPr="008930B9">
        <w:rPr>
          <w:sz w:val="24"/>
          <w:szCs w:val="24"/>
        </w:rPr>
        <w:t xml:space="preserve">Where </w:t>
      </w:r>
      <m:oMath>
        <m:sSubSup>
          <m:sSubSupPr>
            <m:ctrlPr>
              <w:rPr>
                <w:rFonts w:ascii="Cambria Math" w:hAnsi="Cambria Math"/>
                <w:sz w:val="24"/>
                <w:szCs w:val="24"/>
              </w:rPr>
            </m:ctrlPr>
          </m:sSubSupPr>
          <m:e>
            <m:r>
              <w:rPr>
                <w:rFonts w:ascii="Cambria Math" w:hAnsi="Cambria Math"/>
                <w:sz w:val="24"/>
                <w:szCs w:val="24"/>
              </w:rPr>
              <m:t>Q</m:t>
            </m:r>
          </m:e>
          <m:sub>
            <m:r>
              <w:rPr>
                <w:rFonts w:ascii="Cambria Math" w:hAnsi="Cambria Math"/>
                <w:sz w:val="24"/>
                <w:szCs w:val="24"/>
              </w:rPr>
              <m:t>n</m:t>
            </m:r>
            <m:r>
              <m:rPr>
                <m:sty m:val="p"/>
              </m:rPr>
              <w:rPr>
                <w:rFonts w:ascii="Cambria Math" w:hAnsi="Cambria Math"/>
                <w:sz w:val="24"/>
                <w:szCs w:val="24"/>
              </w:rPr>
              <m:t>,</m:t>
            </m:r>
            <m:r>
              <w:rPr>
                <w:rFonts w:ascii="Cambria Math" w:hAnsi="Cambria Math"/>
                <w:sz w:val="24"/>
                <w:szCs w:val="24"/>
              </w:rPr>
              <m:t>diff</m:t>
            </m:r>
            <m:r>
              <m:rPr>
                <m:sty m:val="p"/>
              </m:rPr>
              <w:rPr>
                <w:rFonts w:ascii="Cambria Math" w:hAnsi="Cambria Math"/>
                <w:sz w:val="24"/>
                <w:szCs w:val="24"/>
              </w:rPr>
              <m:t>,</m:t>
            </m:r>
            <m:r>
              <w:rPr>
                <w:rFonts w:ascii="Cambria Math" w:hAnsi="Cambria Math"/>
                <w:sz w:val="24"/>
                <w:szCs w:val="24"/>
              </w:rPr>
              <m:t>m</m:t>
            </m:r>
            <m:sSub>
              <m:sSubPr>
                <m:ctrlPr>
                  <w:rPr>
                    <w:rFonts w:ascii="Cambria Math" w:hAnsi="Cambria Math"/>
                    <w:sz w:val="24"/>
                    <w:szCs w:val="24"/>
                  </w:rPr>
                </m:ctrlPr>
              </m:sSubPr>
              <m:e>
                <m:r>
                  <w:rPr>
                    <w:rFonts w:ascii="Cambria Math" w:hAnsi="Cambria Math"/>
                    <w:sz w:val="24"/>
                    <w:szCs w:val="24"/>
                  </w:rPr>
                  <m:t>H</m:t>
                </m:r>
              </m:e>
              <m:sub>
                <m:r>
                  <m:rPr>
                    <m:sty m:val="p"/>
                  </m:rPr>
                  <w:rPr>
                    <w:rFonts w:ascii="Cambria Math" w:hAnsi="Cambria Math"/>
                    <w:sz w:val="24"/>
                    <w:szCs w:val="24"/>
                  </w:rPr>
                  <m:t>2</m:t>
                </m:r>
              </m:sub>
            </m:sSub>
            <m:r>
              <w:rPr>
                <w:rFonts w:ascii="Cambria Math" w:hAnsi="Cambria Math"/>
                <w:sz w:val="24"/>
                <w:szCs w:val="24"/>
              </w:rPr>
              <m:t>O</m:t>
            </m:r>
          </m:sub>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cl</m:t>
            </m:r>
            <m:r>
              <m:rPr>
                <m:sty m:val="p"/>
              </m:rPr>
              <w:rPr>
                <w:rFonts w:ascii="Cambria Math" w:hAnsi="Cambria Math"/>
                <w:sz w:val="24"/>
                <w:szCs w:val="24"/>
              </w:rPr>
              <m:t>2</m:t>
            </m:r>
            <m:r>
              <w:rPr>
                <w:rFonts w:ascii="Cambria Math" w:hAnsi="Cambria Math"/>
                <w:sz w:val="24"/>
                <w:szCs w:val="24"/>
              </w:rPr>
              <m:t>m</m:t>
            </m:r>
          </m:sup>
        </m:sSubSup>
      </m:oMath>
      <w:r w:rsidRPr="008930B9">
        <w:rPr>
          <w:sz w:val="24"/>
          <w:szCs w:val="24"/>
        </w:rPr>
        <w:t xml:space="preserve"> is the liquid water flow rate caused by concentration diffusion</w:t>
      </w:r>
      <w:r w:rsidR="00056863" w:rsidRPr="008930B9">
        <w:rPr>
          <w:sz w:val="24"/>
          <w:szCs w:val="24"/>
        </w:rPr>
        <w:t xml:space="preserve"> (</w:t>
      </w:r>
      <w:proofErr w:type="spellStart"/>
      <w:r w:rsidR="00056863" w:rsidRPr="008930B9">
        <w:rPr>
          <w:sz w:val="24"/>
          <w:szCs w:val="24"/>
        </w:rPr>
        <w:t>kmol</w:t>
      </w:r>
      <w:proofErr w:type="spellEnd"/>
      <w:r w:rsidR="00056863" w:rsidRPr="008930B9">
        <w:rPr>
          <w:sz w:val="24"/>
          <w:szCs w:val="24"/>
        </w:rPr>
        <w:t>/s)</w:t>
      </w:r>
      <w:r w:rsidRPr="008930B9">
        <w:rPr>
          <w:sz w:val="24"/>
          <w:szCs w:val="24"/>
        </w:rPr>
        <w:t xml:space="preserve">, </w:t>
      </w:r>
      <m:oMath>
        <m:sSubSup>
          <m:sSubSupPr>
            <m:ctrlPr>
              <w:rPr>
                <w:rFonts w:ascii="Cambria Math" w:hAnsi="Cambria Math"/>
                <w:sz w:val="24"/>
                <w:szCs w:val="24"/>
              </w:rPr>
            </m:ctrlPr>
          </m:sSubSupPr>
          <m:e>
            <m:r>
              <w:rPr>
                <w:rFonts w:ascii="Cambria Math" w:hAnsi="Cambria Math"/>
                <w:sz w:val="24"/>
                <w:szCs w:val="24"/>
              </w:rPr>
              <m:t>D</m:t>
            </m:r>
          </m:e>
          <m:sub>
            <m:r>
              <w:rPr>
                <w:rFonts w:ascii="Cambria Math" w:hAnsi="Cambria Math"/>
                <w:sz w:val="24"/>
                <w:szCs w:val="24"/>
              </w:rPr>
              <m:t>m</m:t>
            </m:r>
            <m:sSub>
              <m:sSubPr>
                <m:ctrlPr>
                  <w:rPr>
                    <w:rFonts w:ascii="Cambria Math" w:hAnsi="Cambria Math"/>
                    <w:sz w:val="24"/>
                    <w:szCs w:val="24"/>
                  </w:rPr>
                </m:ctrlPr>
              </m:sSubPr>
              <m:e>
                <m:r>
                  <w:rPr>
                    <w:rFonts w:ascii="Cambria Math" w:hAnsi="Cambria Math"/>
                    <w:sz w:val="24"/>
                    <w:szCs w:val="24"/>
                  </w:rPr>
                  <m:t>H</m:t>
                </m:r>
              </m:e>
              <m:sub>
                <m:r>
                  <m:rPr>
                    <m:sty m:val="p"/>
                  </m:rPr>
                  <w:rPr>
                    <w:rFonts w:ascii="Cambria Math" w:hAnsi="Cambria Math"/>
                    <w:sz w:val="24"/>
                    <w:szCs w:val="24"/>
                  </w:rPr>
                  <m:t>2</m:t>
                </m:r>
              </m:sub>
            </m:sSub>
            <m:r>
              <w:rPr>
                <w:rFonts w:ascii="Cambria Math" w:hAnsi="Cambria Math"/>
                <w:sz w:val="24"/>
                <w:szCs w:val="24"/>
              </w:rPr>
              <m:t>O</m:t>
            </m:r>
          </m:sub>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cl</m:t>
            </m:r>
            <m:r>
              <m:rPr>
                <m:sty m:val="p"/>
              </m:rPr>
              <w:rPr>
                <w:rFonts w:ascii="Cambria Math" w:hAnsi="Cambria Math"/>
                <w:sz w:val="24"/>
                <w:szCs w:val="24"/>
              </w:rPr>
              <m:t>2</m:t>
            </m:r>
            <m:r>
              <w:rPr>
                <w:rFonts w:ascii="Cambria Math" w:hAnsi="Cambria Math"/>
                <w:sz w:val="24"/>
                <w:szCs w:val="24"/>
              </w:rPr>
              <m:t>m</m:t>
            </m:r>
          </m:sup>
        </m:sSubSup>
      </m:oMath>
      <w:r w:rsidRPr="008930B9">
        <w:rPr>
          <w:sz w:val="24"/>
          <w:szCs w:val="24"/>
        </w:rPr>
        <w:t xml:space="preserve"> is the diffusion coefficient of water in the membrane between the cathode </w:t>
      </w:r>
      <w:r w:rsidR="003C0E55" w:rsidRPr="008930B9">
        <w:rPr>
          <w:sz w:val="24"/>
          <w:szCs w:val="24"/>
        </w:rPr>
        <w:t>CL</w:t>
      </w:r>
      <w:r w:rsidRPr="008930B9">
        <w:rPr>
          <w:sz w:val="24"/>
          <w:szCs w:val="24"/>
        </w:rPr>
        <w:t xml:space="preserve"> and the </w:t>
      </w:r>
      <w:r w:rsidR="00133F78" w:rsidRPr="008930B9">
        <w:rPr>
          <w:sz w:val="24"/>
          <w:szCs w:val="24"/>
        </w:rPr>
        <w:t>PEM</w:t>
      </w:r>
      <w:r w:rsidR="0099561F" w:rsidRPr="008930B9">
        <w:rPr>
          <w:sz w:val="24"/>
          <w:szCs w:val="24"/>
        </w:rPr>
        <w:t xml:space="preserve"> (m</w:t>
      </w:r>
      <w:r w:rsidR="00046BA6" w:rsidRPr="008930B9">
        <w:rPr>
          <w:sz w:val="24"/>
          <w:szCs w:val="24"/>
          <w:vertAlign w:val="superscript"/>
        </w:rPr>
        <w:t>2</w:t>
      </w:r>
      <w:r w:rsidR="0099561F" w:rsidRPr="008930B9">
        <w:rPr>
          <w:sz w:val="24"/>
          <w:szCs w:val="24"/>
        </w:rPr>
        <w:t>/s)</w:t>
      </w:r>
      <w:r w:rsidRPr="008930B9">
        <w:rPr>
          <w:sz w:val="24"/>
          <w:szCs w:val="24"/>
        </w:rPr>
        <w:t xml:space="preserve">, </w:t>
      </w:r>
      <m:oMath>
        <m:sSubSup>
          <m:sSubSupPr>
            <m:ctrlPr>
              <w:rPr>
                <w:rFonts w:ascii="Cambria Math" w:hAnsi="Cambria Math"/>
                <w:sz w:val="24"/>
                <w:szCs w:val="24"/>
              </w:rPr>
            </m:ctrlPr>
          </m:sSubSupPr>
          <m:e>
            <m:r>
              <w:rPr>
                <w:rFonts w:ascii="Cambria Math" w:hAnsi="Cambria Math"/>
                <w:sz w:val="24"/>
                <w:szCs w:val="24"/>
              </w:rPr>
              <m:t>P</m:t>
            </m:r>
          </m:e>
          <m:sub>
            <m:r>
              <w:rPr>
                <w:rFonts w:ascii="Cambria Math" w:hAnsi="Cambria Math"/>
                <w:sz w:val="24"/>
                <w:szCs w:val="24"/>
              </w:rPr>
              <m:t>mem</m:t>
            </m:r>
          </m:sub>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cl</m:t>
            </m:r>
          </m:sup>
        </m:sSubSup>
      </m:oMath>
      <w:r w:rsidRPr="008930B9">
        <w:rPr>
          <w:sz w:val="24"/>
          <w:szCs w:val="24"/>
        </w:rPr>
        <w:t xml:space="preserve"> is the proportion of membrane material in the cathode </w:t>
      </w:r>
      <w:r w:rsidR="003C0E55" w:rsidRPr="008930B9">
        <w:rPr>
          <w:sz w:val="24"/>
          <w:szCs w:val="24"/>
        </w:rPr>
        <w:t>CL</w:t>
      </w:r>
      <w:r w:rsidRPr="008930B9">
        <w:rPr>
          <w:sz w:val="24"/>
          <w:szCs w:val="24"/>
        </w:rPr>
        <w:t>,</w:t>
      </w:r>
      <w:r w:rsidR="00BB11D4" w:rsidRPr="008930B9">
        <w:rPr>
          <w:sz w:val="24"/>
          <w:szCs w:val="24"/>
        </w:rPr>
        <w:t xml:space="preserve"> </w:t>
      </w:r>
      <m:oMath>
        <m:sSup>
          <m:sSupPr>
            <m:ctrlPr>
              <w:rPr>
                <w:rFonts w:ascii="Cambria Math" w:hAnsi="Cambria Math"/>
                <w:sz w:val="24"/>
                <w:szCs w:val="24"/>
              </w:rPr>
            </m:ctrlPr>
          </m:sSupPr>
          <m:e>
            <m:r>
              <w:rPr>
                <w:rFonts w:ascii="Cambria Math" w:hAnsi="Cambria Math"/>
                <w:sz w:val="24"/>
                <w:szCs w:val="24"/>
              </w:rPr>
              <m:t>H</m:t>
            </m:r>
          </m:e>
          <m:sup>
            <m:r>
              <w:rPr>
                <w:rFonts w:ascii="Cambria Math" w:hAnsi="Cambria Math"/>
                <w:sz w:val="24"/>
                <w:szCs w:val="24"/>
              </w:rPr>
              <m:t>cl</m:t>
            </m:r>
          </m:sup>
        </m:sSup>
      </m:oMath>
      <w:r w:rsidRPr="008930B9">
        <w:rPr>
          <w:sz w:val="24"/>
          <w:szCs w:val="24"/>
        </w:rPr>
        <w:t xml:space="preserve"> is the thickness of the </w:t>
      </w:r>
      <w:r w:rsidR="003C0E55" w:rsidRPr="008930B9">
        <w:rPr>
          <w:sz w:val="24"/>
          <w:szCs w:val="24"/>
        </w:rPr>
        <w:t>CL</w:t>
      </w:r>
      <w:r w:rsidRPr="008930B9">
        <w:rPr>
          <w:sz w:val="24"/>
          <w:szCs w:val="24"/>
        </w:rPr>
        <w:t xml:space="preserve">, </w:t>
      </w:r>
      <m:oMath>
        <m:sSup>
          <m:sSupPr>
            <m:ctrlPr>
              <w:rPr>
                <w:rFonts w:ascii="Cambria Math" w:hAnsi="Cambria Math"/>
                <w:sz w:val="24"/>
                <w:szCs w:val="24"/>
              </w:rPr>
            </m:ctrlPr>
          </m:sSupPr>
          <m:e>
            <m:r>
              <w:rPr>
                <w:rFonts w:ascii="Cambria Math" w:hAnsi="Cambria Math"/>
                <w:sz w:val="24"/>
                <w:szCs w:val="24"/>
              </w:rPr>
              <m:t>H</m:t>
            </m:r>
          </m:e>
          <m:sup>
            <m:r>
              <w:rPr>
                <w:rFonts w:ascii="Cambria Math" w:hAnsi="Cambria Math"/>
                <w:sz w:val="24"/>
                <w:szCs w:val="24"/>
              </w:rPr>
              <m:t>mem</m:t>
            </m:r>
          </m:sup>
        </m:sSup>
      </m:oMath>
      <w:r w:rsidRPr="008930B9">
        <w:rPr>
          <w:sz w:val="24"/>
          <w:szCs w:val="24"/>
        </w:rPr>
        <w:t xml:space="preserve"> is the thickness of the </w:t>
      </w:r>
      <w:r w:rsidR="00133F78" w:rsidRPr="008930B9">
        <w:rPr>
          <w:sz w:val="24"/>
          <w:szCs w:val="24"/>
        </w:rPr>
        <w:t>PEM</w:t>
      </w:r>
      <w:r w:rsidRPr="008930B9">
        <w:rPr>
          <w:sz w:val="24"/>
          <w:szCs w:val="24"/>
        </w:rPr>
        <w:t xml:space="preserve">, and </w:t>
      </w:r>
      <m:oMath>
        <m:sSup>
          <m:sSupPr>
            <m:ctrlPr>
              <w:rPr>
                <w:rFonts w:ascii="Cambria Math" w:hAnsi="Cambria Math"/>
                <w:sz w:val="24"/>
                <w:szCs w:val="24"/>
              </w:rPr>
            </m:ctrlPr>
          </m:sSupPr>
          <m:e>
            <m:r>
              <w:rPr>
                <w:rFonts w:ascii="Cambria Math" w:hAnsi="Cambria Math"/>
                <w:sz w:val="24"/>
                <w:szCs w:val="24"/>
              </w:rPr>
              <m:t>A</m:t>
            </m:r>
          </m:e>
          <m:sup>
            <m:r>
              <w:rPr>
                <w:rFonts w:ascii="Cambria Math" w:hAnsi="Cambria Math"/>
                <w:sz w:val="24"/>
                <w:szCs w:val="24"/>
              </w:rPr>
              <m:t>cl</m:t>
            </m:r>
            <m:r>
              <m:rPr>
                <m:sty m:val="p"/>
              </m:rPr>
              <w:rPr>
                <w:rFonts w:ascii="Cambria Math" w:hAnsi="Cambria Math"/>
                <w:sz w:val="24"/>
                <w:szCs w:val="24"/>
              </w:rPr>
              <m:t>|</m:t>
            </m:r>
            <m:r>
              <w:rPr>
                <w:rFonts w:ascii="Cambria Math" w:hAnsi="Cambria Math"/>
                <w:sz w:val="24"/>
                <w:szCs w:val="24"/>
              </w:rPr>
              <m:t>mem</m:t>
            </m:r>
          </m:sup>
        </m:sSup>
      </m:oMath>
      <w:r w:rsidRPr="008930B9">
        <w:rPr>
          <w:sz w:val="24"/>
          <w:szCs w:val="24"/>
        </w:rPr>
        <w:t xml:space="preserve"> is the cross-sectional area of the interface between the </w:t>
      </w:r>
      <w:r w:rsidR="003C0E55" w:rsidRPr="008930B9">
        <w:rPr>
          <w:sz w:val="24"/>
          <w:szCs w:val="24"/>
        </w:rPr>
        <w:t>CL</w:t>
      </w:r>
      <w:r w:rsidRPr="008930B9">
        <w:rPr>
          <w:sz w:val="24"/>
          <w:szCs w:val="24"/>
        </w:rPr>
        <w:t xml:space="preserve"> and the </w:t>
      </w:r>
      <w:r w:rsidR="00133F78" w:rsidRPr="008930B9">
        <w:rPr>
          <w:sz w:val="24"/>
          <w:szCs w:val="24"/>
        </w:rPr>
        <w:t>PEM</w:t>
      </w:r>
      <w:r w:rsidR="00515A4E" w:rsidRPr="008930B9">
        <w:rPr>
          <w:sz w:val="24"/>
          <w:szCs w:val="24"/>
        </w:rPr>
        <w:t xml:space="preserve"> (m</w:t>
      </w:r>
      <w:r w:rsidR="00046BA6" w:rsidRPr="008930B9">
        <w:rPr>
          <w:sz w:val="24"/>
          <w:szCs w:val="24"/>
          <w:vertAlign w:val="superscript"/>
        </w:rPr>
        <w:t>2</w:t>
      </w:r>
      <w:r w:rsidR="00515A4E" w:rsidRPr="008930B9">
        <w:rPr>
          <w:sz w:val="24"/>
          <w:szCs w:val="24"/>
        </w:rPr>
        <w:t>)</w:t>
      </w:r>
      <w:r w:rsidRPr="008930B9">
        <w:rPr>
          <w:sz w:val="24"/>
          <w:szCs w:val="24"/>
        </w:rPr>
        <w:t>.</w:t>
      </w:r>
    </w:p>
    <w:p w14:paraId="144AC8B3" w14:textId="052F3363" w:rsidR="001F4BEA" w:rsidRPr="008930B9" w:rsidRDefault="00FE707C" w:rsidP="008930B9">
      <w:pPr>
        <w:pStyle w:val="a0"/>
        <w:ind w:firstLine="238"/>
        <w:rPr>
          <w:sz w:val="24"/>
          <w:szCs w:val="24"/>
        </w:rPr>
      </w:pPr>
      <w:r w:rsidRPr="008930B9">
        <w:rPr>
          <w:sz w:val="24"/>
          <w:szCs w:val="24"/>
        </w:rPr>
        <w:t xml:space="preserve">The diffusion coefficient of water in the membrane can be expressed as </w:t>
      </w:r>
      <w:r w:rsidR="0021156B" w:rsidRPr="008930B9">
        <w:rPr>
          <w:sz w:val="24"/>
          <w:szCs w:val="24"/>
        </w:rPr>
        <w:fldChar w:fldCharType="begin">
          <w:fldData xml:space="preserve">PEVuZE5vdGU+PENpdGU+PEF1dGhvcj5Nb3R1cGFsbHk8L0F1dGhvcj48WWVhcj4yMDAwPC9ZZWFy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</w:fldData>
        </w:fldChar>
      </w:r>
      <w:r w:rsidR="00604815">
        <w:rPr>
          <w:sz w:val="24"/>
          <w:szCs w:val="24"/>
        </w:rPr>
        <w:instrText xml:space="preserve"> ADDIN EN.CITE </w:instrText>
      </w:r>
      <w:r w:rsidR="00604815">
        <w:rPr>
          <w:sz w:val="24"/>
          <w:szCs w:val="24"/>
        </w:rPr>
        <w:fldChar w:fldCharType="begin">
          <w:fldData xml:space="preserve">PEVuZE5vdGU+PENpdGU+PEF1dGhvcj5Nb3R1cGFsbHk8L0F1dGhvcj48WWVhcj4yMDAwPC9ZZWFy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</w:fldData>
        </w:fldChar>
      </w:r>
      <w:r w:rsidR="00604815">
        <w:rPr>
          <w:sz w:val="24"/>
          <w:szCs w:val="24"/>
        </w:rPr>
        <w:instrText xml:space="preserve"> ADDIN EN.CITE.DATA </w:instrText>
      </w:r>
      <w:r w:rsidR="00604815">
        <w:rPr>
          <w:sz w:val="24"/>
          <w:szCs w:val="24"/>
        </w:rPr>
      </w:r>
      <w:r w:rsidR="00604815">
        <w:rPr>
          <w:sz w:val="24"/>
          <w:szCs w:val="24"/>
        </w:rPr>
        <w:fldChar w:fldCharType="end"/>
      </w:r>
      <w:r w:rsidR="0021156B" w:rsidRPr="008930B9">
        <w:rPr>
          <w:sz w:val="24"/>
          <w:szCs w:val="24"/>
        </w:rPr>
      </w:r>
      <w:r w:rsidR="0021156B" w:rsidRPr="008930B9">
        <w:rPr>
          <w:sz w:val="24"/>
          <w:szCs w:val="24"/>
        </w:rPr>
        <w:fldChar w:fldCharType="separate"/>
      </w:r>
      <w:r w:rsidR="00604815">
        <w:rPr>
          <w:noProof/>
          <w:sz w:val="24"/>
          <w:szCs w:val="24"/>
        </w:rPr>
        <w:t>[38]</w:t>
      </w:r>
      <w:r w:rsidR="0021156B" w:rsidRPr="008930B9">
        <w:rPr>
          <w:sz w:val="24"/>
          <w:szCs w:val="24"/>
        </w:rPr>
        <w:fldChar w:fldCharType="end"/>
      </w:r>
      <w:r w:rsidRPr="008930B9">
        <w:rPr>
          <w:sz w:val="24"/>
          <w:szCs w:val="24"/>
        </w:rPr>
        <w:t>:</w:t>
      </w:r>
    </w:p>
    <w:p w14:paraId="4A401031" w14:textId="0720A7D1" w:rsidR="00FE0B7F" w:rsidRPr="008930B9" w:rsidRDefault="00FE0B7F" w:rsidP="008930B9">
      <w:pPr>
        <w:pStyle w:val="affa"/>
        <w:spacing w:before="240" w:after="240"/>
        <w:ind w:firstLine="482"/>
        <w:jc w:val="center"/>
        <w:rPr>
          <w:rFonts w:ascii="Times New Roman" w:hAnsi="Times New Roman" w:cs="Times New Roman"/>
          <w:sz w:val="24"/>
          <w:szCs w:val="24"/>
        </w:rPr>
      </w:pPr>
      <w:r w:rsidRPr="008930B9">
        <w:rPr>
          <w:rFonts w:ascii="Cambria Math" w:hAnsi="Cambria Math" w:cs="Times New Roman"/>
          <w:sz w:val="24"/>
          <w:szCs w:val="24"/>
        </w:rPr>
        <w:tab/>
      </w:r>
      <m:oMath>
        <m:sSubSup>
          <m:sSubSupPr>
            <m:ctrlPr>
              <w:rPr>
                <w:rFonts w:ascii="Cambria Math" w:hAnsi="Cambria Math" w:cs="Times New Roman"/>
                <w:sz w:val="24"/>
                <w:szCs w:val="24"/>
              </w:rPr>
            </m:ctrlPr>
          </m:sSubSupPr>
          <m:e>
            <m:r>
              <w:rPr>
                <w:rFonts w:ascii="Cambria Math" w:hAnsi="Cambria Math" w:cs="Times New Roman"/>
                <w:sz w:val="24"/>
                <w:szCs w:val="24"/>
              </w:rPr>
              <m:t>D</m:t>
            </m:r>
          </m:e>
          <m:sub>
            <m:r>
              <w:rPr>
                <w:rFonts w:ascii="Cambria Math" w:hAnsi="Cambria Math" w:cs="Times New Roman"/>
                <w:sz w:val="24"/>
                <w:szCs w:val="24"/>
              </w:rPr>
              <m:t>m</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r>
              <m:rPr>
                <m:sty m:val="p"/>
              </m:rPr>
              <w:rPr>
                <w:rFonts w:ascii="Cambria Math" w:hAnsi="Cambria Math" w:cs="Times New Roman"/>
                <w:sz w:val="24"/>
                <w:szCs w:val="24"/>
              </w:rPr>
              <m:t>2</m:t>
            </m:r>
            <m:r>
              <w:rPr>
                <w:rFonts w:ascii="Cambria Math" w:hAnsi="Cambria Math" w:cs="Times New Roman"/>
                <w:sz w:val="24"/>
                <w:szCs w:val="24"/>
              </w:rPr>
              <m:t>m</m:t>
            </m:r>
          </m:sup>
        </m:sSubSup>
        <m:r>
          <m:rPr>
            <m:sty m:val="p"/>
          </m:rPr>
          <w:rPr>
            <w:rFonts w:ascii="Cambria Math" w:hAnsi="Cambria Math" w:cs="Times New Roman"/>
            <w:sz w:val="24"/>
            <w:szCs w:val="24"/>
          </w:rPr>
          <m:t>=</m:t>
        </m:r>
        <m:d>
          <m:dPr>
            <m:begChr m:val="{"/>
            <m:endChr m:val=""/>
            <m:ctrlPr>
              <w:rPr>
                <w:rFonts w:ascii="Cambria Math" w:hAnsi="Cambria Math" w:cs="Times New Roman"/>
                <w:sz w:val="24"/>
                <w:szCs w:val="24"/>
              </w:rPr>
            </m:ctrlPr>
          </m:dPr>
          <m:e>
            <m:eqArr>
              <m:eqArrPr>
                <m:ctrlPr>
                  <w:rPr>
                    <w:rFonts w:ascii="Cambria Math" w:hAnsi="Cambria Math" w:cs="Times New Roman"/>
                    <w:sz w:val="24"/>
                    <w:szCs w:val="24"/>
                  </w:rPr>
                </m:ctrlPr>
              </m:eqArrPr>
              <m:e>
                <m:r>
                  <m:rPr>
                    <m:sty m:val="p"/>
                  </m:rPr>
                  <w:rPr>
                    <w:rFonts w:ascii="Cambria Math" w:hAnsi="Cambria Math" w:cs="Times New Roman"/>
                    <w:sz w:val="24"/>
                    <w:szCs w:val="24"/>
                  </w:rPr>
                  <m:t>3.1</m:t>
                </m:r>
                <m:r>
                  <m:rPr>
                    <m:sty m:val="p"/>
                  </m:rPr>
                  <w:rPr>
                    <w:rFonts w:ascii="Cambria Math" w:hAnsi="Cambria Math" w:cs="Times New Roman" w:hint="eastAsia"/>
                    <w:sz w:val="24"/>
                    <w:szCs w:val="24"/>
                  </w:rPr>
                  <m:t>×</m:t>
                </m:r>
                <m:r>
                  <m:rPr>
                    <m:sty m:val="p"/>
                  </m:rPr>
                  <w:rPr>
                    <w:rFonts w:ascii="Cambria Math" w:hAnsi="Cambria Math" w:cs="Times New Roman"/>
                    <w:sz w:val="24"/>
                    <w:szCs w:val="24"/>
                  </w:rPr>
                  <m:t xml:space="preserve"> </m:t>
                </m:r>
                <m:sSup>
                  <m:sSupPr>
                    <m:ctrlPr>
                      <w:rPr>
                        <w:rFonts w:ascii="Cambria Math" w:hAnsi="Cambria Math" w:cs="Times New Roman"/>
                        <w:sz w:val="24"/>
                        <w:szCs w:val="24"/>
                      </w:rPr>
                    </m:ctrlPr>
                  </m:sSupPr>
                  <m:e>
                    <m:r>
                      <m:rPr>
                        <m:sty m:val="p"/>
                      </m:rPr>
                      <w:rPr>
                        <w:rFonts w:ascii="Cambria Math" w:hAnsi="Cambria Math" w:cs="Times New Roman"/>
                        <w:sz w:val="24"/>
                        <w:szCs w:val="24"/>
                      </w:rPr>
                      <m:t>10</m:t>
                    </m:r>
                  </m:e>
                  <m:sup>
                    <m:r>
                      <m:rPr>
                        <m:sty m:val="p"/>
                      </m:rPr>
                      <w:rPr>
                        <w:rFonts w:ascii="Cambria Math" w:hAnsi="Cambria Math" w:cs="Times New Roman"/>
                        <w:sz w:val="24"/>
                        <w:szCs w:val="24"/>
                      </w:rPr>
                      <m:t>-7</m:t>
                    </m:r>
                  </m:sup>
                </m:sSup>
                <m:sSup>
                  <m:sSupPr>
                    <m:ctrlPr>
                      <w:rPr>
                        <w:rFonts w:ascii="Cambria Math" w:hAnsi="Cambria Math" w:cs="Times New Roman"/>
                        <w:sz w:val="24"/>
                        <w:szCs w:val="24"/>
                      </w:rPr>
                    </m:ctrlPr>
                  </m:sSupPr>
                  <m:e>
                    <m:r>
                      <w:rPr>
                        <w:rFonts w:ascii="Cambria Math" w:hAnsi="Cambria Math" w:cs="Times New Roman"/>
                        <w:sz w:val="24"/>
                        <w:szCs w:val="24"/>
                      </w:rPr>
                      <m:t>λ</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avg</m:t>
                    </m:r>
                  </m:sup>
                </m:sSup>
                <m:r>
                  <m:rPr>
                    <m:sty m:val="p"/>
                  </m:rPr>
                  <w:rPr>
                    <w:rFonts w:ascii="Cambria Math" w:hAnsi="Cambria Math" w:cs="Times New Roman"/>
                    <w:sz w:val="24"/>
                    <w:szCs w:val="24"/>
                  </w:rPr>
                  <m:t>(</m:t>
                </m:r>
                <m:sSup>
                  <m:sSupPr>
                    <m:ctrlPr>
                      <w:rPr>
                        <w:rFonts w:ascii="Cambria Math" w:hAnsi="Cambria Math" w:cs="Times New Roman"/>
                        <w:sz w:val="24"/>
                        <w:szCs w:val="24"/>
                      </w:rPr>
                    </m:ctrlPr>
                  </m:sSupPr>
                  <m:e>
                    <m:r>
                      <m:rPr>
                        <m:sty m:val="p"/>
                      </m:rPr>
                      <w:rPr>
                        <w:rFonts w:ascii="Cambria Math" w:hAnsi="Cambria Math" w:cs="Times New Roman"/>
                        <w:sz w:val="24"/>
                        <w:szCs w:val="24"/>
                      </w:rPr>
                      <m:t>e</m:t>
                    </m:r>
                  </m:e>
                  <m:sup>
                    <m:r>
                      <m:rPr>
                        <m:sty m:val="p"/>
                      </m:rPr>
                      <w:rPr>
                        <w:rFonts w:ascii="Cambria Math" w:hAnsi="Cambria Math" w:cs="Times New Roman"/>
                        <w:sz w:val="24"/>
                        <w:szCs w:val="24"/>
                      </w:rPr>
                      <m:t>0.28</m:t>
                    </m:r>
                    <m:sSup>
                      <m:sSupPr>
                        <m:ctrlPr>
                          <w:rPr>
                            <w:rFonts w:ascii="Cambria Math" w:hAnsi="Cambria Math" w:cs="Times New Roman"/>
                            <w:sz w:val="24"/>
                            <w:szCs w:val="24"/>
                          </w:rPr>
                        </m:ctrlPr>
                      </m:sSupPr>
                      <m:e>
                        <m:r>
                          <w:rPr>
                            <w:rFonts w:ascii="Cambria Math" w:hAnsi="Cambria Math" w:cs="Times New Roman"/>
                            <w:sz w:val="24"/>
                            <w:szCs w:val="24"/>
                          </w:rPr>
                          <m:t>λ</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avg</m:t>
                        </m:r>
                      </m:sup>
                    </m:sSup>
                  </m:sup>
                </m:sSup>
                <m:r>
                  <m:rPr>
                    <m:sty m:val="p"/>
                  </m:rPr>
                  <w:rPr>
                    <w:rFonts w:ascii="Cambria Math" w:hAnsi="Cambria Math" w:cs="Times New Roman"/>
                    <w:sz w:val="24"/>
                    <w:szCs w:val="24"/>
                  </w:rPr>
                  <m:t>⁡-1)</m:t>
                </m:r>
                <m:sSup>
                  <m:sSupPr>
                    <m:ctrlPr>
                      <w:rPr>
                        <w:rFonts w:ascii="Cambria Math" w:hAnsi="Cambria Math" w:cs="Times New Roman"/>
                        <w:sz w:val="24"/>
                        <w:szCs w:val="24"/>
                      </w:rPr>
                    </m:ctrlPr>
                  </m:sSupPr>
                  <m:e>
                    <m:r>
                      <m:rPr>
                        <m:sty m:val="p"/>
                      </m:rPr>
                      <w:rPr>
                        <w:rFonts w:ascii="Cambria Math" w:hAnsi="Cambria Math" w:cs="Times New Roman"/>
                        <w:sz w:val="24"/>
                        <w:szCs w:val="24"/>
                      </w:rPr>
                      <m:t>e</m:t>
                    </m:r>
                  </m:e>
                  <m:sup>
                    <m:f>
                      <m:fPr>
                        <m:ctrlPr>
                          <w:rPr>
                            <w:rFonts w:ascii="Cambria Math" w:hAnsi="Cambria Math" w:cs="Times New Roman"/>
                            <w:sz w:val="24"/>
                            <w:szCs w:val="24"/>
                          </w:rPr>
                        </m:ctrlPr>
                      </m:fPr>
                      <m:num>
                        <m:r>
                          <m:rPr>
                            <m:sty m:val="p"/>
                          </m:rPr>
                          <w:rPr>
                            <w:rFonts w:ascii="Cambria Math" w:hAnsi="Cambria Math" w:cs="Times New Roman"/>
                            <w:sz w:val="24"/>
                            <w:szCs w:val="24"/>
                          </w:rPr>
                          <m:t>-2346</m:t>
                        </m:r>
                      </m:num>
                      <m:den>
                        <m:sSup>
                          <m:sSupPr>
                            <m:ctrlPr>
                              <w:rPr>
                                <w:rFonts w:ascii="Cambria Math" w:hAnsi="Cambria Math" w:cs="Times New Roman"/>
                                <w:sz w:val="24"/>
                                <w:szCs w:val="24"/>
                              </w:rPr>
                            </m:ctrlPr>
                          </m:sSupPr>
                          <m:e>
                            <m:r>
                              <w:rPr>
                                <w:rFonts w:ascii="Cambria Math" w:hAnsi="Cambria Math" w:cs="Times New Roman"/>
                                <w:sz w:val="24"/>
                                <w:szCs w:val="24"/>
                              </w:rPr>
                              <m:t>T</m:t>
                            </m:r>
                          </m:e>
                          <m:sup>
                            <m:r>
                              <w:rPr>
                                <w:rFonts w:ascii="Cambria Math" w:hAnsi="Cambria Math" w:cs="Times New Roman"/>
                                <w:sz w:val="24"/>
                                <w:szCs w:val="24"/>
                              </w:rPr>
                              <m:t>fc</m:t>
                            </m:r>
                          </m:sup>
                        </m:sSup>
                      </m:den>
                    </m:f>
                  </m:sup>
                </m:sSup>
                <m:r>
                  <m:rPr>
                    <m:sty m:val="p"/>
                  </m:rPr>
                  <w:rPr>
                    <w:rFonts w:ascii="Cambria Math" w:hAnsi="Cambria Math" w:cs="Times New Roman"/>
                    <w:sz w:val="24"/>
                    <w:szCs w:val="24"/>
                  </w:rPr>
                  <m:t xml:space="preserve">⁡ </m:t>
                </m:r>
                <m:d>
                  <m:dPr>
                    <m:ctrlPr>
                      <w:rPr>
                        <w:rFonts w:ascii="Cambria Math" w:hAnsi="Cambria Math" w:cs="Times New Roman"/>
                        <w:sz w:val="24"/>
                        <w:szCs w:val="24"/>
                      </w:rPr>
                    </m:ctrlPr>
                  </m:dPr>
                  <m:e>
                    <m:r>
                      <m:rPr>
                        <m:sty m:val="p"/>
                      </m:rPr>
                      <w:rPr>
                        <w:rFonts w:ascii="Cambria Math" w:hAnsi="Cambria Math" w:cs="Times New Roman"/>
                        <w:sz w:val="24"/>
                        <w:szCs w:val="24"/>
                      </w:rPr>
                      <m:t>0&lt;</m:t>
                    </m:r>
                    <m:sSup>
                      <m:sSupPr>
                        <m:ctrlPr>
                          <w:rPr>
                            <w:rFonts w:ascii="Cambria Math" w:hAnsi="Cambria Math" w:cs="Times New Roman"/>
                            <w:sz w:val="24"/>
                            <w:szCs w:val="24"/>
                          </w:rPr>
                        </m:ctrlPr>
                      </m:sSupPr>
                      <m:e>
                        <m:r>
                          <w:rPr>
                            <w:rFonts w:ascii="Cambria Math" w:hAnsi="Cambria Math" w:cs="Times New Roman"/>
                            <w:sz w:val="24"/>
                            <w:szCs w:val="24"/>
                          </w:rPr>
                          <m:t>λ</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avg</m:t>
                        </m:r>
                      </m:sup>
                    </m:sSup>
                    <m:r>
                      <m:rPr>
                        <m:sty m:val="p"/>
                      </m:rPr>
                      <w:rPr>
                        <w:rFonts w:ascii="Cambria Math" w:hAnsi="Cambria Math" w:cs="Times New Roman"/>
                        <w:sz w:val="24"/>
                        <w:szCs w:val="24"/>
                      </w:rPr>
                      <m:t>&lt;3</m:t>
                    </m:r>
                  </m:e>
                </m:d>
              </m:e>
              <m:e>
                <m:r>
                  <m:rPr>
                    <m:sty m:val="p"/>
                  </m:rPr>
                  <w:rPr>
                    <w:rFonts w:ascii="Cambria Math" w:hAnsi="Cambria Math" w:cs="Times New Roman"/>
                    <w:sz w:val="24"/>
                    <w:szCs w:val="24"/>
                  </w:rPr>
                  <m:t xml:space="preserve">4.17 </m:t>
                </m:r>
                <m:r>
                  <m:rPr>
                    <m:sty m:val="p"/>
                  </m:rPr>
                  <w:rPr>
                    <w:rFonts w:ascii="Cambria Math" w:hAnsi="Cambria Math" w:cs="Times New Roman" w:hint="eastAsia"/>
                    <w:sz w:val="24"/>
                    <w:szCs w:val="24"/>
                  </w:rPr>
                  <m:t>×</m:t>
                </m:r>
                <m:sSup>
                  <m:sSupPr>
                    <m:ctrlPr>
                      <w:rPr>
                        <w:rFonts w:ascii="Cambria Math" w:hAnsi="Cambria Math" w:cs="Times New Roman"/>
                        <w:sz w:val="24"/>
                        <w:szCs w:val="24"/>
                      </w:rPr>
                    </m:ctrlPr>
                  </m:sSupPr>
                  <m:e>
                    <m:r>
                      <m:rPr>
                        <m:sty m:val="p"/>
                      </m:rPr>
                      <w:rPr>
                        <w:rFonts w:ascii="Cambria Math" w:hAnsi="Cambria Math" w:cs="Times New Roman"/>
                        <w:sz w:val="24"/>
                        <w:szCs w:val="24"/>
                      </w:rPr>
                      <m:t>10</m:t>
                    </m:r>
                  </m:e>
                  <m:sup>
                    <m:r>
                      <m:rPr>
                        <m:sty m:val="p"/>
                      </m:rPr>
                      <w:rPr>
                        <w:rFonts w:ascii="Cambria Math" w:hAnsi="Cambria Math" w:cs="Times New Roman"/>
                        <w:sz w:val="24"/>
                        <w:szCs w:val="24"/>
                      </w:rPr>
                      <m:t>-8</m:t>
                    </m:r>
                  </m:sup>
                </m:sSup>
                <m:sSup>
                  <m:sSupPr>
                    <m:ctrlPr>
                      <w:rPr>
                        <w:rFonts w:ascii="Cambria Math" w:hAnsi="Cambria Math" w:cs="Times New Roman"/>
                        <w:sz w:val="24"/>
                        <w:szCs w:val="24"/>
                      </w:rPr>
                    </m:ctrlPr>
                  </m:sSupPr>
                  <m:e>
                    <m:r>
                      <w:rPr>
                        <w:rFonts w:ascii="Cambria Math" w:hAnsi="Cambria Math" w:cs="Times New Roman"/>
                        <w:sz w:val="24"/>
                        <w:szCs w:val="24"/>
                      </w:rPr>
                      <m:t>λ</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avg</m:t>
                    </m:r>
                  </m:sup>
                </m:sSup>
                <m:r>
                  <m:rPr>
                    <m:sty m:val="p"/>
                  </m:rPr>
                  <w:rPr>
                    <w:rFonts w:ascii="Cambria Math" w:hAnsi="Cambria Math" w:cs="Times New Roman"/>
                    <w:sz w:val="24"/>
                    <w:szCs w:val="24"/>
                  </w:rPr>
                  <m:t>(161</m:t>
                </m:r>
                <m:sSup>
                  <m:sSupPr>
                    <m:ctrlPr>
                      <w:rPr>
                        <w:rFonts w:ascii="Cambria Math" w:hAnsi="Cambria Math" w:cs="Times New Roman"/>
                        <w:sz w:val="24"/>
                        <w:szCs w:val="24"/>
                      </w:rPr>
                    </m:ctrlPr>
                  </m:sSupPr>
                  <m:e>
                    <m:r>
                      <m:rPr>
                        <m:sty m:val="p"/>
                      </m:rPr>
                      <w:rPr>
                        <w:rFonts w:ascii="Cambria Math" w:hAnsi="Cambria Math" w:cs="Times New Roman"/>
                        <w:sz w:val="24"/>
                        <w:szCs w:val="24"/>
                      </w:rPr>
                      <m:t>e</m:t>
                    </m:r>
                  </m:e>
                  <m:sup>
                    <m:r>
                      <m:rPr>
                        <m:sty m:val="p"/>
                      </m:rPr>
                      <w:rPr>
                        <w:rFonts w:ascii="Cambria Math" w:hAnsi="Cambria Math" w:cs="Times New Roman"/>
                        <w:sz w:val="24"/>
                        <w:szCs w:val="24"/>
                      </w:rPr>
                      <m:t>-</m:t>
                    </m:r>
                    <m:sSup>
                      <m:sSupPr>
                        <m:ctrlPr>
                          <w:rPr>
                            <w:rFonts w:ascii="Cambria Math" w:hAnsi="Cambria Math" w:cs="Times New Roman"/>
                            <w:sz w:val="24"/>
                            <w:szCs w:val="24"/>
                          </w:rPr>
                        </m:ctrlPr>
                      </m:sSupPr>
                      <m:e>
                        <m:r>
                          <w:rPr>
                            <w:rFonts w:ascii="Cambria Math" w:hAnsi="Cambria Math" w:cs="Times New Roman"/>
                            <w:sz w:val="24"/>
                            <w:szCs w:val="24"/>
                          </w:rPr>
                          <m:t>λ</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avg</m:t>
                        </m:r>
                      </m:sup>
                    </m:sSup>
                  </m:sup>
                </m:sSup>
                <m:r>
                  <m:rPr>
                    <m:sty m:val="p"/>
                  </m:rPr>
                  <w:rPr>
                    <w:rFonts w:ascii="Cambria Math" w:hAnsi="Cambria Math" w:cs="Times New Roman"/>
                    <w:sz w:val="24"/>
                    <w:szCs w:val="24"/>
                  </w:rPr>
                  <m:t>+1)</m:t>
                </m:r>
                <m:sSup>
                  <m:sSupPr>
                    <m:ctrlPr>
                      <w:rPr>
                        <w:rFonts w:ascii="Cambria Math" w:hAnsi="Cambria Math" w:cs="Times New Roman"/>
                        <w:sz w:val="24"/>
                        <w:szCs w:val="24"/>
                      </w:rPr>
                    </m:ctrlPr>
                  </m:sSupPr>
                  <m:e>
                    <m:r>
                      <m:rPr>
                        <m:sty m:val="p"/>
                      </m:rPr>
                      <w:rPr>
                        <w:rFonts w:ascii="Cambria Math" w:hAnsi="Cambria Math" w:cs="Times New Roman"/>
                        <w:sz w:val="24"/>
                        <w:szCs w:val="24"/>
                      </w:rPr>
                      <m:t>e</m:t>
                    </m:r>
                  </m:e>
                  <m:sup>
                    <m:f>
                      <m:fPr>
                        <m:ctrlPr>
                          <w:rPr>
                            <w:rFonts w:ascii="Cambria Math" w:hAnsi="Cambria Math" w:cs="Times New Roman"/>
                            <w:sz w:val="24"/>
                            <w:szCs w:val="24"/>
                          </w:rPr>
                        </m:ctrlPr>
                      </m:fPr>
                      <m:num>
                        <m:r>
                          <m:rPr>
                            <m:sty m:val="p"/>
                          </m:rPr>
                          <w:rPr>
                            <w:rFonts w:ascii="Cambria Math" w:hAnsi="Cambria Math" w:cs="Times New Roman"/>
                            <w:sz w:val="24"/>
                            <w:szCs w:val="24"/>
                          </w:rPr>
                          <m:t>-2346</m:t>
                        </m:r>
                      </m:num>
                      <m:den>
                        <m:sSup>
                          <m:sSupPr>
                            <m:ctrlPr>
                              <w:rPr>
                                <w:rFonts w:ascii="Cambria Math" w:hAnsi="Cambria Math" w:cs="Times New Roman"/>
                                <w:sz w:val="24"/>
                                <w:szCs w:val="24"/>
                              </w:rPr>
                            </m:ctrlPr>
                          </m:sSupPr>
                          <m:e>
                            <m:r>
                              <w:rPr>
                                <w:rFonts w:ascii="Cambria Math" w:hAnsi="Cambria Math" w:cs="Times New Roman"/>
                                <w:sz w:val="24"/>
                                <w:szCs w:val="24"/>
                              </w:rPr>
                              <m:t>T</m:t>
                            </m:r>
                          </m:e>
                          <m:sup>
                            <m:r>
                              <w:rPr>
                                <w:rFonts w:ascii="Cambria Math" w:hAnsi="Cambria Math" w:cs="Times New Roman"/>
                                <w:sz w:val="24"/>
                                <w:szCs w:val="24"/>
                              </w:rPr>
                              <m:t>fc</m:t>
                            </m:r>
                          </m:sup>
                        </m:sSup>
                      </m:den>
                    </m:f>
                  </m:sup>
                </m:sSup>
                <m:r>
                  <m:rPr>
                    <m:sty m:val="p"/>
                  </m:rPr>
                  <w:rPr>
                    <w:rFonts w:ascii="Cambria Math" w:hAnsi="Cambria Math" w:cs="Times New Roman"/>
                    <w:sz w:val="24"/>
                    <w:szCs w:val="24"/>
                  </w:rPr>
                  <m:t xml:space="preserve"> </m:t>
                </m:r>
                <m:d>
                  <m:dPr>
                    <m:ctrlPr>
                      <w:rPr>
                        <w:rFonts w:ascii="Cambria Math" w:hAnsi="Cambria Math" w:cs="Times New Roman"/>
                        <w:sz w:val="24"/>
                        <w:szCs w:val="24"/>
                      </w:rPr>
                    </m:ctrlPr>
                  </m:dPr>
                  <m:e>
                    <m:r>
                      <m:rPr>
                        <m:sty m:val="p"/>
                      </m:rPr>
                      <w:rPr>
                        <w:rFonts w:ascii="Cambria Math" w:hAnsi="Cambria Math" w:cs="Times New Roman"/>
                        <w:sz w:val="24"/>
                        <w:szCs w:val="24"/>
                      </w:rPr>
                      <m:t>3≤</m:t>
                    </m:r>
                    <m:sSup>
                      <m:sSupPr>
                        <m:ctrlPr>
                          <w:rPr>
                            <w:rFonts w:ascii="Cambria Math" w:hAnsi="Cambria Math" w:cs="Times New Roman"/>
                            <w:sz w:val="24"/>
                            <w:szCs w:val="24"/>
                          </w:rPr>
                        </m:ctrlPr>
                      </m:sSupPr>
                      <m:e>
                        <m:r>
                          <w:rPr>
                            <w:rFonts w:ascii="Cambria Math" w:hAnsi="Cambria Math" w:cs="Times New Roman"/>
                            <w:sz w:val="24"/>
                            <w:szCs w:val="24"/>
                          </w:rPr>
                          <m:t>λ</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avg</m:t>
                        </m:r>
                      </m:sup>
                    </m:sSup>
                    <m:r>
                      <m:rPr>
                        <m:sty m:val="p"/>
                      </m:rPr>
                      <w:rPr>
                        <w:rFonts w:ascii="Cambria Math" w:hAnsi="Cambria Math" w:cs="Times New Roman"/>
                        <w:sz w:val="24"/>
                        <w:szCs w:val="24"/>
                      </w:rPr>
                      <m:t>&lt;17</m:t>
                    </m:r>
                  </m:e>
                </m:d>
              </m:e>
            </m:eqArr>
          </m:e>
        </m:d>
      </m:oMath>
      <w:r w:rsidRPr="008930B9">
        <w:rPr>
          <w:rFonts w:ascii="Cambria Math" w:hAnsi="Cambria Math" w:cs="Times New Roman"/>
          <w:sz w:val="24"/>
          <w:szCs w:val="24"/>
        </w:rPr>
        <w:tab/>
      </w:r>
      <w:r w:rsidR="000120D7" w:rsidRPr="008930B9">
        <w:rPr>
          <w:rFonts w:ascii="Times New Roman" w:hAnsi="Times New Roman" w:cs="Times New Roman"/>
          <w:sz w:val="24"/>
          <w:szCs w:val="24"/>
        </w:rPr>
        <w:t>(22)</w:t>
      </w:r>
    </w:p>
    <w:p w14:paraId="7E5E50EA" w14:textId="7E14ED37" w:rsidR="0087680D" w:rsidRPr="008930B9" w:rsidRDefault="0087680D" w:rsidP="008930B9">
      <w:pPr>
        <w:pStyle w:val="a0"/>
        <w:ind w:firstLine="238"/>
        <w:rPr>
          <w:sz w:val="24"/>
          <w:szCs w:val="24"/>
        </w:rPr>
      </w:pPr>
      <w:r w:rsidRPr="008930B9">
        <w:rPr>
          <w:sz w:val="24"/>
          <w:szCs w:val="24"/>
        </w:rPr>
        <w:t xml:space="preserve">Where </w:t>
      </w:r>
      <m:oMath>
        <m:sSup>
          <m:sSupPr>
            <m:ctrlPr>
              <w:rPr>
                <w:rFonts w:ascii="Cambria Math" w:hAnsi="Cambria Math"/>
                <w:sz w:val="24"/>
                <w:szCs w:val="24"/>
              </w:rPr>
            </m:ctrlPr>
          </m:sSupPr>
          <m:e>
            <m:r>
              <w:rPr>
                <w:rFonts w:ascii="Cambria Math" w:hAnsi="Cambria Math"/>
                <w:sz w:val="24"/>
                <w:szCs w:val="24"/>
              </w:rPr>
              <m:t>λ</m:t>
            </m:r>
          </m:e>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avg</m:t>
            </m:r>
          </m:sup>
        </m:sSup>
      </m:oMath>
      <w:r w:rsidRPr="008930B9">
        <w:rPr>
          <w:sz w:val="24"/>
          <w:szCs w:val="24"/>
        </w:rPr>
        <w:t xml:space="preserve"> is the average water content in the membrane in the two regions of the cathode </w:t>
      </w:r>
      <w:r w:rsidR="003C0E55" w:rsidRPr="008930B9">
        <w:rPr>
          <w:sz w:val="24"/>
          <w:szCs w:val="24"/>
        </w:rPr>
        <w:t>CL</w:t>
      </w:r>
      <w:r w:rsidRPr="008930B9">
        <w:rPr>
          <w:sz w:val="24"/>
          <w:szCs w:val="24"/>
        </w:rPr>
        <w:t xml:space="preserve"> and the </w:t>
      </w:r>
      <w:r w:rsidR="00133F78" w:rsidRPr="008930B9">
        <w:rPr>
          <w:sz w:val="24"/>
          <w:szCs w:val="24"/>
        </w:rPr>
        <w:t>PEM</w:t>
      </w:r>
      <w:r w:rsidRPr="008930B9">
        <w:rPr>
          <w:sz w:val="24"/>
          <w:szCs w:val="24"/>
        </w:rPr>
        <w:t>.</w:t>
      </w:r>
    </w:p>
    <w:p w14:paraId="7CF0FCA2" w14:textId="74677E96" w:rsidR="002F31C4" w:rsidRPr="008930B9" w:rsidRDefault="005040AB" w:rsidP="008930B9">
      <w:pPr>
        <w:pStyle w:val="a0"/>
        <w:ind w:firstLine="238"/>
        <w:rPr>
          <w:sz w:val="24"/>
          <w:szCs w:val="24"/>
        </w:rPr>
      </w:pPr>
      <w:r w:rsidRPr="008930B9">
        <w:rPr>
          <w:sz w:val="24"/>
          <w:szCs w:val="24"/>
        </w:rPr>
        <w:lastRenderedPageBreak/>
        <w:t>F</w:t>
      </w:r>
      <w:r w:rsidRPr="008930B9">
        <w:rPr>
          <w:rFonts w:hint="eastAsia"/>
          <w:sz w:val="24"/>
          <w:szCs w:val="24"/>
        </w:rPr>
        <w:t>inally</w:t>
      </w:r>
      <w:r w:rsidRPr="008930B9">
        <w:rPr>
          <w:sz w:val="24"/>
          <w:szCs w:val="24"/>
        </w:rPr>
        <w:t xml:space="preserve">, the </w:t>
      </w:r>
      <w:r w:rsidR="00904D86" w:rsidRPr="008930B9">
        <w:rPr>
          <w:sz w:val="24"/>
          <w:szCs w:val="24"/>
        </w:rPr>
        <w:t>diffusion coefficient</w:t>
      </w:r>
      <w:r w:rsidR="00904D86" w:rsidRPr="008930B9">
        <w:rPr>
          <w:rFonts w:hint="eastAsia"/>
          <w:sz w:val="24"/>
          <w:szCs w:val="24"/>
        </w:rPr>
        <w:t xml:space="preserve"> </w:t>
      </w:r>
      <w:r w:rsidRPr="008930B9">
        <w:rPr>
          <w:rFonts w:hint="eastAsia"/>
          <w:sz w:val="24"/>
          <w:szCs w:val="24"/>
        </w:rPr>
        <w:t>can</w:t>
      </w:r>
      <w:r w:rsidRPr="008930B9">
        <w:rPr>
          <w:sz w:val="24"/>
          <w:szCs w:val="24"/>
        </w:rPr>
        <w:t xml:space="preserve"> be obtained:</w:t>
      </w:r>
    </w:p>
    <w:p w14:paraId="270F1DC7" w14:textId="6506AB11" w:rsidR="00FE0B7F" w:rsidRPr="008930B9" w:rsidRDefault="00FE0B7F" w:rsidP="008930B9">
      <w:pPr>
        <w:pStyle w:val="affa"/>
        <w:spacing w:before="240" w:after="240"/>
        <w:ind w:firstLine="482"/>
        <w:jc w:val="center"/>
        <w:rPr>
          <w:rFonts w:ascii="Cambria Math" w:hAnsi="Cambria Math" w:cs="Times New Roman"/>
          <w:sz w:val="24"/>
          <w:szCs w:val="24"/>
        </w:rPr>
      </w:pPr>
      <w:r w:rsidRPr="008930B9">
        <w:rPr>
          <w:rFonts w:ascii="Cambria Math" w:hAnsi="Cambria Math" w:cs="Times New Roman"/>
          <w:sz w:val="24"/>
          <w:szCs w:val="24"/>
        </w:rPr>
        <w:tab/>
      </w:r>
      <m:oMath>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m</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r>
              <m:rPr>
                <m:sty m:val="p"/>
              </m:rPr>
              <w:rPr>
                <w:rFonts w:ascii="Cambria Math" w:hAnsi="Cambria Math" w:cs="Times New Roman"/>
                <w:sz w:val="24"/>
                <w:szCs w:val="24"/>
              </w:rPr>
              <m:t>2</m:t>
            </m:r>
            <m:r>
              <w:rPr>
                <w:rFonts w:ascii="Cambria Math" w:hAnsi="Cambria Math" w:cs="Times New Roman"/>
                <w:sz w:val="24"/>
                <w:szCs w:val="24"/>
              </w:rPr>
              <m:t>m</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D</m:t>
            </m:r>
          </m:e>
          <m:sub>
            <m:r>
              <w:rPr>
                <w:rFonts w:ascii="Cambria Math" w:hAnsi="Cambria Math" w:cs="Times New Roman"/>
                <w:sz w:val="24"/>
                <w:szCs w:val="24"/>
              </w:rPr>
              <m:t>m</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r>
              <m:rPr>
                <m:sty m:val="p"/>
              </m:rPr>
              <w:rPr>
                <w:rFonts w:ascii="Cambria Math" w:hAnsi="Cambria Math" w:cs="Times New Roman"/>
                <w:sz w:val="24"/>
                <w:szCs w:val="24"/>
              </w:rPr>
              <m:t>2</m:t>
            </m:r>
            <m:r>
              <w:rPr>
                <w:rFonts w:ascii="Cambria Math" w:hAnsi="Cambria Math" w:cs="Times New Roman"/>
                <w:sz w:val="24"/>
                <w:szCs w:val="24"/>
              </w:rPr>
              <m:t>m</m:t>
            </m:r>
          </m:sup>
        </m:sSubSup>
        <m:f>
          <m:fPr>
            <m:ctrlPr>
              <w:rPr>
                <w:rFonts w:ascii="Cambria Math" w:hAnsi="Cambria Math" w:cs="Times New Roman"/>
                <w:sz w:val="24"/>
                <w:szCs w:val="24"/>
              </w:rPr>
            </m:ctrlPr>
          </m:fPr>
          <m:num>
            <m:sSub>
              <m:sSubPr>
                <m:ctrlPr>
                  <w:rPr>
                    <w:rFonts w:ascii="Cambria Math" w:hAnsi="Cambria Math" w:cs="Times New Roman"/>
                    <w:sz w:val="24"/>
                    <w:szCs w:val="24"/>
                  </w:rPr>
                </m:ctrlPr>
              </m:sSubPr>
              <m:e>
                <m:r>
                  <w:rPr>
                    <w:rFonts w:ascii="Cambria Math" w:hAnsi="Cambria Math" w:cs="Times New Roman"/>
                    <w:sz w:val="24"/>
                    <w:szCs w:val="24"/>
                  </w:rPr>
                  <m:t>ρ</m:t>
                </m:r>
              </m:e>
              <m:sub>
                <m:r>
                  <w:rPr>
                    <w:rFonts w:ascii="Cambria Math" w:hAnsi="Cambria Math" w:cs="Times New Roman"/>
                    <w:sz w:val="24"/>
                    <w:szCs w:val="24"/>
                  </w:rPr>
                  <m:t>dmem</m:t>
                </m:r>
              </m:sub>
            </m:sSub>
          </m:num>
          <m:den>
            <m:sSub>
              <m:sSubPr>
                <m:ctrlPr>
                  <w:rPr>
                    <w:rFonts w:ascii="Cambria Math" w:hAnsi="Cambria Math" w:cs="Times New Roman"/>
                    <w:sz w:val="24"/>
                    <w:szCs w:val="24"/>
                  </w:rPr>
                </m:ctrlPr>
              </m:sSubPr>
              <m:e>
                <m:r>
                  <w:rPr>
                    <w:rFonts w:ascii="Cambria Math" w:hAnsi="Cambria Math" w:cs="Times New Roman"/>
                    <w:sz w:val="24"/>
                    <w:szCs w:val="24"/>
                  </w:rPr>
                  <m:t>M</m:t>
                </m:r>
              </m:e>
              <m:sub>
                <m:r>
                  <w:rPr>
                    <w:rFonts w:ascii="Cambria Math" w:hAnsi="Cambria Math" w:cs="Times New Roman"/>
                    <w:sz w:val="24"/>
                    <w:szCs w:val="24"/>
                  </w:rPr>
                  <m:t>dmem</m:t>
                </m:r>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SO</m:t>
                    </m:r>
                  </m:e>
                  <m:sub>
                    <m:r>
                      <m:rPr>
                        <m:sty m:val="p"/>
                      </m:rPr>
                      <w:rPr>
                        <w:rFonts w:ascii="Cambria Math" w:hAnsi="Cambria Math" w:cs="Times New Roman"/>
                        <w:sz w:val="24"/>
                        <w:szCs w:val="24"/>
                      </w:rPr>
                      <m:t>3</m:t>
                    </m:r>
                  </m:sub>
                  <m:sup>
                    <m:r>
                      <m:rPr>
                        <m:sty m:val="p"/>
                      </m:rPr>
                      <w:rPr>
                        <w:rFonts w:ascii="Cambria Math" w:hAnsi="Cambria Math" w:cs="Times New Roman"/>
                        <w:sz w:val="24"/>
                        <w:szCs w:val="24"/>
                      </w:rPr>
                      <m:t>-</m:t>
                    </m:r>
                  </m:sup>
                </m:sSubSup>
              </m:sub>
            </m:sSub>
          </m:den>
        </m:f>
        <m:f>
          <m:fPr>
            <m:ctrlPr>
              <w:rPr>
                <w:rFonts w:ascii="Cambria Math" w:hAnsi="Cambria Math" w:cs="Times New Roman"/>
                <w:sz w:val="24"/>
                <w:szCs w:val="24"/>
              </w:rPr>
            </m:ctrlPr>
          </m:fPr>
          <m:num>
            <m:sSup>
              <m:sSupPr>
                <m:ctrlPr>
                  <w:rPr>
                    <w:rFonts w:ascii="Cambria Math" w:hAnsi="Cambria Math" w:cs="Times New Roman"/>
                    <w:sz w:val="24"/>
                    <w:szCs w:val="24"/>
                  </w:rPr>
                </m:ctrlPr>
              </m:sSupPr>
              <m:e>
                <m:r>
                  <w:rPr>
                    <w:rFonts w:ascii="Cambria Math" w:hAnsi="Cambria Math" w:cs="Times New Roman"/>
                    <w:sz w:val="24"/>
                    <w:szCs w:val="24"/>
                  </w:rPr>
                  <m:t>λ</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p>
            <m:r>
              <m:rPr>
                <m:sty m:val="p"/>
              </m:rPr>
              <w:rPr>
                <w:rFonts w:ascii="Cambria Math" w:hAnsi="Cambria Math" w:cs="Times New Roman"/>
                <w:sz w:val="24"/>
                <w:szCs w:val="24"/>
              </w:rPr>
              <m:t>-</m:t>
            </m:r>
            <m:sSup>
              <m:sSupPr>
                <m:ctrlPr>
                  <w:rPr>
                    <w:rFonts w:ascii="Cambria Math" w:hAnsi="Cambria Math" w:cs="Times New Roman"/>
                    <w:sz w:val="24"/>
                    <w:szCs w:val="24"/>
                  </w:rPr>
                </m:ctrlPr>
              </m:sSupPr>
              <m:e>
                <m:r>
                  <w:rPr>
                    <w:rFonts w:ascii="Cambria Math" w:hAnsi="Cambria Math" w:cs="Times New Roman"/>
                    <w:sz w:val="24"/>
                    <w:szCs w:val="24"/>
                  </w:rPr>
                  <m:t>λ</m:t>
                </m:r>
              </m:e>
              <m:sup>
                <m:r>
                  <w:rPr>
                    <w:rFonts w:ascii="Cambria Math" w:hAnsi="Cambria Math" w:cs="Times New Roman"/>
                    <w:sz w:val="24"/>
                    <w:szCs w:val="24"/>
                  </w:rPr>
                  <m:t>mem</m:t>
                </m:r>
              </m:sup>
            </m:sSup>
          </m:num>
          <m:den>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P</m:t>
                </m:r>
              </m:e>
              <m:sub>
                <m:r>
                  <w:rPr>
                    <w:rFonts w:ascii="Cambria Math" w:hAnsi="Cambria Math" w:cs="Times New Roman"/>
                    <w:sz w:val="24"/>
                    <w:szCs w:val="24"/>
                  </w:rPr>
                  <m:t>mem</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bSup>
            <m:sSup>
              <m:sSupPr>
                <m:ctrlPr>
                  <w:rPr>
                    <w:rFonts w:ascii="Cambria Math" w:hAnsi="Cambria Math" w:cs="Times New Roman"/>
                    <w:sz w:val="24"/>
                    <w:szCs w:val="24"/>
                  </w:rPr>
                </m:ctrlPr>
              </m:sSupPr>
              <m:e>
                <m:r>
                  <w:rPr>
                    <w:rFonts w:ascii="Cambria Math" w:hAnsi="Cambria Math" w:cs="Times New Roman"/>
                    <w:sz w:val="24"/>
                    <w:szCs w:val="24"/>
                  </w:rPr>
                  <m:t>H</m:t>
                </m:r>
              </m:e>
              <m:sup>
                <m:r>
                  <w:rPr>
                    <w:rFonts w:ascii="Cambria Math" w:hAnsi="Cambria Math" w:cs="Times New Roman"/>
                    <w:sz w:val="24"/>
                    <w:szCs w:val="24"/>
                  </w:rPr>
                  <m:t>cl</m:t>
                </m:r>
              </m:sup>
            </m:sSup>
            <m:r>
              <m:rPr>
                <m:sty m:val="p"/>
              </m:rPr>
              <w:rPr>
                <w:rFonts w:ascii="Cambria Math" w:hAnsi="Cambria Math" w:cs="Times New Roman"/>
                <w:sz w:val="24"/>
                <w:szCs w:val="24"/>
              </w:rPr>
              <m:t>+</m:t>
            </m:r>
            <m:sSup>
              <m:sSupPr>
                <m:ctrlPr>
                  <w:rPr>
                    <w:rFonts w:ascii="Cambria Math" w:hAnsi="Cambria Math" w:cs="Times New Roman"/>
                    <w:sz w:val="24"/>
                    <w:szCs w:val="24"/>
                  </w:rPr>
                </m:ctrlPr>
              </m:sSupPr>
              <m:e>
                <m:r>
                  <w:rPr>
                    <w:rFonts w:ascii="Cambria Math" w:hAnsi="Cambria Math" w:cs="Times New Roman"/>
                    <w:sz w:val="24"/>
                    <w:szCs w:val="24"/>
                  </w:rPr>
                  <m:t>H</m:t>
                </m:r>
              </m:e>
              <m:sup>
                <m:r>
                  <w:rPr>
                    <w:rFonts w:ascii="Cambria Math" w:hAnsi="Cambria Math" w:cs="Times New Roman"/>
                    <w:sz w:val="24"/>
                    <w:szCs w:val="24"/>
                  </w:rPr>
                  <m:t>mem</m:t>
                </m:r>
              </m:sup>
            </m:sSup>
            <m:r>
              <m:rPr>
                <m:sty m:val="p"/>
              </m:rPr>
              <w:rPr>
                <w:rFonts w:ascii="Cambria Math" w:hAnsi="Cambria Math" w:cs="Times New Roman"/>
                <w:sz w:val="24"/>
                <w:szCs w:val="24"/>
              </w:rPr>
              <m:t>)</m:t>
            </m:r>
          </m:den>
        </m:f>
        <m:sSup>
          <m:sSupPr>
            <m:ctrlPr>
              <w:rPr>
                <w:rFonts w:ascii="Cambria Math" w:hAnsi="Cambria Math" w:cs="Times New Roman"/>
                <w:sz w:val="24"/>
                <w:szCs w:val="24"/>
              </w:rPr>
            </m:ctrlPr>
          </m:sSupPr>
          <m:e>
            <m:r>
              <w:rPr>
                <w:rFonts w:ascii="Cambria Math" w:hAnsi="Cambria Math" w:cs="Times New Roman"/>
                <w:sz w:val="24"/>
                <w:szCs w:val="24"/>
              </w:rPr>
              <m:t>A</m:t>
            </m:r>
          </m:e>
          <m:sup>
            <m:r>
              <w:rPr>
                <w:rFonts w:ascii="Cambria Math" w:hAnsi="Cambria Math" w:cs="Times New Roman"/>
                <w:sz w:val="24"/>
                <w:szCs w:val="24"/>
              </w:rPr>
              <m:t>cl</m:t>
            </m:r>
            <m:r>
              <m:rPr>
                <m:sty m:val="p"/>
              </m:rPr>
              <w:rPr>
                <w:rFonts w:ascii="Cambria Math" w:hAnsi="Cambria Math" w:cs="Times New Roman"/>
                <w:sz w:val="24"/>
                <w:szCs w:val="24"/>
              </w:rPr>
              <m:t>|</m:t>
            </m:r>
            <m:r>
              <w:rPr>
                <w:rFonts w:ascii="Cambria Math" w:hAnsi="Cambria Math" w:cs="Times New Roman"/>
                <w:sz w:val="24"/>
                <w:szCs w:val="24"/>
              </w:rPr>
              <m:t>mem</m:t>
            </m:r>
          </m:sup>
        </m:sSup>
        <m:r>
          <m:rPr>
            <m:sty m:val="p"/>
          </m:rPr>
          <w:rPr>
            <w:rFonts w:ascii="Cambria Math" w:hAnsi="Cambria Math" w:cs="Times New Roman"/>
            <w:sz w:val="24"/>
            <w:szCs w:val="24"/>
          </w:rPr>
          <m:t>-</m:t>
        </m:r>
        <m:f>
          <m:fPr>
            <m:ctrlPr>
              <w:rPr>
                <w:rFonts w:ascii="Cambria Math" w:hAnsi="Cambria Math" w:cs="Times New Roman"/>
                <w:sz w:val="24"/>
                <w:szCs w:val="24"/>
              </w:rPr>
            </m:ctrlPr>
          </m:fPr>
          <m:num>
            <m:r>
              <m:rPr>
                <m:sty m:val="p"/>
              </m:rPr>
              <w:rPr>
                <w:rFonts w:ascii="Cambria Math" w:hAnsi="Cambria Math" w:cs="Times New Roman"/>
                <w:sz w:val="24"/>
                <w:szCs w:val="24"/>
              </w:rPr>
              <m:t>2.5</m:t>
            </m:r>
          </m:num>
          <m:den>
            <m:r>
              <m:rPr>
                <m:sty m:val="p"/>
              </m:rPr>
              <w:rPr>
                <w:rFonts w:ascii="Cambria Math" w:hAnsi="Cambria Math" w:cs="Times New Roman"/>
                <w:sz w:val="24"/>
                <w:szCs w:val="24"/>
              </w:rPr>
              <m:t>22</m:t>
            </m:r>
          </m:den>
        </m:f>
        <w:bookmarkStart w:id="116" w:name="_Hlk122101044"/>
        <m:f>
          <m:fPr>
            <m:ctrlPr>
              <w:rPr>
                <w:rFonts w:ascii="Cambria Math" w:hAnsi="Cambria Math" w:cs="Times New Roman"/>
                <w:sz w:val="24"/>
                <w:szCs w:val="24"/>
              </w:rPr>
            </m:ctrlPr>
          </m:fPr>
          <m:num>
            <m:r>
              <m:rPr>
                <m:sty m:val="p"/>
              </m:rPr>
              <w:rPr>
                <w:rFonts w:ascii="Cambria Math" w:hAnsi="Cambria Math" w:cs="Times New Roman"/>
                <w:sz w:val="24"/>
                <w:szCs w:val="24"/>
              </w:rPr>
              <m:t>(</m:t>
            </m:r>
            <m:sSup>
              <m:sSupPr>
                <m:ctrlPr>
                  <w:rPr>
                    <w:rFonts w:ascii="Cambria Math" w:hAnsi="Cambria Math" w:cs="Times New Roman"/>
                    <w:sz w:val="24"/>
                    <w:szCs w:val="24"/>
                  </w:rPr>
                </m:ctrlPr>
              </m:sSupPr>
              <m:e>
                <m:r>
                  <w:rPr>
                    <w:rFonts w:ascii="Cambria Math" w:hAnsi="Cambria Math" w:cs="Times New Roman"/>
                    <w:sz w:val="24"/>
                    <w:szCs w:val="24"/>
                  </w:rPr>
                  <m:t>λ</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p>
            <m:r>
              <m:rPr>
                <m:sty m:val="p"/>
              </m:rPr>
              <w:rPr>
                <w:rFonts w:ascii="Cambria Math" w:hAnsi="Cambria Math" w:cs="Times New Roman"/>
                <w:sz w:val="24"/>
                <w:szCs w:val="24"/>
              </w:rPr>
              <m:t>+</m:t>
            </m:r>
            <m:sSup>
              <m:sSupPr>
                <m:ctrlPr>
                  <w:rPr>
                    <w:rFonts w:ascii="Cambria Math" w:hAnsi="Cambria Math" w:cs="Times New Roman"/>
                    <w:sz w:val="24"/>
                    <w:szCs w:val="24"/>
                  </w:rPr>
                </m:ctrlPr>
              </m:sSupPr>
              <m:e>
                <m:r>
                  <w:rPr>
                    <w:rFonts w:ascii="Cambria Math" w:hAnsi="Cambria Math" w:cs="Times New Roman"/>
                    <w:sz w:val="24"/>
                    <w:szCs w:val="24"/>
                  </w:rPr>
                  <m:t>λ</m:t>
                </m:r>
              </m:e>
              <m:sup>
                <m:r>
                  <w:rPr>
                    <w:rFonts w:ascii="Cambria Math" w:hAnsi="Cambria Math" w:cs="Times New Roman"/>
                    <w:sz w:val="24"/>
                    <w:szCs w:val="24"/>
                  </w:rPr>
                  <m:t>mem</m:t>
                </m:r>
              </m:sup>
            </m:sSup>
            <m:r>
              <m:rPr>
                <m:sty m:val="p"/>
              </m:rPr>
              <w:rPr>
                <w:rFonts w:ascii="Cambria Math" w:hAnsi="Cambria Math" w:cs="Times New Roman"/>
                <w:sz w:val="24"/>
                <w:szCs w:val="24"/>
              </w:rPr>
              <m:t>)</m:t>
            </m:r>
          </m:num>
          <m:den>
            <m:r>
              <m:rPr>
                <m:sty m:val="p"/>
              </m:rPr>
              <w:rPr>
                <w:rFonts w:ascii="Cambria Math" w:hAnsi="Cambria Math" w:cs="Times New Roman"/>
                <w:sz w:val="24"/>
                <w:szCs w:val="24"/>
              </w:rPr>
              <m:t>2</m:t>
            </m:r>
          </m:den>
        </m:f>
        <w:bookmarkEnd w:id="116"/>
        <m:f>
          <m:fPr>
            <m:ctrlPr>
              <w:rPr>
                <w:rFonts w:ascii="Cambria Math" w:hAnsi="Cambria Math" w:cs="Times New Roman"/>
                <w:sz w:val="24"/>
                <w:szCs w:val="24"/>
              </w:rPr>
            </m:ctrlPr>
          </m:fPr>
          <m:num>
            <m:sSup>
              <m:sSupPr>
                <m:ctrlPr>
                  <w:rPr>
                    <w:rFonts w:ascii="Cambria Math" w:hAnsi="Cambria Math" w:cs="Times New Roman"/>
                    <w:sz w:val="24"/>
                    <w:szCs w:val="24"/>
                  </w:rPr>
                </m:ctrlPr>
              </m:sSupPr>
              <m:e>
                <m:r>
                  <w:rPr>
                    <w:rFonts w:ascii="Cambria Math" w:hAnsi="Cambria Math" w:cs="Times New Roman"/>
                    <w:sz w:val="24"/>
                    <w:szCs w:val="24"/>
                  </w:rPr>
                  <m:t>I</m:t>
                </m:r>
              </m:e>
              <m:sup>
                <m:r>
                  <w:rPr>
                    <w:rFonts w:ascii="Cambria Math" w:hAnsi="Cambria Math" w:cs="Times New Roman"/>
                    <w:sz w:val="24"/>
                    <w:szCs w:val="24"/>
                  </w:rPr>
                  <m:t>fc</m:t>
                </m:r>
              </m:sup>
            </m:sSup>
          </m:num>
          <m:den>
            <m:r>
              <w:rPr>
                <w:rFonts w:ascii="Cambria Math" w:hAnsi="Cambria Math" w:cs="Times New Roman"/>
                <w:sz w:val="24"/>
                <w:szCs w:val="24"/>
              </w:rPr>
              <m:t>F</m:t>
            </m:r>
          </m:den>
        </m:f>
      </m:oMath>
      <w:r w:rsidRPr="008930B9">
        <w:rPr>
          <w:rFonts w:ascii="Cambria Math" w:hAnsi="Cambria Math" w:cs="Times New Roman"/>
          <w:sz w:val="24"/>
          <w:szCs w:val="24"/>
        </w:rPr>
        <w:tab/>
      </w:r>
      <w:r w:rsidR="00A93F57" w:rsidRPr="008930B9">
        <w:rPr>
          <w:rFonts w:ascii="Times New Roman" w:hAnsi="Times New Roman" w:cs="Times New Roman"/>
          <w:sz w:val="24"/>
          <w:szCs w:val="24"/>
        </w:rPr>
        <w:t>(23)</w:t>
      </w:r>
    </w:p>
    <w:p w14:paraId="2EE80C61" w14:textId="0E0B5E82" w:rsidR="005040AB" w:rsidRPr="008930B9" w:rsidRDefault="007D03AE" w:rsidP="008930B9">
      <w:pPr>
        <w:pStyle w:val="a0"/>
        <w:ind w:firstLine="238"/>
        <w:rPr>
          <w:sz w:val="24"/>
          <w:szCs w:val="24"/>
        </w:rPr>
      </w:pPr>
      <w:r w:rsidRPr="008930B9">
        <w:rPr>
          <w:sz w:val="24"/>
          <w:szCs w:val="24"/>
        </w:rPr>
        <w:t xml:space="preserve">Where </w:t>
      </w:r>
      <m:oMath>
        <m:sSubSup>
          <m:sSubSupPr>
            <m:ctrlPr>
              <w:rPr>
                <w:rFonts w:ascii="Cambria Math" w:hAnsi="Cambria Math"/>
                <w:sz w:val="24"/>
                <w:szCs w:val="24"/>
              </w:rPr>
            </m:ctrlPr>
          </m:sSubSupPr>
          <m:e>
            <m:r>
              <w:rPr>
                <w:rFonts w:ascii="Cambria Math" w:hAnsi="Cambria Math"/>
                <w:sz w:val="24"/>
                <w:szCs w:val="24"/>
              </w:rPr>
              <m:t>Q</m:t>
            </m:r>
          </m:e>
          <m:sub>
            <m:r>
              <w:rPr>
                <w:rFonts w:ascii="Cambria Math" w:hAnsi="Cambria Math"/>
                <w:sz w:val="24"/>
                <w:szCs w:val="24"/>
              </w:rPr>
              <m:t>n</m:t>
            </m:r>
            <m:r>
              <m:rPr>
                <m:sty m:val="p"/>
              </m:rPr>
              <w:rPr>
                <w:rFonts w:ascii="Cambria Math" w:hAnsi="Cambria Math"/>
                <w:sz w:val="24"/>
                <w:szCs w:val="24"/>
              </w:rPr>
              <m:t>,</m:t>
            </m:r>
            <m:r>
              <w:rPr>
                <w:rFonts w:ascii="Cambria Math" w:hAnsi="Cambria Math"/>
                <w:sz w:val="24"/>
                <w:szCs w:val="24"/>
              </w:rPr>
              <m:t>m</m:t>
            </m:r>
            <m:sSub>
              <m:sSubPr>
                <m:ctrlPr>
                  <w:rPr>
                    <w:rFonts w:ascii="Cambria Math" w:hAnsi="Cambria Math"/>
                    <w:sz w:val="24"/>
                    <w:szCs w:val="24"/>
                  </w:rPr>
                </m:ctrlPr>
              </m:sSubPr>
              <m:e>
                <m:r>
                  <w:rPr>
                    <w:rFonts w:ascii="Cambria Math" w:hAnsi="Cambria Math"/>
                    <w:sz w:val="24"/>
                    <w:szCs w:val="24"/>
                  </w:rPr>
                  <m:t>H</m:t>
                </m:r>
              </m:e>
              <m:sub>
                <m:r>
                  <m:rPr>
                    <m:sty m:val="p"/>
                  </m:rPr>
                  <w:rPr>
                    <w:rFonts w:ascii="Cambria Math" w:hAnsi="Cambria Math"/>
                    <w:sz w:val="24"/>
                    <w:szCs w:val="24"/>
                  </w:rPr>
                  <m:t>2</m:t>
                </m:r>
              </m:sub>
            </m:sSub>
            <m:r>
              <w:rPr>
                <w:rFonts w:ascii="Cambria Math" w:hAnsi="Cambria Math"/>
                <w:sz w:val="24"/>
                <w:szCs w:val="24"/>
              </w:rPr>
              <m:t>O</m:t>
            </m:r>
          </m:sub>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cl</m:t>
            </m:r>
            <m:r>
              <m:rPr>
                <m:sty m:val="p"/>
              </m:rPr>
              <w:rPr>
                <w:rFonts w:ascii="Cambria Math" w:hAnsi="Cambria Math"/>
                <w:sz w:val="24"/>
                <w:szCs w:val="24"/>
              </w:rPr>
              <m:t>2</m:t>
            </m:r>
            <m:r>
              <w:rPr>
                <w:rFonts w:ascii="Cambria Math" w:hAnsi="Cambria Math"/>
                <w:sz w:val="24"/>
                <w:szCs w:val="24"/>
              </w:rPr>
              <m:t>m</m:t>
            </m:r>
          </m:sup>
        </m:sSubSup>
      </m:oMath>
      <w:r w:rsidRPr="008930B9">
        <w:rPr>
          <w:sz w:val="24"/>
          <w:szCs w:val="24"/>
        </w:rPr>
        <w:t xml:space="preserve"> is the diffusion coefficient of water in the membrane.</w:t>
      </w:r>
    </w:p>
    <w:p w14:paraId="438B3A2C" w14:textId="2E1D96EA" w:rsidR="007C7BF9" w:rsidRPr="008930B9" w:rsidRDefault="006907A3" w:rsidP="00B67E4D">
      <w:pPr>
        <w:pStyle w:val="3"/>
        <w:spacing w:beforeLines="0" w:before="0" w:afterLines="0" w:after="0" w:line="300" w:lineRule="auto"/>
        <w:rPr>
          <w:rFonts w:ascii="Times New Roman" w:hAnsi="Times New Roman" w:cs="Times New Roman"/>
          <w:bCs w:val="0"/>
          <w:i/>
          <w:sz w:val="24"/>
          <w:szCs w:val="24"/>
        </w:rPr>
      </w:pPr>
      <w:r w:rsidRPr="008930B9">
        <w:rPr>
          <w:rFonts w:ascii="Times New Roman" w:hAnsi="Times New Roman" w:cs="Times New Roman"/>
          <w:bCs w:val="0"/>
          <w:i/>
          <w:sz w:val="24"/>
          <w:szCs w:val="24"/>
        </w:rPr>
        <w:t>Flow Channel</w:t>
      </w:r>
    </w:p>
    <w:p w14:paraId="11BEE580" w14:textId="6B42256E" w:rsidR="001D3711" w:rsidRPr="008930B9" w:rsidRDefault="001D3711" w:rsidP="008930B9">
      <w:pPr>
        <w:pStyle w:val="a0"/>
        <w:ind w:firstLine="238"/>
        <w:rPr>
          <w:sz w:val="24"/>
          <w:szCs w:val="24"/>
        </w:rPr>
      </w:pPr>
      <w:r w:rsidRPr="008930B9">
        <w:rPr>
          <w:sz w:val="24"/>
          <w:szCs w:val="24"/>
        </w:rPr>
        <w:t>For the cathode flow channel, the rate of change of the total gas pressure can be expressed as:</w:t>
      </w:r>
    </w:p>
    <w:p w14:paraId="7023BD6E" w14:textId="07E56B90" w:rsidR="00FE0B7F" w:rsidRPr="008930B9" w:rsidRDefault="00FE0B7F" w:rsidP="008930B9">
      <w:pPr>
        <w:pStyle w:val="affa"/>
        <w:spacing w:before="240" w:after="240"/>
        <w:ind w:firstLine="482"/>
        <w:jc w:val="center"/>
        <w:rPr>
          <w:rFonts w:ascii="Times New Roman" w:hAnsi="Times New Roman" w:cs="Times New Roman"/>
          <w:sz w:val="24"/>
          <w:szCs w:val="24"/>
        </w:rPr>
      </w:pPr>
      <w:r w:rsidRPr="008930B9">
        <w:rPr>
          <w:rFonts w:ascii="Cambria Math" w:hAnsi="Cambria Math" w:cs="Times New Roman"/>
          <w:sz w:val="24"/>
          <w:szCs w:val="24"/>
        </w:rPr>
        <w:tab/>
      </w:r>
      <m:oMath>
        <m:sSubSup>
          <m:sSubSupPr>
            <m:ctrlPr>
              <w:rPr>
                <w:rFonts w:ascii="Cambria Math" w:hAnsi="Cambria Math" w:cs="Times New Roman"/>
                <w:sz w:val="24"/>
                <w:szCs w:val="24"/>
              </w:rPr>
            </m:ctrlPr>
          </m:sSubSupPr>
          <m:e>
            <m:acc>
              <m:accPr>
                <m:chr m:val="̇"/>
                <m:ctrlPr>
                  <w:rPr>
                    <w:rFonts w:ascii="Cambria Math" w:hAnsi="Cambria Math" w:cs="Times New Roman"/>
                    <w:sz w:val="24"/>
                    <w:szCs w:val="24"/>
                  </w:rPr>
                </m:ctrlPr>
              </m:accPr>
              <m:e>
                <m:r>
                  <w:rPr>
                    <w:rFonts w:ascii="Cambria Math" w:hAnsi="Cambria Math" w:cs="Times New Roman"/>
                    <w:sz w:val="24"/>
                    <w:szCs w:val="24"/>
                  </w:rPr>
                  <m:t>p</m:t>
                </m:r>
              </m:e>
            </m:acc>
          </m:e>
          <m:sub>
            <m:r>
              <w:rPr>
                <w:rFonts w:ascii="Cambria Math" w:hAnsi="Cambria Math" w:cs="Times New Roman"/>
                <w:sz w:val="24"/>
                <w:szCs w:val="24"/>
              </w:rPr>
              <m:t>sum</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ch</m:t>
            </m:r>
          </m:sup>
        </m:sSubSup>
        <m:r>
          <m:rPr>
            <m:sty m:val="p"/>
          </m:rP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R</m:t>
            </m:r>
            <m:sSup>
              <m:sSupPr>
                <m:ctrlPr>
                  <w:rPr>
                    <w:rFonts w:ascii="Cambria Math" w:hAnsi="Cambria Math" w:cs="Times New Roman"/>
                    <w:sz w:val="24"/>
                    <w:szCs w:val="24"/>
                  </w:rPr>
                </m:ctrlPr>
              </m:sSupPr>
              <m:e>
                <m:r>
                  <w:rPr>
                    <w:rFonts w:ascii="Cambria Math" w:hAnsi="Cambria Math" w:cs="Times New Roman"/>
                    <w:sz w:val="24"/>
                    <w:szCs w:val="24"/>
                  </w:rPr>
                  <m:t>T</m:t>
                </m:r>
              </m:e>
              <m:sup>
                <m:r>
                  <w:rPr>
                    <w:rFonts w:ascii="Cambria Math" w:hAnsi="Cambria Math" w:cs="Times New Roman"/>
                    <w:sz w:val="24"/>
                    <w:szCs w:val="24"/>
                  </w:rPr>
                  <m:t>fc</m:t>
                </m:r>
              </m:sup>
            </m:sSup>
          </m:num>
          <m:den>
            <m:sSup>
              <m:sSupPr>
                <m:ctrlPr>
                  <w:rPr>
                    <w:rFonts w:ascii="Cambria Math" w:hAnsi="Cambria Math" w:cs="Times New Roman"/>
                    <w:sz w:val="24"/>
                    <w:szCs w:val="24"/>
                  </w:rPr>
                </m:ctrlPr>
              </m:sSupPr>
              <m:e>
                <m:r>
                  <w:rPr>
                    <w:rFonts w:ascii="Cambria Math" w:hAnsi="Cambria Math" w:cs="Times New Roman"/>
                    <w:sz w:val="24"/>
                    <w:szCs w:val="24"/>
                  </w:rPr>
                  <m:t>V</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ch</m:t>
                </m:r>
              </m:sup>
            </m:sSup>
          </m:den>
        </m:f>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sum</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in</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sum</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out</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O</m:t>
                </m:r>
              </m:e>
              <m:sub>
                <m:r>
                  <m:rPr>
                    <m:sty m:val="p"/>
                  </m:rPr>
                  <w:rPr>
                    <w:rFonts w:ascii="Cambria Math" w:hAnsi="Cambria Math" w:cs="Times New Roman"/>
                    <w:sz w:val="24"/>
                    <w:szCs w:val="24"/>
                  </w:rPr>
                  <m:t>2</m:t>
                </m:r>
              </m:sub>
            </m:sSub>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ch</m:t>
            </m:r>
            <m:r>
              <m:rPr>
                <m:sty m:val="p"/>
              </m:rPr>
              <w:rPr>
                <w:rFonts w:ascii="Cambria Math" w:hAnsi="Cambria Math" w:cs="Times New Roman"/>
                <w:sz w:val="24"/>
                <w:szCs w:val="24"/>
              </w:rPr>
              <m:t>2</m:t>
            </m:r>
            <m:r>
              <w:rPr>
                <w:rFonts w:ascii="Cambria Math" w:hAnsi="Cambria Math" w:cs="Times New Roman"/>
                <w:sz w:val="24"/>
                <w:szCs w:val="24"/>
              </w:rPr>
              <m:t>g</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g</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ch</m:t>
            </m:r>
            <m:r>
              <m:rPr>
                <m:sty m:val="p"/>
              </m:rPr>
              <w:rPr>
                <w:rFonts w:ascii="Cambria Math" w:hAnsi="Cambria Math" w:cs="Times New Roman"/>
                <w:sz w:val="24"/>
                <w:szCs w:val="24"/>
              </w:rPr>
              <m:t>2</m:t>
            </m:r>
            <m:r>
              <w:rPr>
                <w:rFonts w:ascii="Cambria Math" w:hAnsi="Cambria Math" w:cs="Times New Roman"/>
                <w:sz w:val="24"/>
                <w:szCs w:val="24"/>
              </w:rPr>
              <m:t>g</m:t>
            </m:r>
          </m:sup>
        </m:sSubSup>
        <m:r>
          <m:rPr>
            <m:sty m:val="p"/>
          </m:rPr>
          <w:rPr>
            <w:rFonts w:ascii="Cambria Math" w:hAnsi="Cambria Math" w:cs="Times New Roman"/>
            <w:sz w:val="24"/>
            <w:szCs w:val="24"/>
          </w:rPr>
          <m:t>)</m:t>
        </m:r>
      </m:oMath>
      <w:r w:rsidRPr="008930B9">
        <w:rPr>
          <w:rFonts w:ascii="Cambria Math" w:hAnsi="Cambria Math" w:cs="Times New Roman"/>
          <w:sz w:val="24"/>
          <w:szCs w:val="24"/>
        </w:rPr>
        <w:tab/>
      </w:r>
      <w:r w:rsidR="00B0114C" w:rsidRPr="008930B9">
        <w:rPr>
          <w:rFonts w:ascii="Times New Roman" w:hAnsi="Times New Roman" w:cs="Times New Roman"/>
          <w:sz w:val="24"/>
          <w:szCs w:val="24"/>
        </w:rPr>
        <w:t>(24)</w:t>
      </w:r>
    </w:p>
    <w:p w14:paraId="4990A68A" w14:textId="4680B8AF" w:rsidR="00491E18" w:rsidRPr="008930B9" w:rsidRDefault="00491E18" w:rsidP="008930B9">
      <w:pPr>
        <w:pStyle w:val="a0"/>
        <w:ind w:firstLine="238"/>
        <w:rPr>
          <w:sz w:val="24"/>
          <w:szCs w:val="24"/>
        </w:rPr>
      </w:pPr>
      <w:r w:rsidRPr="008930B9">
        <w:rPr>
          <w:sz w:val="24"/>
          <w:szCs w:val="24"/>
        </w:rPr>
        <w:t xml:space="preserve">Where </w:t>
      </w:r>
      <m:oMath>
        <m:sSup>
          <m:sSupPr>
            <m:ctrlPr>
              <w:rPr>
                <w:rFonts w:ascii="Cambria Math" w:hAnsi="Cambria Math"/>
                <w:sz w:val="24"/>
                <w:szCs w:val="24"/>
              </w:rPr>
            </m:ctrlPr>
          </m:sSupPr>
          <m:e>
            <m:r>
              <w:rPr>
                <w:rFonts w:ascii="Cambria Math" w:hAnsi="Cambria Math"/>
                <w:sz w:val="24"/>
                <w:szCs w:val="24"/>
              </w:rPr>
              <m:t>V</m:t>
            </m:r>
          </m:e>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ch</m:t>
            </m:r>
          </m:sup>
        </m:sSup>
      </m:oMath>
      <w:r w:rsidRPr="008930B9">
        <w:rPr>
          <w:sz w:val="24"/>
          <w:szCs w:val="24"/>
        </w:rPr>
        <w:t xml:space="preserve"> is the volume of </w:t>
      </w:r>
      <w:bookmarkStart w:id="117" w:name="OLE_LINK66"/>
      <w:r w:rsidRPr="008930B9">
        <w:rPr>
          <w:sz w:val="24"/>
          <w:szCs w:val="24"/>
        </w:rPr>
        <w:t>the cathode flow channel</w:t>
      </w:r>
      <w:bookmarkEnd w:id="117"/>
      <w:r w:rsidR="003B2930" w:rsidRPr="008930B9">
        <w:rPr>
          <w:sz w:val="24"/>
          <w:szCs w:val="24"/>
        </w:rPr>
        <w:t xml:space="preserve"> (m</w:t>
      </w:r>
      <w:r w:rsidR="00490B4F" w:rsidRPr="008930B9">
        <w:rPr>
          <w:sz w:val="24"/>
          <w:szCs w:val="24"/>
          <w:vertAlign w:val="superscript"/>
        </w:rPr>
        <w:t>3</w:t>
      </w:r>
      <w:r w:rsidR="003B2930" w:rsidRPr="008930B9">
        <w:rPr>
          <w:sz w:val="24"/>
          <w:szCs w:val="24"/>
        </w:rPr>
        <w:t>)</w:t>
      </w:r>
    </w:p>
    <w:p w14:paraId="300A850E" w14:textId="03B01F72" w:rsidR="00083DDE" w:rsidRPr="008930B9" w:rsidRDefault="00083DDE" w:rsidP="008930B9">
      <w:pPr>
        <w:pStyle w:val="a0"/>
        <w:ind w:firstLine="238"/>
        <w:rPr>
          <w:sz w:val="24"/>
          <w:szCs w:val="24"/>
        </w:rPr>
      </w:pPr>
      <w:r w:rsidRPr="008930B9">
        <w:rPr>
          <w:sz w:val="24"/>
          <w:szCs w:val="24"/>
        </w:rPr>
        <w:t xml:space="preserve">The rate of </w:t>
      </w:r>
      <w:r w:rsidR="00F4580E" w:rsidRPr="008930B9">
        <w:rPr>
          <w:sz w:val="24"/>
          <w:szCs w:val="24"/>
        </w:rPr>
        <w:t xml:space="preserve">the </w:t>
      </w:r>
      <w:r w:rsidR="00F4580E">
        <w:rPr>
          <w:sz w:val="24"/>
          <w:szCs w:val="24"/>
        </w:rPr>
        <w:t xml:space="preserve">water </w:t>
      </w:r>
      <w:r w:rsidR="00F4580E" w:rsidRPr="008930B9">
        <w:rPr>
          <w:sz w:val="24"/>
          <w:szCs w:val="24"/>
        </w:rPr>
        <w:t xml:space="preserve">vapor pressure </w:t>
      </w:r>
      <w:r w:rsidRPr="008930B9">
        <w:rPr>
          <w:sz w:val="24"/>
          <w:szCs w:val="24"/>
        </w:rPr>
        <w:t>change is expressed as:</w:t>
      </w:r>
    </w:p>
    <w:p w14:paraId="3FBCF536" w14:textId="3A46E7BD" w:rsidR="00FE0B7F" w:rsidRPr="008930B9" w:rsidRDefault="00FE0B7F" w:rsidP="008930B9">
      <w:pPr>
        <w:pStyle w:val="affa"/>
        <w:spacing w:before="240" w:after="240"/>
        <w:ind w:firstLine="482"/>
        <w:jc w:val="center"/>
        <w:rPr>
          <w:rFonts w:ascii="Times New Roman" w:hAnsi="Times New Roman" w:cs="Times New Roman"/>
          <w:sz w:val="24"/>
          <w:szCs w:val="24"/>
        </w:rPr>
      </w:pPr>
      <w:r w:rsidRPr="008930B9">
        <w:rPr>
          <w:rFonts w:ascii="Cambria Math" w:hAnsi="Cambria Math" w:cs="Times New Roman"/>
          <w:sz w:val="24"/>
          <w:szCs w:val="24"/>
        </w:rPr>
        <w:tab/>
      </w:r>
      <m:oMath>
        <m:sSubSup>
          <m:sSubSupPr>
            <m:ctrlPr>
              <w:rPr>
                <w:rFonts w:ascii="Cambria Math" w:hAnsi="Cambria Math" w:cs="Times New Roman"/>
                <w:sz w:val="24"/>
                <w:szCs w:val="24"/>
              </w:rPr>
            </m:ctrlPr>
          </m:sSubSupPr>
          <m:e>
            <m:acc>
              <m:accPr>
                <m:chr m:val="̇"/>
                <m:ctrlPr>
                  <w:rPr>
                    <w:rFonts w:ascii="Cambria Math" w:hAnsi="Cambria Math" w:cs="Times New Roman"/>
                    <w:sz w:val="24"/>
                    <w:szCs w:val="24"/>
                  </w:rPr>
                </m:ctrlPr>
              </m:accPr>
              <m:e>
                <m:r>
                  <w:rPr>
                    <w:rFonts w:ascii="Cambria Math" w:hAnsi="Cambria Math" w:cs="Times New Roman"/>
                    <w:sz w:val="24"/>
                    <w:szCs w:val="24"/>
                  </w:rPr>
                  <m:t>p</m:t>
                </m:r>
              </m:e>
            </m:acc>
          </m:e>
          <m:sub>
            <m:r>
              <w:rPr>
                <w:rFonts w:ascii="Cambria Math" w:hAnsi="Cambria Math" w:cs="Times New Roman"/>
                <w:sz w:val="24"/>
                <w:szCs w:val="24"/>
              </w:rPr>
              <m:t>g</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ch</m:t>
            </m:r>
          </m:sup>
        </m:sSubSup>
        <m:r>
          <m:rPr>
            <m:sty m:val="p"/>
          </m:rP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R</m:t>
            </m:r>
            <m:sSup>
              <m:sSupPr>
                <m:ctrlPr>
                  <w:rPr>
                    <w:rFonts w:ascii="Cambria Math" w:hAnsi="Cambria Math" w:cs="Times New Roman"/>
                    <w:sz w:val="24"/>
                    <w:szCs w:val="24"/>
                  </w:rPr>
                </m:ctrlPr>
              </m:sSupPr>
              <m:e>
                <m:r>
                  <w:rPr>
                    <w:rFonts w:ascii="Cambria Math" w:hAnsi="Cambria Math" w:cs="Times New Roman"/>
                    <w:sz w:val="24"/>
                    <w:szCs w:val="24"/>
                  </w:rPr>
                  <m:t>T</m:t>
                </m:r>
              </m:e>
              <m:sup>
                <m:r>
                  <w:rPr>
                    <w:rFonts w:ascii="Cambria Math" w:hAnsi="Cambria Math" w:cs="Times New Roman"/>
                    <w:sz w:val="24"/>
                    <w:szCs w:val="24"/>
                  </w:rPr>
                  <m:t>fc</m:t>
                </m:r>
              </m:sup>
            </m:sSup>
          </m:num>
          <m:den>
            <m:sSup>
              <m:sSupPr>
                <m:ctrlPr>
                  <w:rPr>
                    <w:rFonts w:ascii="Cambria Math" w:hAnsi="Cambria Math" w:cs="Times New Roman"/>
                    <w:sz w:val="24"/>
                    <w:szCs w:val="24"/>
                  </w:rPr>
                </m:ctrlPr>
              </m:sSupPr>
              <m:e>
                <m:r>
                  <w:rPr>
                    <w:rFonts w:ascii="Cambria Math" w:hAnsi="Cambria Math" w:cs="Times New Roman"/>
                    <w:sz w:val="24"/>
                    <w:szCs w:val="24"/>
                  </w:rPr>
                  <m:t>V</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ch</m:t>
                </m:r>
              </m:sup>
            </m:sSup>
          </m:den>
        </m:f>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g</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in</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sum</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out</m:t>
            </m:r>
          </m:sup>
        </m:sSubSup>
        <m:r>
          <m:rPr>
            <m:sty m:val="p"/>
          </m:rPr>
          <w:rPr>
            <w:rFonts w:ascii="Cambria Math" w:hAnsi="Cambria Math" w:cs="Times New Roman"/>
            <w:sz w:val="24"/>
            <w:szCs w:val="24"/>
          </w:rPr>
          <m:t>∙</m:t>
        </m:r>
        <m:f>
          <m:fPr>
            <m:ctrlPr>
              <w:rPr>
                <w:rFonts w:ascii="Cambria Math" w:hAnsi="Cambria Math" w:cs="Times New Roman"/>
                <w:sz w:val="24"/>
                <w:szCs w:val="24"/>
              </w:rPr>
            </m:ctrlPr>
          </m:fPr>
          <m:num>
            <m:sSubSup>
              <m:sSubSupPr>
                <m:ctrlPr>
                  <w:rPr>
                    <w:rFonts w:ascii="Cambria Math" w:hAnsi="Cambria Math" w:cs="Times New Roman"/>
                    <w:sz w:val="24"/>
                    <w:szCs w:val="24"/>
                  </w:rPr>
                </m:ctrlPr>
              </m:sSubSupPr>
              <m:e>
                <m:r>
                  <w:rPr>
                    <w:rFonts w:ascii="Cambria Math" w:hAnsi="Cambria Math" w:cs="Times New Roman"/>
                    <w:sz w:val="24"/>
                    <w:szCs w:val="24"/>
                  </w:rPr>
                  <m:t>p</m:t>
                </m:r>
              </m:e>
              <m:sub>
                <m:r>
                  <w:rPr>
                    <w:rFonts w:ascii="Cambria Math" w:hAnsi="Cambria Math" w:cs="Times New Roman"/>
                    <w:sz w:val="24"/>
                    <w:szCs w:val="24"/>
                  </w:rPr>
                  <m:t>g</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ch</m:t>
                </m:r>
              </m:sup>
            </m:sSubSup>
          </m:num>
          <m:den>
            <m:sSubSup>
              <m:sSubSupPr>
                <m:ctrlPr>
                  <w:rPr>
                    <w:rFonts w:ascii="Cambria Math" w:hAnsi="Cambria Math" w:cs="Times New Roman"/>
                    <w:sz w:val="24"/>
                    <w:szCs w:val="24"/>
                  </w:rPr>
                </m:ctrlPr>
              </m:sSubSupPr>
              <m:e>
                <m:r>
                  <w:rPr>
                    <w:rFonts w:ascii="Cambria Math" w:hAnsi="Cambria Math" w:cs="Times New Roman"/>
                    <w:sz w:val="24"/>
                    <w:szCs w:val="24"/>
                  </w:rPr>
                  <m:t>p</m:t>
                </m:r>
              </m:e>
              <m:sub>
                <m:r>
                  <w:rPr>
                    <w:rFonts w:ascii="Cambria Math" w:hAnsi="Cambria Math" w:cs="Times New Roman"/>
                    <w:sz w:val="24"/>
                    <w:szCs w:val="24"/>
                  </w:rPr>
                  <m:t>sum</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ch</m:t>
                </m:r>
              </m:sup>
            </m:sSubSup>
          </m:den>
        </m:f>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g</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ch</m:t>
            </m:r>
            <m:r>
              <m:rPr>
                <m:sty m:val="p"/>
              </m:rPr>
              <w:rPr>
                <w:rFonts w:ascii="Cambria Math" w:hAnsi="Cambria Math" w:cs="Times New Roman"/>
                <w:sz w:val="24"/>
                <w:szCs w:val="24"/>
              </w:rPr>
              <m:t>2</m:t>
            </m:r>
            <m:r>
              <w:rPr>
                <w:rFonts w:ascii="Cambria Math" w:hAnsi="Cambria Math" w:cs="Times New Roman"/>
                <w:sz w:val="24"/>
                <w:szCs w:val="24"/>
              </w:rPr>
              <m:t>g</m:t>
            </m:r>
          </m:sup>
        </m:sSubSup>
        <m:r>
          <m:rPr>
            <m:sty m:val="p"/>
          </m:rPr>
          <w:rPr>
            <w:rFonts w:ascii="Cambria Math" w:hAnsi="Cambria Math" w:cs="Times New Roman"/>
            <w:sz w:val="24"/>
            <w:szCs w:val="24"/>
          </w:rPr>
          <m:t>)</m:t>
        </m:r>
      </m:oMath>
      <w:r w:rsidRPr="008930B9">
        <w:rPr>
          <w:rFonts w:ascii="Cambria Math" w:hAnsi="Cambria Math" w:cs="Times New Roman"/>
          <w:sz w:val="24"/>
          <w:szCs w:val="24"/>
        </w:rPr>
        <w:tab/>
      </w:r>
      <w:r w:rsidR="008B01AF" w:rsidRPr="008930B9">
        <w:rPr>
          <w:rFonts w:ascii="Times New Roman" w:hAnsi="Times New Roman" w:cs="Times New Roman"/>
          <w:sz w:val="24"/>
          <w:szCs w:val="24"/>
        </w:rPr>
        <w:t>(25)</w:t>
      </w:r>
    </w:p>
    <w:p w14:paraId="32EAAA28" w14:textId="2E39BE1B" w:rsidR="00C314F1" w:rsidRPr="008930B9" w:rsidRDefault="00C314F1" w:rsidP="008930B9">
      <w:pPr>
        <w:pStyle w:val="a0"/>
        <w:ind w:firstLine="238"/>
        <w:rPr>
          <w:sz w:val="24"/>
          <w:szCs w:val="24"/>
        </w:rPr>
      </w:pPr>
      <w:r w:rsidRPr="008930B9">
        <w:rPr>
          <w:rFonts w:hint="eastAsia"/>
          <w:sz w:val="24"/>
          <w:szCs w:val="24"/>
        </w:rPr>
        <w:t>W</w:t>
      </w:r>
      <w:r w:rsidRPr="008930B9">
        <w:rPr>
          <w:sz w:val="24"/>
          <w:szCs w:val="24"/>
        </w:rPr>
        <w:t xml:space="preserve">here </w:t>
      </w:r>
      <m:oMath>
        <m:sSubSup>
          <m:sSubSupPr>
            <m:ctrlPr>
              <w:rPr>
                <w:rFonts w:ascii="Cambria Math" w:hAnsi="Cambria Math"/>
                <w:sz w:val="24"/>
                <w:szCs w:val="24"/>
              </w:rPr>
            </m:ctrlPr>
          </m:sSubSupPr>
          <m:e>
            <m:acc>
              <m:accPr>
                <m:chr m:val="̇"/>
                <m:ctrlPr>
                  <w:rPr>
                    <w:rFonts w:ascii="Cambria Math" w:hAnsi="Cambria Math"/>
                    <w:sz w:val="24"/>
                    <w:szCs w:val="24"/>
                  </w:rPr>
                </m:ctrlPr>
              </m:accPr>
              <m:e>
                <m:r>
                  <w:rPr>
                    <w:rFonts w:ascii="Cambria Math" w:hAnsi="Cambria Math"/>
                    <w:sz w:val="24"/>
                    <w:szCs w:val="24"/>
                  </w:rPr>
                  <m:t>p</m:t>
                </m:r>
              </m:e>
            </m:acc>
          </m:e>
          <m:sub>
            <m:r>
              <w:rPr>
                <w:rFonts w:ascii="Cambria Math" w:hAnsi="Cambria Math"/>
                <w:sz w:val="24"/>
                <w:szCs w:val="24"/>
              </w:rPr>
              <m:t>g</m:t>
            </m:r>
            <m:sSub>
              <m:sSubPr>
                <m:ctrlPr>
                  <w:rPr>
                    <w:rFonts w:ascii="Cambria Math" w:hAnsi="Cambria Math"/>
                    <w:sz w:val="24"/>
                    <w:szCs w:val="24"/>
                  </w:rPr>
                </m:ctrlPr>
              </m:sSubPr>
              <m:e>
                <m:r>
                  <w:rPr>
                    <w:rFonts w:ascii="Cambria Math" w:hAnsi="Cambria Math"/>
                    <w:sz w:val="24"/>
                    <w:szCs w:val="24"/>
                  </w:rPr>
                  <m:t>H</m:t>
                </m:r>
              </m:e>
              <m:sub>
                <m:r>
                  <m:rPr>
                    <m:sty m:val="p"/>
                  </m:rPr>
                  <w:rPr>
                    <w:rFonts w:ascii="Cambria Math" w:hAnsi="Cambria Math"/>
                    <w:sz w:val="24"/>
                    <w:szCs w:val="24"/>
                  </w:rPr>
                  <m:t>2</m:t>
                </m:r>
              </m:sub>
            </m:sSub>
            <m:r>
              <w:rPr>
                <w:rFonts w:ascii="Cambria Math" w:hAnsi="Cambria Math"/>
                <w:sz w:val="24"/>
                <w:szCs w:val="24"/>
              </w:rPr>
              <m:t>O</m:t>
            </m:r>
          </m:sub>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ch</m:t>
            </m:r>
          </m:sup>
        </m:sSubSup>
      </m:oMath>
      <w:r w:rsidRPr="008930B9">
        <w:rPr>
          <w:rFonts w:hint="eastAsia"/>
          <w:sz w:val="24"/>
          <w:szCs w:val="24"/>
        </w:rPr>
        <w:t xml:space="preserve"> </w:t>
      </w:r>
      <w:r w:rsidRPr="008930B9">
        <w:rPr>
          <w:sz w:val="24"/>
          <w:szCs w:val="24"/>
        </w:rPr>
        <w:t>is the rate of vapor pressure</w:t>
      </w:r>
      <w:r w:rsidR="00F4580E">
        <w:rPr>
          <w:sz w:val="24"/>
          <w:szCs w:val="24"/>
        </w:rPr>
        <w:t xml:space="preserve"> </w:t>
      </w:r>
      <w:r w:rsidR="00F4580E" w:rsidRPr="008930B9">
        <w:rPr>
          <w:sz w:val="24"/>
          <w:szCs w:val="24"/>
        </w:rPr>
        <w:t>change</w:t>
      </w:r>
      <w:r w:rsidR="00D2376D">
        <w:rPr>
          <w:sz w:val="24"/>
          <w:szCs w:val="24"/>
        </w:rPr>
        <w:t xml:space="preserve"> in</w:t>
      </w:r>
      <w:r w:rsidR="00D2376D" w:rsidRPr="00D2376D">
        <w:rPr>
          <w:sz w:val="24"/>
          <w:szCs w:val="24"/>
        </w:rPr>
        <w:t xml:space="preserve"> </w:t>
      </w:r>
      <w:r w:rsidR="00D2376D">
        <w:rPr>
          <w:sz w:val="24"/>
          <w:szCs w:val="24"/>
        </w:rPr>
        <w:t>the cathode flow channel</w:t>
      </w:r>
      <w:r w:rsidRPr="008930B9">
        <w:rPr>
          <w:sz w:val="24"/>
          <w:szCs w:val="24"/>
        </w:rPr>
        <w:t>.</w:t>
      </w:r>
    </w:p>
    <w:p w14:paraId="42ED2D35" w14:textId="7A3550AD" w:rsidR="000A308D" w:rsidRPr="008930B9" w:rsidRDefault="000A308D" w:rsidP="008930B9">
      <w:pPr>
        <w:pStyle w:val="a0"/>
        <w:ind w:firstLine="238"/>
        <w:rPr>
          <w:sz w:val="24"/>
          <w:szCs w:val="24"/>
        </w:rPr>
      </w:pPr>
      <w:r w:rsidRPr="008930B9">
        <w:rPr>
          <w:sz w:val="24"/>
          <w:szCs w:val="24"/>
        </w:rPr>
        <w:t xml:space="preserve">The rate of </w:t>
      </w:r>
      <w:bookmarkStart w:id="118" w:name="OLE_LINK65"/>
      <w:r w:rsidR="00F4580E" w:rsidRPr="008930B9">
        <w:rPr>
          <w:sz w:val="24"/>
          <w:szCs w:val="24"/>
        </w:rPr>
        <w:t xml:space="preserve">the partial pressure oxygen </w:t>
      </w:r>
      <w:r w:rsidRPr="008930B9">
        <w:rPr>
          <w:sz w:val="24"/>
          <w:szCs w:val="24"/>
        </w:rPr>
        <w:t>change</w:t>
      </w:r>
      <w:bookmarkEnd w:id="118"/>
      <w:r w:rsidR="00D2376D">
        <w:rPr>
          <w:sz w:val="24"/>
          <w:szCs w:val="24"/>
        </w:rPr>
        <w:t xml:space="preserve"> in</w:t>
      </w:r>
      <w:r w:rsidR="00D2376D" w:rsidRPr="00D2376D">
        <w:rPr>
          <w:sz w:val="24"/>
          <w:szCs w:val="24"/>
        </w:rPr>
        <w:t xml:space="preserve"> </w:t>
      </w:r>
      <w:r w:rsidR="00D2376D">
        <w:rPr>
          <w:sz w:val="24"/>
          <w:szCs w:val="24"/>
        </w:rPr>
        <w:t>the cathode flow channel</w:t>
      </w:r>
      <w:r w:rsidRPr="008930B9">
        <w:rPr>
          <w:sz w:val="24"/>
          <w:szCs w:val="24"/>
        </w:rPr>
        <w:t xml:space="preserve"> is expressed as:</w:t>
      </w:r>
    </w:p>
    <w:p w14:paraId="670D6988" w14:textId="0993A819" w:rsidR="00FE0B7F" w:rsidRPr="008930B9" w:rsidRDefault="00FE0B7F" w:rsidP="008930B9">
      <w:pPr>
        <w:pStyle w:val="affa"/>
        <w:spacing w:before="240" w:after="240"/>
        <w:ind w:firstLine="482"/>
        <w:jc w:val="center"/>
        <w:rPr>
          <w:rFonts w:ascii="Times New Roman" w:hAnsi="Times New Roman" w:cs="Times New Roman"/>
          <w:sz w:val="24"/>
          <w:szCs w:val="24"/>
        </w:rPr>
      </w:pPr>
      <w:r w:rsidRPr="008930B9">
        <w:rPr>
          <w:rFonts w:ascii="Cambria Math" w:hAnsi="Cambria Math" w:cs="Times New Roman"/>
          <w:sz w:val="24"/>
          <w:szCs w:val="24"/>
        </w:rPr>
        <w:tab/>
      </w:r>
      <m:oMath>
        <m:sSubSup>
          <m:sSubSupPr>
            <m:ctrlPr>
              <w:rPr>
                <w:rFonts w:ascii="Cambria Math" w:hAnsi="Cambria Math" w:cs="Times New Roman"/>
                <w:sz w:val="24"/>
                <w:szCs w:val="24"/>
              </w:rPr>
            </m:ctrlPr>
          </m:sSubSupPr>
          <m:e>
            <m:acc>
              <m:accPr>
                <m:chr m:val="̇"/>
                <m:ctrlPr>
                  <w:rPr>
                    <w:rFonts w:ascii="Cambria Math" w:hAnsi="Cambria Math" w:cs="Times New Roman"/>
                    <w:sz w:val="24"/>
                    <w:szCs w:val="24"/>
                  </w:rPr>
                </m:ctrlPr>
              </m:accPr>
              <m:e>
                <m:r>
                  <w:rPr>
                    <w:rFonts w:ascii="Cambria Math" w:hAnsi="Cambria Math" w:cs="Times New Roman"/>
                    <w:sz w:val="24"/>
                    <w:szCs w:val="24"/>
                  </w:rPr>
                  <m:t>p</m:t>
                </m:r>
              </m:e>
            </m:acc>
          </m:e>
          <m:sub>
            <m:sSub>
              <m:sSubPr>
                <m:ctrlPr>
                  <w:rPr>
                    <w:rFonts w:ascii="Cambria Math" w:hAnsi="Cambria Math" w:cs="Times New Roman"/>
                    <w:sz w:val="24"/>
                    <w:szCs w:val="24"/>
                  </w:rPr>
                </m:ctrlPr>
              </m:sSubPr>
              <m:e>
                <m:r>
                  <w:rPr>
                    <w:rFonts w:ascii="Cambria Math" w:hAnsi="Cambria Math" w:cs="Times New Roman"/>
                    <w:sz w:val="24"/>
                    <w:szCs w:val="24"/>
                  </w:rPr>
                  <m:t>O</m:t>
                </m:r>
              </m:e>
              <m:sub>
                <m:r>
                  <m:rPr>
                    <m:sty m:val="p"/>
                  </m:rPr>
                  <w:rPr>
                    <w:rFonts w:ascii="Cambria Math" w:hAnsi="Cambria Math" w:cs="Times New Roman"/>
                    <w:sz w:val="24"/>
                    <w:szCs w:val="24"/>
                  </w:rPr>
                  <m:t>2</m:t>
                </m:r>
              </m:sub>
            </m:sSub>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ch</m:t>
            </m:r>
          </m:sup>
        </m:sSubSup>
        <m:r>
          <m:rPr>
            <m:sty m:val="p"/>
          </m:rP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R</m:t>
            </m:r>
            <m:sSup>
              <m:sSupPr>
                <m:ctrlPr>
                  <w:rPr>
                    <w:rFonts w:ascii="Cambria Math" w:hAnsi="Cambria Math" w:cs="Times New Roman"/>
                    <w:sz w:val="24"/>
                    <w:szCs w:val="24"/>
                  </w:rPr>
                </m:ctrlPr>
              </m:sSupPr>
              <m:e>
                <m:r>
                  <w:rPr>
                    <w:rFonts w:ascii="Cambria Math" w:hAnsi="Cambria Math" w:cs="Times New Roman"/>
                    <w:sz w:val="24"/>
                    <w:szCs w:val="24"/>
                  </w:rPr>
                  <m:t>T</m:t>
                </m:r>
              </m:e>
              <m:sup>
                <m:r>
                  <w:rPr>
                    <w:rFonts w:ascii="Cambria Math" w:hAnsi="Cambria Math" w:cs="Times New Roman"/>
                    <w:sz w:val="24"/>
                    <w:szCs w:val="24"/>
                  </w:rPr>
                  <m:t>fc</m:t>
                </m:r>
              </m:sup>
            </m:sSup>
          </m:num>
          <m:den>
            <m:sSup>
              <m:sSupPr>
                <m:ctrlPr>
                  <w:rPr>
                    <w:rFonts w:ascii="Cambria Math" w:hAnsi="Cambria Math" w:cs="Times New Roman"/>
                    <w:sz w:val="24"/>
                    <w:szCs w:val="24"/>
                  </w:rPr>
                </m:ctrlPr>
              </m:sSupPr>
              <m:e>
                <m:r>
                  <w:rPr>
                    <w:rFonts w:ascii="Cambria Math" w:hAnsi="Cambria Math" w:cs="Times New Roman"/>
                    <w:sz w:val="24"/>
                    <w:szCs w:val="24"/>
                  </w:rPr>
                  <m:t>V</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ch</m:t>
                </m:r>
              </m:sup>
            </m:sSup>
          </m:den>
        </m:f>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O</m:t>
                </m:r>
              </m:e>
              <m:sub>
                <m:r>
                  <m:rPr>
                    <m:sty m:val="p"/>
                  </m:rPr>
                  <w:rPr>
                    <w:rFonts w:ascii="Cambria Math" w:hAnsi="Cambria Math" w:cs="Times New Roman"/>
                    <w:sz w:val="24"/>
                    <w:szCs w:val="24"/>
                  </w:rPr>
                  <m:t>2</m:t>
                </m:r>
              </m:sub>
            </m:sSub>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in</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sum</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out</m:t>
            </m:r>
          </m:sup>
        </m:sSubSup>
        <m:r>
          <m:rPr>
            <m:sty m:val="p"/>
          </m:rPr>
          <w:rPr>
            <w:rFonts w:ascii="Cambria Math" w:hAnsi="Cambria Math" w:cs="Times New Roman"/>
            <w:sz w:val="24"/>
            <w:szCs w:val="24"/>
          </w:rPr>
          <m:t>∙</m:t>
        </m:r>
        <m:f>
          <m:fPr>
            <m:ctrlPr>
              <w:rPr>
                <w:rFonts w:ascii="Cambria Math" w:hAnsi="Cambria Math" w:cs="Times New Roman"/>
                <w:sz w:val="24"/>
                <w:szCs w:val="24"/>
              </w:rPr>
            </m:ctrlPr>
          </m:fPr>
          <m:num>
            <m:sSubSup>
              <m:sSubSupPr>
                <m:ctrlPr>
                  <w:rPr>
                    <w:rFonts w:ascii="Cambria Math" w:hAnsi="Cambria Math" w:cs="Times New Roman"/>
                    <w:sz w:val="24"/>
                    <w:szCs w:val="24"/>
                  </w:rPr>
                </m:ctrlPr>
              </m:sSubSupPr>
              <m:e>
                <m:r>
                  <w:rPr>
                    <w:rFonts w:ascii="Cambria Math" w:hAnsi="Cambria Math" w:cs="Times New Roman"/>
                    <w:sz w:val="24"/>
                    <w:szCs w:val="24"/>
                  </w:rPr>
                  <m:t>p</m:t>
                </m:r>
              </m:e>
              <m:sub>
                <m:sSub>
                  <m:sSubPr>
                    <m:ctrlPr>
                      <w:rPr>
                        <w:rFonts w:ascii="Cambria Math" w:hAnsi="Cambria Math" w:cs="Times New Roman"/>
                        <w:sz w:val="24"/>
                        <w:szCs w:val="24"/>
                      </w:rPr>
                    </m:ctrlPr>
                  </m:sSubPr>
                  <m:e>
                    <m:r>
                      <w:rPr>
                        <w:rFonts w:ascii="Cambria Math" w:hAnsi="Cambria Math" w:cs="Times New Roman"/>
                        <w:sz w:val="24"/>
                        <w:szCs w:val="24"/>
                      </w:rPr>
                      <m:t>O</m:t>
                    </m:r>
                  </m:e>
                  <m:sub>
                    <m:r>
                      <m:rPr>
                        <m:sty m:val="p"/>
                      </m:rPr>
                      <w:rPr>
                        <w:rFonts w:ascii="Cambria Math" w:hAnsi="Cambria Math" w:cs="Times New Roman"/>
                        <w:sz w:val="24"/>
                        <w:szCs w:val="24"/>
                      </w:rPr>
                      <m:t>2</m:t>
                    </m:r>
                  </m:sub>
                </m:sSub>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ch</m:t>
                </m:r>
              </m:sup>
            </m:sSubSup>
          </m:num>
          <m:den>
            <m:sSubSup>
              <m:sSubSupPr>
                <m:ctrlPr>
                  <w:rPr>
                    <w:rFonts w:ascii="Cambria Math" w:hAnsi="Cambria Math" w:cs="Times New Roman"/>
                    <w:sz w:val="24"/>
                    <w:szCs w:val="24"/>
                  </w:rPr>
                </m:ctrlPr>
              </m:sSubSupPr>
              <m:e>
                <m:r>
                  <w:rPr>
                    <w:rFonts w:ascii="Cambria Math" w:hAnsi="Cambria Math" w:cs="Times New Roman"/>
                    <w:sz w:val="24"/>
                    <w:szCs w:val="24"/>
                  </w:rPr>
                  <m:t>p</m:t>
                </m:r>
              </m:e>
              <m:sub>
                <m:r>
                  <w:rPr>
                    <w:rFonts w:ascii="Cambria Math" w:hAnsi="Cambria Math" w:cs="Times New Roman"/>
                    <w:sz w:val="24"/>
                    <w:szCs w:val="24"/>
                  </w:rPr>
                  <m:t>sum</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ch</m:t>
                </m:r>
              </m:sup>
            </m:sSubSup>
          </m:den>
        </m:f>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O</m:t>
                </m:r>
              </m:e>
              <m:sub>
                <m:r>
                  <m:rPr>
                    <m:sty m:val="p"/>
                  </m:rPr>
                  <w:rPr>
                    <w:rFonts w:ascii="Cambria Math" w:hAnsi="Cambria Math" w:cs="Times New Roman"/>
                    <w:sz w:val="24"/>
                    <w:szCs w:val="24"/>
                  </w:rPr>
                  <m:t>2</m:t>
                </m:r>
              </m:sub>
            </m:sSub>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ch</m:t>
            </m:r>
            <m:r>
              <m:rPr>
                <m:sty m:val="p"/>
              </m:rPr>
              <w:rPr>
                <w:rFonts w:ascii="Cambria Math" w:hAnsi="Cambria Math" w:cs="Times New Roman"/>
                <w:sz w:val="24"/>
                <w:szCs w:val="24"/>
              </w:rPr>
              <m:t>2</m:t>
            </m:r>
            <m:r>
              <w:rPr>
                <w:rFonts w:ascii="Cambria Math" w:hAnsi="Cambria Math" w:cs="Times New Roman"/>
                <w:sz w:val="24"/>
                <w:szCs w:val="24"/>
              </w:rPr>
              <m:t>g</m:t>
            </m:r>
          </m:sup>
        </m:sSubSup>
        <m:r>
          <m:rPr>
            <m:sty m:val="p"/>
          </m:rPr>
          <w:rPr>
            <w:rFonts w:ascii="Cambria Math" w:hAnsi="Cambria Math" w:cs="Times New Roman"/>
            <w:sz w:val="24"/>
            <w:szCs w:val="24"/>
          </w:rPr>
          <m:t>)</m:t>
        </m:r>
      </m:oMath>
      <w:r w:rsidRPr="008930B9">
        <w:rPr>
          <w:rFonts w:ascii="Cambria Math" w:hAnsi="Cambria Math" w:cs="Times New Roman"/>
          <w:sz w:val="24"/>
          <w:szCs w:val="24"/>
        </w:rPr>
        <w:tab/>
      </w:r>
      <w:r w:rsidR="006D4BD1" w:rsidRPr="008930B9">
        <w:rPr>
          <w:rFonts w:ascii="Times New Roman" w:hAnsi="Times New Roman" w:cs="Times New Roman" w:hint="eastAsia"/>
          <w:sz w:val="24"/>
          <w:szCs w:val="24"/>
        </w:rPr>
        <w:t>(</w:t>
      </w:r>
      <w:r w:rsidR="006D4BD1" w:rsidRPr="008930B9">
        <w:rPr>
          <w:rFonts w:ascii="Times New Roman" w:hAnsi="Times New Roman" w:cs="Times New Roman"/>
          <w:sz w:val="24"/>
          <w:szCs w:val="24"/>
        </w:rPr>
        <w:t>26)</w:t>
      </w:r>
    </w:p>
    <w:p w14:paraId="35830AF0" w14:textId="06103AC4" w:rsidR="00D1669F" w:rsidRPr="008930B9" w:rsidRDefault="00D1669F" w:rsidP="008930B9">
      <w:pPr>
        <w:pStyle w:val="a0"/>
        <w:ind w:firstLine="238"/>
        <w:rPr>
          <w:sz w:val="24"/>
          <w:szCs w:val="24"/>
        </w:rPr>
      </w:pPr>
      <w:r w:rsidRPr="008930B9">
        <w:rPr>
          <w:rFonts w:hint="eastAsia"/>
          <w:sz w:val="24"/>
          <w:szCs w:val="24"/>
        </w:rPr>
        <w:t>W</w:t>
      </w:r>
      <w:r w:rsidRPr="008930B9">
        <w:rPr>
          <w:sz w:val="24"/>
          <w:szCs w:val="24"/>
        </w:rPr>
        <w:t xml:space="preserve">here </w:t>
      </w:r>
      <m:oMath>
        <m:sSubSup>
          <m:sSubSupPr>
            <m:ctrlPr>
              <w:rPr>
                <w:rFonts w:ascii="Cambria Math" w:hAnsi="Cambria Math"/>
                <w:sz w:val="24"/>
                <w:szCs w:val="24"/>
              </w:rPr>
            </m:ctrlPr>
          </m:sSubSupPr>
          <m:e>
            <m:acc>
              <m:accPr>
                <m:chr m:val="̇"/>
                <m:ctrlPr>
                  <w:rPr>
                    <w:rFonts w:ascii="Cambria Math" w:hAnsi="Cambria Math"/>
                    <w:sz w:val="24"/>
                    <w:szCs w:val="24"/>
                  </w:rPr>
                </m:ctrlPr>
              </m:accPr>
              <m:e>
                <m:r>
                  <w:rPr>
                    <w:rFonts w:ascii="Cambria Math" w:hAnsi="Cambria Math"/>
                    <w:sz w:val="24"/>
                    <w:szCs w:val="24"/>
                  </w:rPr>
                  <m:t>p</m:t>
                </m:r>
              </m:e>
            </m:acc>
          </m:e>
          <m:sub>
            <m:sSub>
              <m:sSubPr>
                <m:ctrlPr>
                  <w:rPr>
                    <w:rFonts w:ascii="Cambria Math" w:hAnsi="Cambria Math"/>
                    <w:sz w:val="24"/>
                    <w:szCs w:val="24"/>
                  </w:rPr>
                </m:ctrlPr>
              </m:sSubPr>
              <m:e>
                <m:r>
                  <w:rPr>
                    <w:rFonts w:ascii="Cambria Math" w:hAnsi="Cambria Math"/>
                    <w:sz w:val="24"/>
                    <w:szCs w:val="24"/>
                  </w:rPr>
                  <m:t>O</m:t>
                </m:r>
              </m:e>
              <m:sub>
                <m:r>
                  <m:rPr>
                    <m:sty m:val="p"/>
                  </m:rPr>
                  <w:rPr>
                    <w:rFonts w:ascii="Cambria Math" w:hAnsi="Cambria Math"/>
                    <w:sz w:val="24"/>
                    <w:szCs w:val="24"/>
                  </w:rPr>
                  <m:t>2</m:t>
                </m:r>
              </m:sub>
            </m:sSub>
          </m:sub>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ch</m:t>
            </m:r>
          </m:sup>
        </m:sSubSup>
      </m:oMath>
      <w:r w:rsidRPr="008930B9">
        <w:rPr>
          <w:rFonts w:hint="eastAsia"/>
          <w:sz w:val="24"/>
          <w:szCs w:val="24"/>
        </w:rPr>
        <w:t xml:space="preserve"> </w:t>
      </w:r>
      <w:r w:rsidRPr="008930B9">
        <w:rPr>
          <w:sz w:val="24"/>
          <w:szCs w:val="24"/>
        </w:rPr>
        <w:t xml:space="preserve">is the rate of </w:t>
      </w:r>
      <w:r w:rsidR="00F4580E">
        <w:rPr>
          <w:sz w:val="24"/>
          <w:szCs w:val="24"/>
        </w:rPr>
        <w:t>the partial pressure oxygen change</w:t>
      </w:r>
      <w:r w:rsidR="00E378B0" w:rsidRPr="008930B9">
        <w:rPr>
          <w:sz w:val="24"/>
          <w:szCs w:val="24"/>
        </w:rPr>
        <w:t>.</w:t>
      </w:r>
    </w:p>
    <w:p w14:paraId="0526D175" w14:textId="66525178" w:rsidR="007C7BF9" w:rsidRPr="008930B9" w:rsidRDefault="006907A3" w:rsidP="00B67E4D">
      <w:pPr>
        <w:pStyle w:val="3"/>
        <w:spacing w:beforeLines="0" w:before="0" w:afterLines="0" w:after="0" w:line="300" w:lineRule="auto"/>
        <w:rPr>
          <w:rFonts w:ascii="Times New Roman" w:hAnsi="Times New Roman" w:cs="Times New Roman"/>
          <w:bCs w:val="0"/>
          <w:i/>
          <w:sz w:val="24"/>
          <w:szCs w:val="24"/>
        </w:rPr>
      </w:pPr>
      <w:r w:rsidRPr="008930B9">
        <w:rPr>
          <w:rFonts w:ascii="Times New Roman" w:hAnsi="Times New Roman" w:cs="Times New Roman"/>
          <w:bCs w:val="0"/>
          <w:i/>
          <w:sz w:val="24"/>
          <w:szCs w:val="24"/>
        </w:rPr>
        <w:t>Gas Diffusion Layer</w:t>
      </w:r>
    </w:p>
    <w:p w14:paraId="4077C2D7" w14:textId="3B68A37E" w:rsidR="007E67EB" w:rsidRPr="008930B9" w:rsidRDefault="007E67EB" w:rsidP="008930B9">
      <w:pPr>
        <w:pStyle w:val="a0"/>
        <w:ind w:firstLine="238"/>
        <w:rPr>
          <w:sz w:val="24"/>
          <w:szCs w:val="24"/>
        </w:rPr>
      </w:pPr>
      <w:r w:rsidRPr="008930B9">
        <w:rPr>
          <w:sz w:val="24"/>
          <w:szCs w:val="24"/>
        </w:rPr>
        <w:t xml:space="preserve">In the </w:t>
      </w:r>
      <w:r w:rsidR="003C0E55" w:rsidRPr="008930B9">
        <w:rPr>
          <w:sz w:val="24"/>
          <w:szCs w:val="24"/>
        </w:rPr>
        <w:t>GDL</w:t>
      </w:r>
      <w:r w:rsidRPr="008930B9">
        <w:rPr>
          <w:sz w:val="24"/>
          <w:szCs w:val="24"/>
        </w:rPr>
        <w:t xml:space="preserve">, liquid water and water vapor coexist. When the pressure of water vapor is higher than the local saturated vapor pressure, water vapor </w:t>
      </w:r>
      <w:r w:rsidR="00364FCB" w:rsidRPr="008930B9">
        <w:rPr>
          <w:sz w:val="24"/>
          <w:szCs w:val="24"/>
        </w:rPr>
        <w:t>can</w:t>
      </w:r>
      <w:r w:rsidRPr="008930B9">
        <w:rPr>
          <w:sz w:val="24"/>
          <w:szCs w:val="24"/>
        </w:rPr>
        <w:t xml:space="preserve"> condense into liquid water. If liquid water exists and water vapor is not saturated, liquid water </w:t>
      </w:r>
      <w:r w:rsidR="00364FCB" w:rsidRPr="008930B9">
        <w:rPr>
          <w:sz w:val="24"/>
          <w:szCs w:val="24"/>
        </w:rPr>
        <w:t>can</w:t>
      </w:r>
      <w:r w:rsidRPr="008930B9">
        <w:rPr>
          <w:sz w:val="24"/>
          <w:szCs w:val="24"/>
        </w:rPr>
        <w:t xml:space="preserve"> evaporate into water vapor. In PEMFC modeling, the most commonly used equation to calculate the rate of water condensation and evaporation at the macro level is as follows </w:t>
      </w:r>
      <w:r w:rsidR="00133BA3" w:rsidRPr="008930B9">
        <w:rPr>
          <w:sz w:val="24"/>
          <w:szCs w:val="24"/>
        </w:rPr>
        <w:fldChar w:fldCharType="begin"/>
      </w:r>
      <w:r w:rsidR="00604815">
        <w:rPr>
          <w:sz w:val="24"/>
          <w:szCs w:val="24"/>
        </w:rPr>
        <w:instrText xml:space="preserve"> ADDIN EN.CITE &lt;EndNote&gt;&lt;Cite&gt;&lt;Author&gt;Wu&lt;/Author&gt;&lt;Year&gt;2009&lt;/Year&gt;&lt;RecNum&gt;37&lt;/RecNum&gt;&lt;DisplayText&gt;[39]&lt;/DisplayText&gt;&lt;record&gt;&lt;rec-number&gt;37&lt;/rec-number&gt;&lt;foreign-keys&gt;&lt;key app="EN" db-id="000swzsf7z55zwep9ta5fp0f9v2zz9d29vaz" timestamp="1698905381"&gt;37&lt;/key&gt;&lt;/foreign-keys&gt;&lt;ref-type name="Journal Article"&gt;17&lt;/ref-type&gt;&lt;contributors&gt;&lt;authors&gt;&lt;author&gt;Wu, Hao&lt;/author&gt;&lt;author&gt;Li, Xianguo&lt;/author&gt;&lt;author&gt;Berg, Peter&lt;/author&gt;&lt;/authors&gt;&lt;/contributors&gt;&lt;titles&gt;&lt;title&gt;On the modeling of water transport in polymer elect</w:instrText>
      </w:r>
      <w:r w:rsidR="00604815">
        <w:rPr>
          <w:rFonts w:hint="eastAsia"/>
          <w:sz w:val="24"/>
          <w:szCs w:val="24"/>
        </w:rPr>
        <w:instrText>rolyte membrane fuel cells&lt;/title&gt;&lt;secondary-title&gt;Electrochimica Acta&lt;/secondary-title&gt;&lt;translated-title&gt;&lt;style face="normal" font="default" charset="134" size="100%"&gt;</w:instrText>
      </w:r>
      <w:r w:rsidR="00604815">
        <w:rPr>
          <w:rFonts w:hint="eastAsia"/>
          <w:sz w:val="24"/>
          <w:szCs w:val="24"/>
        </w:rPr>
        <w:instrText>聚合物电解质膜燃料电池中水传输的建模</w:instrText>
      </w:r>
      <w:r w:rsidR="00604815">
        <w:rPr>
          <w:rFonts w:hint="eastAsia"/>
          <w:sz w:val="24"/>
          <w:szCs w:val="24"/>
        </w:rPr>
        <w:instrText>&lt;/style&gt;&lt;/translated-title&gt;&lt;/titles&gt;&lt;periodical&gt;&lt;full-title&gt;Electroch</w:instrText>
      </w:r>
      <w:r w:rsidR="00604815">
        <w:rPr>
          <w:sz w:val="24"/>
          <w:szCs w:val="24"/>
        </w:rPr>
        <w:instrText>imica Acta&lt;/full-title&gt;&lt;/periodical&gt;&lt;pages&gt;6913-6927&lt;/pages&gt;&lt;volume&gt;54&lt;/volume&gt;&lt;number&gt;27&lt;/number&gt;&lt;dates&gt;&lt;year&gt;2009&lt;/year&gt;&lt;/dates&gt;&lt;isbn&gt;0013-4686&lt;/isbn&gt;&lt;urls&gt;&lt;/urls&gt;&lt;/record&gt;&lt;/Cite&gt;&lt;/EndNote&gt;</w:instrText>
      </w:r>
      <w:r w:rsidR="00133BA3" w:rsidRPr="008930B9">
        <w:rPr>
          <w:sz w:val="24"/>
          <w:szCs w:val="24"/>
        </w:rPr>
        <w:fldChar w:fldCharType="separate"/>
      </w:r>
      <w:r w:rsidR="00604815">
        <w:rPr>
          <w:noProof/>
          <w:sz w:val="24"/>
          <w:szCs w:val="24"/>
        </w:rPr>
        <w:t>[39]</w:t>
      </w:r>
      <w:r w:rsidR="00133BA3" w:rsidRPr="008930B9">
        <w:rPr>
          <w:sz w:val="24"/>
          <w:szCs w:val="24"/>
        </w:rPr>
        <w:fldChar w:fldCharType="end"/>
      </w:r>
      <w:r w:rsidRPr="008930B9">
        <w:rPr>
          <w:sz w:val="24"/>
          <w:szCs w:val="24"/>
        </w:rPr>
        <w:t>:</w:t>
      </w:r>
    </w:p>
    <w:p w14:paraId="65A8C6E2" w14:textId="724EB128" w:rsidR="00FE0B7F" w:rsidRPr="008930B9" w:rsidRDefault="00FE0B7F" w:rsidP="008930B9">
      <w:pPr>
        <w:pStyle w:val="affa"/>
        <w:spacing w:before="240" w:after="240"/>
        <w:ind w:firstLine="482"/>
        <w:jc w:val="center"/>
        <w:rPr>
          <w:rFonts w:ascii="Times New Roman" w:hAnsi="Times New Roman" w:cs="Times New Roman"/>
          <w:sz w:val="24"/>
          <w:szCs w:val="24"/>
        </w:rPr>
      </w:pPr>
      <w:r w:rsidRPr="008930B9">
        <w:rPr>
          <w:rFonts w:ascii="Cambria Math" w:hAnsi="Cambria Math" w:cs="Times New Roman"/>
          <w:sz w:val="24"/>
          <w:szCs w:val="24"/>
        </w:rPr>
        <w:tab/>
      </w:r>
      <m:oMath>
        <m:sSub>
          <m:sSubPr>
            <m:ctrlPr>
              <w:rPr>
                <w:rFonts w:ascii="Cambria Math" w:hAnsi="Cambria Math" w:cs="Times New Roman"/>
                <w:szCs w:val="21"/>
              </w:rPr>
            </m:ctrlPr>
          </m:sSubPr>
          <m:e>
            <m:r>
              <w:rPr>
                <w:rFonts w:ascii="Cambria Math" w:hAnsi="Cambria Math" w:cs="Times New Roman"/>
                <w:szCs w:val="21"/>
              </w:rPr>
              <m:t>S</m:t>
            </m:r>
          </m:e>
          <m:sub>
            <m:r>
              <w:rPr>
                <w:rFonts w:ascii="Cambria Math" w:hAnsi="Cambria Math" w:cs="Times New Roman"/>
                <w:szCs w:val="21"/>
              </w:rPr>
              <m:t>g</m:t>
            </m:r>
            <m:r>
              <m:rPr>
                <m:sty m:val="p"/>
              </m:rPr>
              <w:rPr>
                <w:rFonts w:ascii="Cambria Math" w:hAnsi="Cambria Math" w:cs="Times New Roman"/>
                <w:szCs w:val="21"/>
              </w:rPr>
              <m:t>2</m:t>
            </m:r>
            <m:r>
              <w:rPr>
                <w:rFonts w:ascii="Cambria Math" w:hAnsi="Cambria Math" w:cs="Times New Roman"/>
                <w:szCs w:val="21"/>
              </w:rPr>
              <m:t>l</m:t>
            </m:r>
          </m:sub>
        </m:sSub>
        <m:r>
          <m:rPr>
            <m:sty m:val="p"/>
          </m:rPr>
          <w:rPr>
            <w:rFonts w:ascii="Cambria Math" w:hAnsi="Cambria Math" w:cs="Times New Roman"/>
            <w:szCs w:val="21"/>
          </w:rPr>
          <m:t>=</m:t>
        </m:r>
        <m:d>
          <m:dPr>
            <m:begChr m:val="{"/>
            <m:endChr m:val=""/>
            <m:ctrlPr>
              <w:rPr>
                <w:rFonts w:ascii="Cambria Math" w:hAnsi="Cambria Math" w:cs="Times New Roman"/>
                <w:szCs w:val="21"/>
              </w:rPr>
            </m:ctrlPr>
          </m:dPr>
          <m:e>
            <m:eqArr>
              <m:eqArrPr>
                <m:ctrlPr>
                  <w:rPr>
                    <w:rFonts w:ascii="Cambria Math" w:hAnsi="Cambria Math" w:cs="Times New Roman"/>
                    <w:szCs w:val="21"/>
                  </w:rPr>
                </m:ctrlPr>
              </m:eqArrPr>
              <m:e>
                <m:sSub>
                  <m:sSubPr>
                    <m:ctrlPr>
                      <w:rPr>
                        <w:rFonts w:ascii="Cambria Math" w:hAnsi="Cambria Math" w:cs="Times New Roman"/>
                        <w:szCs w:val="21"/>
                      </w:rPr>
                    </m:ctrlPr>
                  </m:sSubPr>
                  <m:e>
                    <m:r>
                      <w:rPr>
                        <w:rFonts w:ascii="Cambria Math" w:hAnsi="Cambria Math" w:cs="Times New Roman"/>
                        <w:szCs w:val="21"/>
                      </w:rPr>
                      <m:t>r</m:t>
                    </m:r>
                  </m:e>
                  <m:sub>
                    <m:r>
                      <w:rPr>
                        <w:rFonts w:ascii="Cambria Math" w:hAnsi="Cambria Math" w:cs="Times New Roman"/>
                        <w:szCs w:val="21"/>
                      </w:rPr>
                      <m:t>g</m:t>
                    </m:r>
                    <m:r>
                      <m:rPr>
                        <m:sty m:val="p"/>
                      </m:rPr>
                      <w:rPr>
                        <w:rFonts w:ascii="Cambria Math" w:hAnsi="Cambria Math" w:cs="Times New Roman"/>
                        <w:szCs w:val="21"/>
                      </w:rPr>
                      <m:t>2</m:t>
                    </m:r>
                    <m:r>
                      <w:rPr>
                        <w:rFonts w:ascii="Cambria Math" w:hAnsi="Cambria Math" w:cs="Times New Roman"/>
                        <w:szCs w:val="21"/>
                      </w:rPr>
                      <m:t>l</m:t>
                    </m:r>
                  </m:sub>
                </m:sSub>
                <m:r>
                  <w:rPr>
                    <w:rFonts w:ascii="Cambria Math" w:hAnsi="Cambria Math" w:cs="Times New Roman"/>
                    <w:szCs w:val="21"/>
                  </w:rPr>
                  <m:t>ε</m:t>
                </m:r>
                <m:r>
                  <m:rPr>
                    <m:sty m:val="p"/>
                  </m:rPr>
                  <w:rPr>
                    <w:rFonts w:ascii="Cambria Math" w:hAnsi="Cambria Math" w:cs="Times New Roman"/>
                    <w:szCs w:val="21"/>
                  </w:rPr>
                  <m:t>(1-</m:t>
                </m:r>
                <m:r>
                  <w:rPr>
                    <w:rFonts w:ascii="Cambria Math" w:hAnsi="Cambria Math" w:cs="Times New Roman"/>
                    <w:szCs w:val="21"/>
                  </w:rPr>
                  <m:t>s</m:t>
                </m:r>
                <m:r>
                  <m:rPr>
                    <m:sty m:val="p"/>
                  </m:rPr>
                  <w:rPr>
                    <w:rFonts w:ascii="Cambria Math" w:hAnsi="Cambria Math" w:cs="Times New Roman"/>
                    <w:szCs w:val="21"/>
                  </w:rPr>
                  <m:t>)</m:t>
                </m:r>
                <m:f>
                  <m:fPr>
                    <m:ctrlPr>
                      <w:rPr>
                        <w:rFonts w:ascii="Cambria Math" w:hAnsi="Cambria Math" w:cs="Times New Roman"/>
                        <w:szCs w:val="21"/>
                      </w:rPr>
                    </m:ctrlPr>
                  </m:fPr>
                  <m:num>
                    <m:d>
                      <m:dPr>
                        <m:ctrlPr>
                          <w:rPr>
                            <w:rFonts w:ascii="Cambria Math" w:hAnsi="Cambria Math" w:cs="Times New Roman"/>
                            <w:szCs w:val="21"/>
                          </w:rPr>
                        </m:ctrlPr>
                      </m:dPr>
                      <m:e>
                        <m:sSub>
                          <m:sSubPr>
                            <m:ctrlPr>
                              <w:rPr>
                                <w:rFonts w:ascii="Cambria Math" w:hAnsi="Cambria Math" w:cs="Times New Roman"/>
                                <w:szCs w:val="21"/>
                              </w:rPr>
                            </m:ctrlPr>
                          </m:sSubPr>
                          <m:e>
                            <m:r>
                              <w:rPr>
                                <w:rFonts w:ascii="Cambria Math" w:hAnsi="Cambria Math" w:cs="Times New Roman"/>
                                <w:szCs w:val="21"/>
                              </w:rPr>
                              <m:t>p</m:t>
                            </m:r>
                          </m:e>
                          <m:sub>
                            <m:r>
                              <w:rPr>
                                <w:rFonts w:ascii="Cambria Math" w:hAnsi="Cambria Math" w:cs="Times New Roman"/>
                                <w:szCs w:val="21"/>
                              </w:rPr>
                              <m:t>g</m:t>
                            </m:r>
                            <m:sSub>
                              <m:sSubPr>
                                <m:ctrlPr>
                                  <w:rPr>
                                    <w:rFonts w:ascii="Cambria Math" w:hAnsi="Cambria Math" w:cs="Times New Roman"/>
                                    <w:szCs w:val="21"/>
                                  </w:rPr>
                                </m:ctrlPr>
                              </m:sSubPr>
                              <m:e>
                                <m:r>
                                  <w:rPr>
                                    <w:rFonts w:ascii="Cambria Math" w:hAnsi="Cambria Math" w:cs="Times New Roman"/>
                                    <w:szCs w:val="21"/>
                                  </w:rPr>
                                  <m:t>H</m:t>
                                </m:r>
                              </m:e>
                              <m:sub>
                                <m:r>
                                  <m:rPr>
                                    <m:sty m:val="p"/>
                                  </m:rPr>
                                  <w:rPr>
                                    <w:rFonts w:ascii="Cambria Math" w:hAnsi="Cambria Math" w:cs="Times New Roman"/>
                                    <w:szCs w:val="21"/>
                                  </w:rPr>
                                  <m:t>2</m:t>
                                </m:r>
                              </m:sub>
                            </m:sSub>
                            <m:r>
                              <w:rPr>
                                <w:rFonts w:ascii="Cambria Math" w:hAnsi="Cambria Math" w:cs="Times New Roman"/>
                                <w:szCs w:val="21"/>
                              </w:rPr>
                              <m:t>O</m:t>
                            </m:r>
                          </m:sub>
                        </m:sSub>
                        <m:r>
                          <m:rPr>
                            <m:sty m:val="p"/>
                          </m:rPr>
                          <w:rPr>
                            <w:rFonts w:ascii="Cambria Math" w:hAnsi="Cambria Math" w:cs="Times New Roman"/>
                            <w:szCs w:val="21"/>
                          </w:rPr>
                          <m:t>-</m:t>
                        </m:r>
                        <m:sSub>
                          <m:sSubPr>
                            <m:ctrlPr>
                              <w:rPr>
                                <w:rFonts w:ascii="Cambria Math" w:hAnsi="Cambria Math" w:cs="Times New Roman"/>
                                <w:szCs w:val="21"/>
                              </w:rPr>
                            </m:ctrlPr>
                          </m:sSubPr>
                          <m:e>
                            <m:r>
                              <w:rPr>
                                <w:rFonts w:ascii="Cambria Math" w:hAnsi="Cambria Math" w:cs="Times New Roman"/>
                                <w:szCs w:val="21"/>
                              </w:rPr>
                              <m:t>p</m:t>
                            </m:r>
                          </m:e>
                          <m:sub>
                            <m:r>
                              <w:rPr>
                                <w:rFonts w:ascii="Cambria Math" w:hAnsi="Cambria Math" w:cs="Times New Roman"/>
                                <w:szCs w:val="21"/>
                              </w:rPr>
                              <m:t>sat</m:t>
                            </m:r>
                          </m:sub>
                        </m:sSub>
                        <m:d>
                          <m:dPr>
                            <m:ctrlPr>
                              <w:rPr>
                                <w:rFonts w:ascii="Cambria Math" w:hAnsi="Cambria Math" w:cs="Times New Roman"/>
                                <w:szCs w:val="21"/>
                              </w:rPr>
                            </m:ctrlPr>
                          </m:dPr>
                          <m:e>
                            <m:r>
                              <m:rPr>
                                <m:sty m:val="p"/>
                              </m:rPr>
                              <w:rPr>
                                <w:rFonts w:ascii="Cambria Math" w:hAnsi="Cambria Math" w:cs="Times New Roman"/>
                                <w:szCs w:val="21"/>
                              </w:rPr>
                              <m:t>T</m:t>
                            </m:r>
                          </m:e>
                        </m:d>
                      </m:e>
                    </m:d>
                  </m:num>
                  <m:den>
                    <m:r>
                      <w:rPr>
                        <w:rFonts w:ascii="Cambria Math" w:hAnsi="Cambria Math" w:cs="Times New Roman"/>
                        <w:szCs w:val="21"/>
                      </w:rPr>
                      <m:t>RT</m:t>
                    </m:r>
                  </m:den>
                </m:f>
                <m:r>
                  <m:rPr>
                    <m:nor/>
                  </m:rPr>
                  <w:rPr>
                    <w:rFonts w:ascii="Cambria Math" w:hAnsi="Cambria Math" w:cs="Times New Roman"/>
                    <w:szCs w:val="21"/>
                  </w:rPr>
                  <m:t xml:space="preserve"> if </m:t>
                </m:r>
                <m:sSub>
                  <m:sSubPr>
                    <m:ctrlPr>
                      <w:rPr>
                        <w:rFonts w:ascii="Cambria Math" w:hAnsi="Cambria Math" w:cs="Times New Roman"/>
                        <w:szCs w:val="21"/>
                      </w:rPr>
                    </m:ctrlPr>
                  </m:sSubPr>
                  <m:e>
                    <m:r>
                      <w:rPr>
                        <w:rFonts w:ascii="Cambria Math" w:hAnsi="Cambria Math" w:cs="Times New Roman"/>
                        <w:szCs w:val="21"/>
                      </w:rPr>
                      <m:t>p</m:t>
                    </m:r>
                  </m:e>
                  <m:sub>
                    <m:r>
                      <w:rPr>
                        <w:rFonts w:ascii="Cambria Math" w:hAnsi="Cambria Math" w:cs="Times New Roman"/>
                        <w:szCs w:val="21"/>
                      </w:rPr>
                      <m:t>g</m:t>
                    </m:r>
                    <m:sSub>
                      <m:sSubPr>
                        <m:ctrlPr>
                          <w:rPr>
                            <w:rFonts w:ascii="Cambria Math" w:hAnsi="Cambria Math" w:cs="Times New Roman"/>
                            <w:szCs w:val="21"/>
                          </w:rPr>
                        </m:ctrlPr>
                      </m:sSubPr>
                      <m:e>
                        <m:r>
                          <w:rPr>
                            <w:rFonts w:ascii="Cambria Math" w:hAnsi="Cambria Math" w:cs="Times New Roman"/>
                            <w:szCs w:val="21"/>
                          </w:rPr>
                          <m:t>H</m:t>
                        </m:r>
                      </m:e>
                      <m:sub>
                        <m:r>
                          <m:rPr>
                            <m:sty m:val="p"/>
                          </m:rPr>
                          <w:rPr>
                            <w:rFonts w:ascii="Cambria Math" w:hAnsi="Cambria Math" w:cs="Times New Roman"/>
                            <w:szCs w:val="21"/>
                          </w:rPr>
                          <m:t>2</m:t>
                        </m:r>
                      </m:sub>
                    </m:sSub>
                    <m:r>
                      <w:rPr>
                        <w:rFonts w:ascii="Cambria Math" w:hAnsi="Cambria Math" w:cs="Times New Roman"/>
                        <w:szCs w:val="21"/>
                      </w:rPr>
                      <m:t>O</m:t>
                    </m:r>
                  </m:sub>
                </m:sSub>
                <m:r>
                  <m:rPr>
                    <m:sty m:val="p"/>
                  </m:rPr>
                  <w:rPr>
                    <w:rFonts w:ascii="Cambria Math" w:hAnsi="Cambria Math" w:cs="Times New Roman"/>
                    <w:szCs w:val="21"/>
                  </w:rPr>
                  <m:t>&gt;</m:t>
                </m:r>
                <m:sSub>
                  <m:sSubPr>
                    <m:ctrlPr>
                      <w:rPr>
                        <w:rFonts w:ascii="Cambria Math" w:hAnsi="Cambria Math" w:cs="Times New Roman"/>
                        <w:szCs w:val="21"/>
                      </w:rPr>
                    </m:ctrlPr>
                  </m:sSubPr>
                  <m:e>
                    <m:r>
                      <w:rPr>
                        <w:rFonts w:ascii="Cambria Math" w:hAnsi="Cambria Math" w:cs="Times New Roman"/>
                        <w:szCs w:val="21"/>
                      </w:rPr>
                      <m:t>p</m:t>
                    </m:r>
                  </m:e>
                  <m:sub>
                    <m:r>
                      <w:rPr>
                        <w:rFonts w:ascii="Cambria Math" w:hAnsi="Cambria Math" w:cs="Times New Roman"/>
                        <w:szCs w:val="21"/>
                      </w:rPr>
                      <m:t>sat</m:t>
                    </m:r>
                  </m:sub>
                </m:sSub>
                <m:d>
                  <m:dPr>
                    <m:ctrlPr>
                      <w:rPr>
                        <w:rFonts w:ascii="Cambria Math" w:hAnsi="Cambria Math" w:cs="Times New Roman"/>
                        <w:szCs w:val="21"/>
                      </w:rPr>
                    </m:ctrlPr>
                  </m:dPr>
                  <m:e>
                    <m:r>
                      <m:rPr>
                        <m:sty m:val="p"/>
                      </m:rPr>
                      <w:rPr>
                        <w:rFonts w:ascii="Cambria Math" w:hAnsi="Cambria Math" w:cs="Times New Roman"/>
                        <w:szCs w:val="21"/>
                      </w:rPr>
                      <m:t>T</m:t>
                    </m:r>
                  </m:e>
                </m:d>
              </m:e>
              <m:e>
                <m:sSub>
                  <m:sSubPr>
                    <m:ctrlPr>
                      <w:rPr>
                        <w:rFonts w:ascii="Cambria Math" w:hAnsi="Cambria Math" w:cs="Times New Roman"/>
                        <w:szCs w:val="21"/>
                      </w:rPr>
                    </m:ctrlPr>
                  </m:sSubPr>
                  <m:e>
                    <m:r>
                      <w:rPr>
                        <w:rFonts w:ascii="Cambria Math" w:hAnsi="Cambria Math" w:cs="Times New Roman"/>
                        <w:szCs w:val="21"/>
                      </w:rPr>
                      <m:t>r</m:t>
                    </m:r>
                  </m:e>
                  <m:sub>
                    <m:r>
                      <w:rPr>
                        <w:rFonts w:ascii="Cambria Math" w:hAnsi="Cambria Math" w:cs="Times New Roman"/>
                        <w:szCs w:val="21"/>
                      </w:rPr>
                      <m:t>l</m:t>
                    </m:r>
                    <m:r>
                      <m:rPr>
                        <m:sty m:val="p"/>
                      </m:rPr>
                      <w:rPr>
                        <w:rFonts w:ascii="Cambria Math" w:hAnsi="Cambria Math" w:cs="Times New Roman"/>
                        <w:szCs w:val="21"/>
                      </w:rPr>
                      <m:t>2</m:t>
                    </m:r>
                    <m:r>
                      <w:rPr>
                        <w:rFonts w:ascii="Cambria Math" w:hAnsi="Cambria Math" w:cs="Times New Roman"/>
                        <w:szCs w:val="21"/>
                      </w:rPr>
                      <m:t>g</m:t>
                    </m:r>
                  </m:sub>
                </m:sSub>
                <m:r>
                  <w:rPr>
                    <w:rFonts w:ascii="Cambria Math" w:hAnsi="Cambria Math" w:cs="Times New Roman"/>
                    <w:szCs w:val="21"/>
                  </w:rPr>
                  <m:t>εs</m:t>
                </m:r>
                <m:f>
                  <m:fPr>
                    <m:ctrlPr>
                      <w:rPr>
                        <w:rFonts w:ascii="Cambria Math" w:hAnsi="Cambria Math" w:cs="Times New Roman"/>
                        <w:szCs w:val="21"/>
                      </w:rPr>
                    </m:ctrlPr>
                  </m:fPr>
                  <m:num>
                    <m:d>
                      <m:dPr>
                        <m:ctrlPr>
                          <w:rPr>
                            <w:rFonts w:ascii="Cambria Math" w:hAnsi="Cambria Math" w:cs="Times New Roman"/>
                            <w:szCs w:val="21"/>
                          </w:rPr>
                        </m:ctrlPr>
                      </m:dPr>
                      <m:e>
                        <m:sSub>
                          <m:sSubPr>
                            <m:ctrlPr>
                              <w:rPr>
                                <w:rFonts w:ascii="Cambria Math" w:hAnsi="Cambria Math" w:cs="Times New Roman"/>
                                <w:szCs w:val="21"/>
                              </w:rPr>
                            </m:ctrlPr>
                          </m:sSubPr>
                          <m:e>
                            <m:r>
                              <w:rPr>
                                <w:rFonts w:ascii="Cambria Math" w:hAnsi="Cambria Math" w:cs="Times New Roman"/>
                                <w:szCs w:val="21"/>
                              </w:rPr>
                              <m:t>p</m:t>
                            </m:r>
                          </m:e>
                          <m:sub>
                            <m:r>
                              <w:rPr>
                                <w:rFonts w:ascii="Cambria Math" w:hAnsi="Cambria Math" w:cs="Times New Roman"/>
                                <w:szCs w:val="21"/>
                              </w:rPr>
                              <m:t>g</m:t>
                            </m:r>
                            <m:sSub>
                              <m:sSubPr>
                                <m:ctrlPr>
                                  <w:rPr>
                                    <w:rFonts w:ascii="Cambria Math" w:hAnsi="Cambria Math" w:cs="Times New Roman"/>
                                    <w:szCs w:val="21"/>
                                  </w:rPr>
                                </m:ctrlPr>
                              </m:sSubPr>
                              <m:e>
                                <m:r>
                                  <w:rPr>
                                    <w:rFonts w:ascii="Cambria Math" w:hAnsi="Cambria Math" w:cs="Times New Roman"/>
                                    <w:szCs w:val="21"/>
                                  </w:rPr>
                                  <m:t>H</m:t>
                                </m:r>
                              </m:e>
                              <m:sub>
                                <m:r>
                                  <m:rPr>
                                    <m:sty m:val="p"/>
                                  </m:rPr>
                                  <w:rPr>
                                    <w:rFonts w:ascii="Cambria Math" w:hAnsi="Cambria Math" w:cs="Times New Roman"/>
                                    <w:szCs w:val="21"/>
                                  </w:rPr>
                                  <m:t>2</m:t>
                                </m:r>
                              </m:sub>
                            </m:sSub>
                            <m:r>
                              <w:rPr>
                                <w:rFonts w:ascii="Cambria Math" w:hAnsi="Cambria Math" w:cs="Times New Roman"/>
                                <w:szCs w:val="21"/>
                              </w:rPr>
                              <m:t>O</m:t>
                            </m:r>
                          </m:sub>
                        </m:sSub>
                        <m:r>
                          <m:rPr>
                            <m:sty m:val="p"/>
                          </m:rPr>
                          <w:rPr>
                            <w:rFonts w:ascii="Cambria Math" w:hAnsi="Cambria Math" w:cs="Times New Roman"/>
                            <w:szCs w:val="21"/>
                          </w:rPr>
                          <m:t>-</m:t>
                        </m:r>
                        <m:sSub>
                          <m:sSubPr>
                            <m:ctrlPr>
                              <w:rPr>
                                <w:rFonts w:ascii="Cambria Math" w:hAnsi="Cambria Math" w:cs="Times New Roman"/>
                                <w:szCs w:val="21"/>
                              </w:rPr>
                            </m:ctrlPr>
                          </m:sSubPr>
                          <m:e>
                            <m:r>
                              <w:rPr>
                                <w:rFonts w:ascii="Cambria Math" w:hAnsi="Cambria Math" w:cs="Times New Roman"/>
                                <w:szCs w:val="21"/>
                              </w:rPr>
                              <m:t>p</m:t>
                            </m:r>
                          </m:e>
                          <m:sub>
                            <m:r>
                              <w:rPr>
                                <w:rFonts w:ascii="Cambria Math" w:hAnsi="Cambria Math" w:cs="Times New Roman"/>
                                <w:szCs w:val="21"/>
                              </w:rPr>
                              <m:t>sat</m:t>
                            </m:r>
                          </m:sub>
                        </m:sSub>
                        <m:d>
                          <m:dPr>
                            <m:ctrlPr>
                              <w:rPr>
                                <w:rFonts w:ascii="Cambria Math" w:hAnsi="Cambria Math" w:cs="Times New Roman"/>
                                <w:szCs w:val="21"/>
                              </w:rPr>
                            </m:ctrlPr>
                          </m:dPr>
                          <m:e>
                            <m:r>
                              <m:rPr>
                                <m:sty m:val="p"/>
                              </m:rPr>
                              <w:rPr>
                                <w:rFonts w:ascii="Cambria Math" w:hAnsi="Cambria Math" w:cs="Times New Roman"/>
                                <w:szCs w:val="21"/>
                              </w:rPr>
                              <m:t>T</m:t>
                            </m:r>
                          </m:e>
                        </m:d>
                      </m:e>
                    </m:d>
                  </m:num>
                  <m:den>
                    <m:r>
                      <w:rPr>
                        <w:rFonts w:ascii="Cambria Math" w:hAnsi="Cambria Math" w:cs="Times New Roman"/>
                        <w:szCs w:val="21"/>
                      </w:rPr>
                      <m:t>RT</m:t>
                    </m:r>
                  </m:den>
                </m:f>
                <m:r>
                  <m:rPr>
                    <m:nor/>
                  </m:rPr>
                  <w:rPr>
                    <w:rFonts w:ascii="Cambria Math" w:hAnsi="Cambria Math" w:cs="Times New Roman"/>
                    <w:szCs w:val="21"/>
                  </w:rPr>
                  <m:t xml:space="preserve"> if </m:t>
                </m:r>
                <m:sSub>
                  <m:sSubPr>
                    <m:ctrlPr>
                      <w:rPr>
                        <w:rFonts w:ascii="Cambria Math" w:hAnsi="Cambria Math" w:cs="Times New Roman"/>
                        <w:szCs w:val="21"/>
                      </w:rPr>
                    </m:ctrlPr>
                  </m:sSubPr>
                  <m:e>
                    <m:r>
                      <w:rPr>
                        <w:rFonts w:ascii="Cambria Math" w:hAnsi="Cambria Math" w:cs="Times New Roman"/>
                        <w:szCs w:val="21"/>
                      </w:rPr>
                      <m:t>p</m:t>
                    </m:r>
                  </m:e>
                  <m:sub>
                    <m:r>
                      <w:rPr>
                        <w:rFonts w:ascii="Cambria Math" w:hAnsi="Cambria Math" w:cs="Times New Roman"/>
                        <w:szCs w:val="21"/>
                      </w:rPr>
                      <m:t>g</m:t>
                    </m:r>
                    <m:sSub>
                      <m:sSubPr>
                        <m:ctrlPr>
                          <w:rPr>
                            <w:rFonts w:ascii="Cambria Math" w:hAnsi="Cambria Math" w:cs="Times New Roman"/>
                            <w:szCs w:val="21"/>
                          </w:rPr>
                        </m:ctrlPr>
                      </m:sSubPr>
                      <m:e>
                        <m:r>
                          <w:rPr>
                            <w:rFonts w:ascii="Cambria Math" w:hAnsi="Cambria Math" w:cs="Times New Roman"/>
                            <w:szCs w:val="21"/>
                          </w:rPr>
                          <m:t>H</m:t>
                        </m:r>
                      </m:e>
                      <m:sub>
                        <m:r>
                          <m:rPr>
                            <m:sty m:val="p"/>
                          </m:rPr>
                          <w:rPr>
                            <w:rFonts w:ascii="Cambria Math" w:hAnsi="Cambria Math" w:cs="Times New Roman"/>
                            <w:szCs w:val="21"/>
                          </w:rPr>
                          <m:t>2</m:t>
                        </m:r>
                      </m:sub>
                    </m:sSub>
                    <m:r>
                      <w:rPr>
                        <w:rFonts w:ascii="Cambria Math" w:hAnsi="Cambria Math" w:cs="Times New Roman"/>
                        <w:szCs w:val="21"/>
                      </w:rPr>
                      <m:t>O</m:t>
                    </m:r>
                  </m:sub>
                </m:sSub>
                <m:r>
                  <m:rPr>
                    <m:sty m:val="p"/>
                  </m:rPr>
                  <w:rPr>
                    <w:rFonts w:ascii="Cambria Math" w:hAnsi="Cambria Math" w:cs="Times New Roman"/>
                    <w:szCs w:val="21"/>
                  </w:rPr>
                  <m:t>&lt;</m:t>
                </m:r>
                <m:sSub>
                  <m:sSubPr>
                    <m:ctrlPr>
                      <w:rPr>
                        <w:rFonts w:ascii="Cambria Math" w:hAnsi="Cambria Math" w:cs="Times New Roman"/>
                        <w:szCs w:val="21"/>
                      </w:rPr>
                    </m:ctrlPr>
                  </m:sSubPr>
                  <m:e>
                    <m:r>
                      <w:rPr>
                        <w:rFonts w:ascii="Cambria Math" w:hAnsi="Cambria Math" w:cs="Times New Roman"/>
                        <w:szCs w:val="21"/>
                      </w:rPr>
                      <m:t>p</m:t>
                    </m:r>
                  </m:e>
                  <m:sub>
                    <m:r>
                      <w:rPr>
                        <w:rFonts w:ascii="Cambria Math" w:hAnsi="Cambria Math" w:cs="Times New Roman"/>
                        <w:szCs w:val="21"/>
                      </w:rPr>
                      <m:t>sat</m:t>
                    </m:r>
                  </m:sub>
                </m:sSub>
                <m:d>
                  <m:dPr>
                    <m:ctrlPr>
                      <w:rPr>
                        <w:rFonts w:ascii="Cambria Math" w:hAnsi="Cambria Math" w:cs="Times New Roman"/>
                        <w:szCs w:val="21"/>
                      </w:rPr>
                    </m:ctrlPr>
                  </m:dPr>
                  <m:e>
                    <m:r>
                      <m:rPr>
                        <m:sty m:val="p"/>
                      </m:rPr>
                      <w:rPr>
                        <w:rFonts w:ascii="Cambria Math" w:hAnsi="Cambria Math" w:cs="Times New Roman"/>
                        <w:szCs w:val="21"/>
                      </w:rPr>
                      <m:t>T</m:t>
                    </m:r>
                  </m:e>
                </m:d>
              </m:e>
            </m:eqArr>
          </m:e>
        </m:d>
      </m:oMath>
      <w:r w:rsidRPr="008930B9">
        <w:rPr>
          <w:rFonts w:ascii="Cambria Math" w:hAnsi="Cambria Math" w:cs="Times New Roman"/>
          <w:sz w:val="24"/>
          <w:szCs w:val="24"/>
        </w:rPr>
        <w:tab/>
      </w:r>
      <w:r w:rsidR="00C5691F" w:rsidRPr="008930B9">
        <w:rPr>
          <w:rFonts w:ascii="Times New Roman" w:hAnsi="Times New Roman" w:cs="Times New Roman"/>
          <w:sz w:val="24"/>
          <w:szCs w:val="24"/>
        </w:rPr>
        <w:t>(27)</w:t>
      </w:r>
    </w:p>
    <w:p w14:paraId="1667EF5C" w14:textId="279E6B49" w:rsidR="00376B9A" w:rsidRPr="008930B9" w:rsidRDefault="00376B9A" w:rsidP="008930B9">
      <w:pPr>
        <w:pStyle w:val="a0"/>
        <w:ind w:firstLine="238"/>
        <w:rPr>
          <w:sz w:val="24"/>
          <w:szCs w:val="24"/>
        </w:rPr>
      </w:pPr>
      <w:r w:rsidRPr="008930B9">
        <w:rPr>
          <w:sz w:val="24"/>
          <w:szCs w:val="24"/>
        </w:rPr>
        <w:t xml:space="preserve">Where </w:t>
      </w:r>
      <m:oMath>
        <m:sSub>
          <m:sSubPr>
            <m:ctrlPr>
              <w:rPr>
                <w:rFonts w:ascii="Cambria Math" w:hAnsi="Cambria Math"/>
                <w:sz w:val="24"/>
                <w:szCs w:val="24"/>
              </w:rPr>
            </m:ctrlPr>
          </m:sSubPr>
          <m:e>
            <m:r>
              <w:rPr>
                <w:rFonts w:ascii="Cambria Math" w:hAnsi="Cambria Math"/>
                <w:sz w:val="24"/>
                <w:szCs w:val="24"/>
              </w:rPr>
              <m:t>S</m:t>
            </m:r>
          </m:e>
          <m:sub>
            <m:r>
              <w:rPr>
                <w:rFonts w:ascii="Cambria Math" w:hAnsi="Cambria Math"/>
                <w:sz w:val="24"/>
                <w:szCs w:val="24"/>
              </w:rPr>
              <m:t>g</m:t>
            </m:r>
            <m:r>
              <m:rPr>
                <m:sty m:val="p"/>
              </m:rPr>
              <w:rPr>
                <w:rFonts w:ascii="Cambria Math" w:hAnsi="Cambria Math"/>
                <w:sz w:val="24"/>
                <w:szCs w:val="24"/>
              </w:rPr>
              <m:t>2</m:t>
            </m:r>
            <m:r>
              <w:rPr>
                <w:rFonts w:ascii="Cambria Math" w:hAnsi="Cambria Math"/>
                <w:sz w:val="24"/>
                <w:szCs w:val="24"/>
              </w:rPr>
              <m:t>l</m:t>
            </m:r>
          </m:sub>
        </m:sSub>
      </m:oMath>
      <w:r w:rsidRPr="008930B9">
        <w:rPr>
          <w:sz w:val="24"/>
          <w:szCs w:val="24"/>
        </w:rPr>
        <w:t xml:space="preserve"> is the conversion rate between gaseous water and liquid water per unit volume </w:t>
      </w:r>
      <w:r w:rsidR="00A65554" w:rsidRPr="008930B9">
        <w:rPr>
          <w:sz w:val="24"/>
          <w:szCs w:val="24"/>
        </w:rPr>
        <w:t>(mol/m</w:t>
      </w:r>
      <w:r w:rsidR="00491D2C" w:rsidRPr="008930B9">
        <w:rPr>
          <w:sz w:val="24"/>
          <w:szCs w:val="24"/>
          <w:vertAlign w:val="superscript"/>
        </w:rPr>
        <w:t>3</w:t>
      </w:r>
      <w:r w:rsidR="000E6A9F" w:rsidRPr="008930B9">
        <w:rPr>
          <w:sz w:val="24"/>
          <w:szCs w:val="24"/>
        </w:rPr>
        <w:t>∙</w:t>
      </w:r>
      <w:r w:rsidR="00A65554" w:rsidRPr="008930B9">
        <w:rPr>
          <w:sz w:val="24"/>
          <w:szCs w:val="24"/>
        </w:rPr>
        <w:t>s)</w:t>
      </w:r>
      <w:r w:rsidRPr="008930B9">
        <w:rPr>
          <w:sz w:val="24"/>
          <w:szCs w:val="24"/>
        </w:rPr>
        <w:t>,</w:t>
      </w:r>
      <w:r w:rsidR="002D3BF8" w:rsidRPr="008930B9">
        <w:rPr>
          <w:sz w:val="24"/>
          <w:szCs w:val="24"/>
        </w:rPr>
        <w:t xml:space="preserve"> </w:t>
      </w:r>
      <m:oMath>
        <m:sSub>
          <m:sSubPr>
            <m:ctrlPr>
              <w:rPr>
                <w:rFonts w:ascii="Cambria Math" w:hAnsi="Cambria Math"/>
                <w:sz w:val="24"/>
                <w:szCs w:val="24"/>
              </w:rPr>
            </m:ctrlPr>
          </m:sSubPr>
          <m:e>
            <m:r>
              <w:rPr>
                <w:rFonts w:ascii="Cambria Math" w:hAnsi="Cambria Math"/>
                <w:sz w:val="24"/>
                <w:szCs w:val="24"/>
              </w:rPr>
              <m:t>r</m:t>
            </m:r>
          </m:e>
          <m:sub>
            <m:r>
              <w:rPr>
                <w:rFonts w:ascii="Cambria Math" w:hAnsi="Cambria Math"/>
                <w:sz w:val="24"/>
                <w:szCs w:val="24"/>
              </w:rPr>
              <m:t>g</m:t>
            </m:r>
            <m:r>
              <m:rPr>
                <m:sty m:val="p"/>
              </m:rPr>
              <w:rPr>
                <w:rFonts w:ascii="Cambria Math" w:hAnsi="Cambria Math"/>
                <w:sz w:val="24"/>
                <w:szCs w:val="24"/>
              </w:rPr>
              <m:t>2</m:t>
            </m:r>
            <m:r>
              <w:rPr>
                <w:rFonts w:ascii="Cambria Math" w:hAnsi="Cambria Math"/>
                <w:sz w:val="24"/>
                <w:szCs w:val="24"/>
              </w:rPr>
              <m:t>l</m:t>
            </m:r>
          </m:sub>
        </m:sSub>
      </m:oMath>
      <w:r w:rsidRPr="008930B9">
        <w:rPr>
          <w:sz w:val="24"/>
          <w:szCs w:val="24"/>
        </w:rPr>
        <w:t xml:space="preserve"> is the condensation coefficient</w:t>
      </w:r>
      <w:r w:rsidR="004137D7" w:rsidRPr="008930B9">
        <w:rPr>
          <w:sz w:val="24"/>
          <w:szCs w:val="24"/>
        </w:rPr>
        <w:t xml:space="preserve"> (s</w:t>
      </w:r>
      <w:r w:rsidR="00491D2C" w:rsidRPr="008930B9">
        <w:rPr>
          <w:sz w:val="24"/>
          <w:szCs w:val="24"/>
          <w:vertAlign w:val="superscript"/>
        </w:rPr>
        <w:t>-1</w:t>
      </w:r>
      <w:r w:rsidR="004137D7" w:rsidRPr="008930B9">
        <w:rPr>
          <w:sz w:val="24"/>
          <w:szCs w:val="24"/>
        </w:rPr>
        <w:t>)</w:t>
      </w:r>
      <w:r w:rsidRPr="008930B9">
        <w:rPr>
          <w:sz w:val="24"/>
          <w:szCs w:val="24"/>
        </w:rPr>
        <w:t xml:space="preserve"> </w:t>
      </w:r>
      <m:oMath>
        <m:sSub>
          <m:sSubPr>
            <m:ctrlPr>
              <w:rPr>
                <w:rFonts w:ascii="Cambria Math" w:hAnsi="Cambria Math"/>
                <w:sz w:val="24"/>
                <w:szCs w:val="24"/>
              </w:rPr>
            </m:ctrlPr>
          </m:sSubPr>
          <m:e>
            <m:r>
              <w:rPr>
                <w:rFonts w:ascii="Cambria Math" w:hAnsi="Cambria Math"/>
                <w:sz w:val="24"/>
                <w:szCs w:val="24"/>
              </w:rPr>
              <m:t>r</m:t>
            </m:r>
          </m:e>
          <m:sub>
            <m:r>
              <w:rPr>
                <w:rFonts w:ascii="Cambria Math" w:hAnsi="Cambria Math"/>
                <w:sz w:val="24"/>
                <w:szCs w:val="24"/>
              </w:rPr>
              <m:t>l</m:t>
            </m:r>
            <m:r>
              <m:rPr>
                <m:sty m:val="p"/>
              </m:rPr>
              <w:rPr>
                <w:rFonts w:ascii="Cambria Math" w:hAnsi="Cambria Math"/>
                <w:sz w:val="24"/>
                <w:szCs w:val="24"/>
              </w:rPr>
              <m:t>2</m:t>
            </m:r>
            <m:r>
              <w:rPr>
                <w:rFonts w:ascii="Cambria Math" w:hAnsi="Cambria Math"/>
                <w:sz w:val="24"/>
                <w:szCs w:val="24"/>
              </w:rPr>
              <m:t>g</m:t>
            </m:r>
          </m:sub>
        </m:sSub>
      </m:oMath>
      <w:r w:rsidRPr="008930B9">
        <w:rPr>
          <w:sz w:val="24"/>
          <w:szCs w:val="24"/>
        </w:rPr>
        <w:t xml:space="preserve"> is the evaporation coefficient</w:t>
      </w:r>
      <w:r w:rsidR="004137D7" w:rsidRPr="008930B9">
        <w:rPr>
          <w:sz w:val="24"/>
          <w:szCs w:val="24"/>
        </w:rPr>
        <w:t>(s</w:t>
      </w:r>
      <w:r w:rsidR="00491D2C" w:rsidRPr="008930B9">
        <w:rPr>
          <w:sz w:val="24"/>
          <w:szCs w:val="24"/>
          <w:vertAlign w:val="superscript"/>
        </w:rPr>
        <w:t>-1</w:t>
      </w:r>
      <w:r w:rsidR="004137D7" w:rsidRPr="008930B9">
        <w:rPr>
          <w:sz w:val="24"/>
          <w:szCs w:val="24"/>
        </w:rPr>
        <w:t>),</w:t>
      </w:r>
      <w:r w:rsidRPr="008930B9">
        <w:rPr>
          <w:sz w:val="24"/>
          <w:szCs w:val="24"/>
        </w:rPr>
        <w:t xml:space="preserve"> </w:t>
      </w:r>
      <m:oMath>
        <m:sSub>
          <m:sSubPr>
            <m:ctrlPr>
              <w:rPr>
                <w:rFonts w:ascii="Cambria Math" w:hAnsi="Cambria Math"/>
                <w:sz w:val="24"/>
                <w:szCs w:val="24"/>
              </w:rPr>
            </m:ctrlPr>
          </m:sSubPr>
          <m:e>
            <m:r>
              <w:rPr>
                <w:rFonts w:ascii="Cambria Math" w:hAnsi="Cambria Math"/>
                <w:sz w:val="24"/>
                <w:szCs w:val="24"/>
              </w:rPr>
              <m:t>p</m:t>
            </m:r>
          </m:e>
          <m:sub>
            <m:r>
              <w:rPr>
                <w:rFonts w:ascii="Cambria Math" w:hAnsi="Cambria Math"/>
                <w:sz w:val="24"/>
                <w:szCs w:val="24"/>
              </w:rPr>
              <m:t>g</m:t>
            </m:r>
            <m:sSub>
              <m:sSubPr>
                <m:ctrlPr>
                  <w:rPr>
                    <w:rFonts w:ascii="Cambria Math" w:hAnsi="Cambria Math"/>
                    <w:sz w:val="24"/>
                    <w:szCs w:val="24"/>
                  </w:rPr>
                </m:ctrlPr>
              </m:sSubPr>
              <m:e>
                <m:r>
                  <w:rPr>
                    <w:rFonts w:ascii="Cambria Math" w:hAnsi="Cambria Math"/>
                    <w:sz w:val="24"/>
                    <w:szCs w:val="24"/>
                  </w:rPr>
                  <m:t>H</m:t>
                </m:r>
              </m:e>
              <m:sub>
                <m:r>
                  <m:rPr>
                    <m:sty m:val="p"/>
                  </m:rPr>
                  <w:rPr>
                    <w:rFonts w:ascii="Cambria Math" w:hAnsi="Cambria Math"/>
                    <w:sz w:val="24"/>
                    <w:szCs w:val="24"/>
                  </w:rPr>
                  <m:t>2</m:t>
                </m:r>
              </m:sub>
            </m:sSub>
            <m:r>
              <w:rPr>
                <w:rFonts w:ascii="Cambria Math" w:hAnsi="Cambria Math"/>
                <w:sz w:val="24"/>
                <w:szCs w:val="24"/>
              </w:rPr>
              <m:t>O</m:t>
            </m:r>
          </m:sub>
        </m:sSub>
      </m:oMath>
      <w:r w:rsidRPr="008930B9">
        <w:rPr>
          <w:sz w:val="24"/>
          <w:szCs w:val="24"/>
        </w:rPr>
        <w:t xml:space="preserve"> is the water vapor pressure, and </w:t>
      </w:r>
      <m:oMath>
        <m:sSub>
          <m:sSubPr>
            <m:ctrlPr>
              <w:rPr>
                <w:rFonts w:ascii="Cambria Math" w:hAnsi="Cambria Math"/>
                <w:sz w:val="24"/>
                <w:szCs w:val="24"/>
              </w:rPr>
            </m:ctrlPr>
          </m:sSubPr>
          <m:e>
            <m:r>
              <w:rPr>
                <w:rFonts w:ascii="Cambria Math" w:hAnsi="Cambria Math"/>
                <w:sz w:val="24"/>
                <w:szCs w:val="24"/>
              </w:rPr>
              <m:t>p</m:t>
            </m:r>
          </m:e>
          <m:sub>
            <m:r>
              <w:rPr>
                <w:rFonts w:ascii="Cambria Math" w:hAnsi="Cambria Math"/>
                <w:sz w:val="24"/>
                <w:szCs w:val="24"/>
              </w:rPr>
              <m:t>sat</m:t>
            </m:r>
          </m:sub>
        </m:sSub>
        <m:d>
          <m:dPr>
            <m:ctrlPr>
              <w:rPr>
                <w:rFonts w:ascii="Cambria Math" w:hAnsi="Cambria Math"/>
                <w:sz w:val="24"/>
                <w:szCs w:val="24"/>
              </w:rPr>
            </m:ctrlPr>
          </m:dPr>
          <m:e>
            <m:r>
              <m:rPr>
                <m:sty m:val="p"/>
              </m:rPr>
              <w:rPr>
                <w:rFonts w:ascii="Cambria Math" w:hAnsi="Cambria Math"/>
                <w:sz w:val="24"/>
                <w:szCs w:val="24"/>
              </w:rPr>
              <m:t>T</m:t>
            </m:r>
          </m:e>
        </m:d>
      </m:oMath>
      <w:r w:rsidRPr="008930B9">
        <w:rPr>
          <w:sz w:val="24"/>
          <w:szCs w:val="24"/>
        </w:rPr>
        <w:t xml:space="preserve"> is the saturated vapor pressure of water vapor.</w:t>
      </w:r>
    </w:p>
    <w:p w14:paraId="24E0973D" w14:textId="085A4BDC" w:rsidR="00F63586" w:rsidRPr="008930B9" w:rsidRDefault="00F63586" w:rsidP="008930B9">
      <w:pPr>
        <w:pStyle w:val="a0"/>
        <w:ind w:firstLine="238"/>
        <w:rPr>
          <w:sz w:val="24"/>
          <w:szCs w:val="24"/>
        </w:rPr>
      </w:pPr>
      <w:r w:rsidRPr="008930B9">
        <w:rPr>
          <w:sz w:val="24"/>
          <w:szCs w:val="24"/>
        </w:rPr>
        <w:lastRenderedPageBreak/>
        <w:t xml:space="preserve">The conversion flow of gaseous water and liquid water in the cathode </w:t>
      </w:r>
      <w:r w:rsidR="003C0E55" w:rsidRPr="008930B9">
        <w:rPr>
          <w:sz w:val="24"/>
          <w:szCs w:val="24"/>
        </w:rPr>
        <w:t>GDL</w:t>
      </w:r>
      <w:r w:rsidRPr="008930B9">
        <w:rPr>
          <w:sz w:val="24"/>
          <w:szCs w:val="24"/>
        </w:rPr>
        <w:t xml:space="preserve"> is expressed as:</w:t>
      </w:r>
    </w:p>
    <w:p w14:paraId="3551E49C" w14:textId="2A33B016" w:rsidR="00FE0B7F" w:rsidRPr="008930B9" w:rsidRDefault="00FE0B7F" w:rsidP="008930B9">
      <w:pPr>
        <w:pStyle w:val="affa"/>
        <w:spacing w:before="240" w:after="240"/>
        <w:ind w:firstLine="482"/>
        <w:jc w:val="center"/>
        <w:rPr>
          <w:rFonts w:ascii="Times New Roman" w:hAnsi="Times New Roman" w:cs="Times New Roman"/>
          <w:sz w:val="24"/>
          <w:szCs w:val="24"/>
        </w:rPr>
      </w:pPr>
      <w:bookmarkStart w:id="119" w:name="_Hlk122338295"/>
      <w:r w:rsidRPr="00F4580E">
        <w:rPr>
          <w:rFonts w:ascii="Cambria Math" w:hAnsi="Cambria Math" w:cs="Times New Roman"/>
          <w:szCs w:val="21"/>
        </w:rPr>
        <w:tab/>
      </w:r>
      <m:oMath>
        <m:sSubSup>
          <m:sSubSupPr>
            <m:ctrlPr>
              <w:rPr>
                <w:rFonts w:ascii="Cambria Math" w:hAnsi="Cambria Math" w:cs="Times New Roman"/>
                <w:szCs w:val="21"/>
              </w:rPr>
            </m:ctrlPr>
          </m:sSubSupPr>
          <m:e>
            <m:r>
              <w:rPr>
                <w:rFonts w:ascii="Cambria Math" w:hAnsi="Cambria Math" w:cs="Times New Roman"/>
                <w:szCs w:val="21"/>
              </w:rPr>
              <m:t>Q</m:t>
            </m:r>
          </m:e>
          <m:sub>
            <m:r>
              <w:rPr>
                <w:rFonts w:ascii="Cambria Math" w:hAnsi="Cambria Math" w:cs="Times New Roman"/>
                <w:szCs w:val="21"/>
              </w:rPr>
              <m:t>n</m:t>
            </m:r>
            <m:r>
              <m:rPr>
                <m:sty m:val="p"/>
              </m:rPr>
              <w:rPr>
                <w:rFonts w:ascii="Cambria Math" w:hAnsi="Cambria Math" w:cs="Times New Roman"/>
                <w:szCs w:val="21"/>
              </w:rPr>
              <m:t>,</m:t>
            </m:r>
            <m:r>
              <w:rPr>
                <w:rFonts w:ascii="Cambria Math" w:hAnsi="Cambria Math" w:cs="Times New Roman"/>
                <w:szCs w:val="21"/>
              </w:rPr>
              <m:t>g</m:t>
            </m:r>
            <m:r>
              <m:rPr>
                <m:sty m:val="p"/>
              </m:rPr>
              <w:rPr>
                <w:rFonts w:ascii="Cambria Math" w:hAnsi="Cambria Math" w:cs="Times New Roman"/>
                <w:szCs w:val="21"/>
              </w:rPr>
              <m:t>2</m:t>
            </m:r>
            <m:r>
              <w:rPr>
                <w:rFonts w:ascii="Cambria Math" w:hAnsi="Cambria Math" w:cs="Times New Roman"/>
                <w:szCs w:val="21"/>
              </w:rPr>
              <m:t>l</m:t>
            </m:r>
          </m:sub>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gdl</m:t>
            </m:r>
          </m:sup>
        </m:sSubSup>
        <m:r>
          <m:rPr>
            <m:sty m:val="p"/>
          </m:rPr>
          <w:rPr>
            <w:rFonts w:ascii="Cambria Math" w:hAnsi="Cambria Math" w:cs="Times New Roman"/>
            <w:szCs w:val="21"/>
          </w:rPr>
          <m:t>=</m:t>
        </m:r>
        <m:d>
          <m:dPr>
            <m:begChr m:val="{"/>
            <m:endChr m:val=""/>
            <m:ctrlPr>
              <w:rPr>
                <w:rFonts w:ascii="Cambria Math" w:hAnsi="Cambria Math" w:cs="Times New Roman"/>
                <w:szCs w:val="21"/>
              </w:rPr>
            </m:ctrlPr>
          </m:dPr>
          <m:e>
            <m:eqArr>
              <m:eqArrPr>
                <m:ctrlPr>
                  <w:rPr>
                    <w:rFonts w:ascii="Cambria Math" w:hAnsi="Cambria Math" w:cs="Times New Roman"/>
                    <w:szCs w:val="21"/>
                  </w:rPr>
                </m:ctrlPr>
              </m:eqArrPr>
              <m:e>
                <m:sSup>
                  <m:sSupPr>
                    <m:ctrlPr>
                      <w:rPr>
                        <w:rFonts w:ascii="Cambria Math" w:hAnsi="Cambria Math" w:cs="Times New Roman"/>
                        <w:szCs w:val="21"/>
                      </w:rPr>
                    </m:ctrlPr>
                  </m:sSupPr>
                  <m:e>
                    <m:r>
                      <w:rPr>
                        <w:rFonts w:ascii="Cambria Math" w:hAnsi="Cambria Math" w:cs="Times New Roman"/>
                        <w:szCs w:val="21"/>
                      </w:rPr>
                      <m:t>V</m:t>
                    </m:r>
                  </m:e>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gdl</m:t>
                    </m:r>
                  </m:sup>
                </m:sSup>
                <m:sSub>
                  <m:sSubPr>
                    <m:ctrlPr>
                      <w:rPr>
                        <w:rFonts w:ascii="Cambria Math" w:hAnsi="Cambria Math" w:cs="Times New Roman"/>
                        <w:szCs w:val="21"/>
                      </w:rPr>
                    </m:ctrlPr>
                  </m:sSubPr>
                  <m:e>
                    <m:r>
                      <w:rPr>
                        <w:rFonts w:ascii="Cambria Math" w:hAnsi="Cambria Math" w:cs="Times New Roman"/>
                        <w:szCs w:val="21"/>
                      </w:rPr>
                      <m:t>r</m:t>
                    </m:r>
                  </m:e>
                  <m:sub>
                    <m:r>
                      <w:rPr>
                        <w:rFonts w:ascii="Cambria Math" w:hAnsi="Cambria Math" w:cs="Times New Roman"/>
                        <w:szCs w:val="21"/>
                      </w:rPr>
                      <m:t>g</m:t>
                    </m:r>
                    <m:r>
                      <m:rPr>
                        <m:sty m:val="p"/>
                      </m:rPr>
                      <w:rPr>
                        <w:rFonts w:ascii="Cambria Math" w:hAnsi="Cambria Math" w:cs="Times New Roman"/>
                        <w:szCs w:val="21"/>
                      </w:rPr>
                      <m:t>2</m:t>
                    </m:r>
                    <m:r>
                      <w:rPr>
                        <w:rFonts w:ascii="Cambria Math" w:hAnsi="Cambria Math" w:cs="Times New Roman"/>
                        <w:szCs w:val="21"/>
                      </w:rPr>
                      <m:t>l</m:t>
                    </m:r>
                  </m:sub>
                </m:sSub>
                <m:sSup>
                  <m:sSupPr>
                    <m:ctrlPr>
                      <w:rPr>
                        <w:rFonts w:ascii="Cambria Math" w:hAnsi="Cambria Math" w:cs="Times New Roman"/>
                        <w:szCs w:val="21"/>
                      </w:rPr>
                    </m:ctrlPr>
                  </m:sSupPr>
                  <m:e>
                    <m:r>
                      <w:rPr>
                        <w:rFonts w:ascii="Cambria Math" w:hAnsi="Cambria Math" w:cs="Times New Roman"/>
                        <w:szCs w:val="21"/>
                      </w:rPr>
                      <m:t>ε</m:t>
                    </m:r>
                  </m:e>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gdl</m:t>
                    </m:r>
                  </m:sup>
                </m:sSup>
                <m:r>
                  <m:rPr>
                    <m:sty m:val="p"/>
                  </m:rPr>
                  <w:rPr>
                    <w:rFonts w:ascii="Cambria Math" w:hAnsi="Cambria Math" w:cs="Times New Roman"/>
                    <w:szCs w:val="21"/>
                  </w:rPr>
                  <m:t>(1-</m:t>
                </m:r>
                <m:sSup>
                  <m:sSupPr>
                    <m:ctrlPr>
                      <w:rPr>
                        <w:rFonts w:ascii="Cambria Math" w:hAnsi="Cambria Math" w:cs="Times New Roman"/>
                        <w:szCs w:val="21"/>
                      </w:rPr>
                    </m:ctrlPr>
                  </m:sSupPr>
                  <m:e>
                    <m:r>
                      <w:rPr>
                        <w:rFonts w:ascii="Cambria Math" w:hAnsi="Cambria Math" w:cs="Times New Roman"/>
                        <w:szCs w:val="21"/>
                      </w:rPr>
                      <m:t>s</m:t>
                    </m:r>
                  </m:e>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gdl</m:t>
                    </m:r>
                  </m:sup>
                </m:sSup>
                <m:r>
                  <m:rPr>
                    <m:sty m:val="p"/>
                  </m:rPr>
                  <w:rPr>
                    <w:rFonts w:ascii="Cambria Math" w:hAnsi="Cambria Math" w:cs="Times New Roman"/>
                    <w:szCs w:val="21"/>
                  </w:rPr>
                  <m:t>)</m:t>
                </m:r>
                <m:f>
                  <m:fPr>
                    <m:ctrlPr>
                      <w:rPr>
                        <w:rFonts w:ascii="Cambria Math" w:hAnsi="Cambria Math" w:cs="Times New Roman"/>
                        <w:szCs w:val="21"/>
                      </w:rPr>
                    </m:ctrlPr>
                  </m:fPr>
                  <m:num>
                    <m:d>
                      <m:dPr>
                        <m:ctrlPr>
                          <w:rPr>
                            <w:rFonts w:ascii="Cambria Math" w:hAnsi="Cambria Math" w:cs="Times New Roman"/>
                            <w:szCs w:val="21"/>
                          </w:rPr>
                        </m:ctrlPr>
                      </m:dPr>
                      <m:e>
                        <m:sSubSup>
                          <m:sSubSupPr>
                            <m:ctrlPr>
                              <w:rPr>
                                <w:rFonts w:ascii="Cambria Math" w:hAnsi="Cambria Math" w:cs="Times New Roman"/>
                                <w:szCs w:val="21"/>
                              </w:rPr>
                            </m:ctrlPr>
                          </m:sSubSupPr>
                          <m:e>
                            <m:r>
                              <w:rPr>
                                <w:rFonts w:ascii="Cambria Math" w:hAnsi="Cambria Math" w:cs="Times New Roman"/>
                                <w:szCs w:val="21"/>
                              </w:rPr>
                              <m:t>p</m:t>
                            </m:r>
                          </m:e>
                          <m:sub>
                            <m:r>
                              <w:rPr>
                                <w:rFonts w:ascii="Cambria Math" w:hAnsi="Cambria Math" w:cs="Times New Roman"/>
                                <w:szCs w:val="21"/>
                              </w:rPr>
                              <m:t>g</m:t>
                            </m:r>
                            <m:sSub>
                              <m:sSubPr>
                                <m:ctrlPr>
                                  <w:rPr>
                                    <w:rFonts w:ascii="Cambria Math" w:hAnsi="Cambria Math" w:cs="Times New Roman"/>
                                    <w:szCs w:val="21"/>
                                  </w:rPr>
                                </m:ctrlPr>
                              </m:sSubPr>
                              <m:e>
                                <m:r>
                                  <w:rPr>
                                    <w:rFonts w:ascii="Cambria Math" w:hAnsi="Cambria Math" w:cs="Times New Roman"/>
                                    <w:szCs w:val="21"/>
                                  </w:rPr>
                                  <m:t>H</m:t>
                                </m:r>
                              </m:e>
                              <m:sub>
                                <m:r>
                                  <m:rPr>
                                    <m:sty m:val="p"/>
                                  </m:rPr>
                                  <w:rPr>
                                    <w:rFonts w:ascii="Cambria Math" w:hAnsi="Cambria Math" w:cs="Times New Roman"/>
                                    <w:szCs w:val="21"/>
                                  </w:rPr>
                                  <m:t>2</m:t>
                                </m:r>
                              </m:sub>
                            </m:sSub>
                            <m:r>
                              <w:rPr>
                                <w:rFonts w:ascii="Cambria Math" w:hAnsi="Cambria Math" w:cs="Times New Roman"/>
                                <w:szCs w:val="21"/>
                              </w:rPr>
                              <m:t>O</m:t>
                            </m:r>
                          </m:sub>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gdl</m:t>
                            </m:r>
                          </m:sup>
                        </m:sSubSup>
                        <m:r>
                          <m:rPr>
                            <m:sty m:val="p"/>
                          </m:rPr>
                          <w:rPr>
                            <w:rFonts w:ascii="Cambria Math" w:hAnsi="Cambria Math" w:cs="Times New Roman"/>
                            <w:szCs w:val="21"/>
                          </w:rPr>
                          <m:t>-</m:t>
                        </m:r>
                        <m:sSub>
                          <m:sSubPr>
                            <m:ctrlPr>
                              <w:rPr>
                                <w:rFonts w:ascii="Cambria Math" w:hAnsi="Cambria Math" w:cs="Times New Roman"/>
                                <w:szCs w:val="21"/>
                              </w:rPr>
                            </m:ctrlPr>
                          </m:sSubPr>
                          <m:e>
                            <m:r>
                              <w:rPr>
                                <w:rFonts w:ascii="Cambria Math" w:hAnsi="Cambria Math" w:cs="Times New Roman"/>
                                <w:szCs w:val="21"/>
                              </w:rPr>
                              <m:t>p</m:t>
                            </m:r>
                          </m:e>
                          <m:sub>
                            <m:r>
                              <w:rPr>
                                <w:rFonts w:ascii="Cambria Math" w:hAnsi="Cambria Math" w:cs="Times New Roman"/>
                                <w:szCs w:val="21"/>
                              </w:rPr>
                              <m:t>sat</m:t>
                            </m:r>
                          </m:sub>
                        </m:sSub>
                        <m:d>
                          <m:dPr>
                            <m:ctrlPr>
                              <w:rPr>
                                <w:rFonts w:ascii="Cambria Math" w:hAnsi="Cambria Math" w:cs="Times New Roman"/>
                                <w:szCs w:val="21"/>
                              </w:rPr>
                            </m:ctrlPr>
                          </m:dPr>
                          <m:e>
                            <m:sSup>
                              <m:sSupPr>
                                <m:ctrlPr>
                                  <w:rPr>
                                    <w:rFonts w:ascii="Cambria Math" w:hAnsi="Cambria Math" w:cs="Times New Roman"/>
                                    <w:szCs w:val="21"/>
                                  </w:rPr>
                                </m:ctrlPr>
                              </m:sSupPr>
                              <m:e>
                                <m:r>
                                  <w:rPr>
                                    <w:rFonts w:ascii="Cambria Math" w:hAnsi="Cambria Math" w:cs="Times New Roman"/>
                                    <w:szCs w:val="21"/>
                                  </w:rPr>
                                  <m:t>T</m:t>
                                </m:r>
                              </m:e>
                              <m:sup>
                                <m:r>
                                  <w:rPr>
                                    <w:rFonts w:ascii="Cambria Math" w:hAnsi="Cambria Math" w:cs="Times New Roman"/>
                                    <w:szCs w:val="21"/>
                                  </w:rPr>
                                  <m:t>fc</m:t>
                                </m:r>
                              </m:sup>
                            </m:sSup>
                          </m:e>
                        </m:d>
                      </m:e>
                    </m:d>
                  </m:num>
                  <m:den>
                    <m:r>
                      <w:rPr>
                        <w:rFonts w:ascii="Cambria Math" w:hAnsi="Cambria Math" w:cs="Times New Roman"/>
                        <w:szCs w:val="21"/>
                      </w:rPr>
                      <m:t>R</m:t>
                    </m:r>
                    <m:sSup>
                      <m:sSupPr>
                        <m:ctrlPr>
                          <w:rPr>
                            <w:rFonts w:ascii="Cambria Math" w:hAnsi="Cambria Math" w:cs="Times New Roman"/>
                            <w:szCs w:val="21"/>
                          </w:rPr>
                        </m:ctrlPr>
                      </m:sSupPr>
                      <m:e>
                        <m:r>
                          <w:rPr>
                            <w:rFonts w:ascii="Cambria Math" w:hAnsi="Cambria Math" w:cs="Times New Roman"/>
                            <w:szCs w:val="21"/>
                          </w:rPr>
                          <m:t>T</m:t>
                        </m:r>
                      </m:e>
                      <m:sup>
                        <m:r>
                          <w:rPr>
                            <w:rFonts w:ascii="Cambria Math" w:hAnsi="Cambria Math" w:cs="Times New Roman"/>
                            <w:szCs w:val="21"/>
                          </w:rPr>
                          <m:t>fc</m:t>
                        </m:r>
                      </m:sup>
                    </m:sSup>
                  </m:den>
                </m:f>
                <m:r>
                  <m:rPr>
                    <m:nor/>
                  </m:rPr>
                  <w:rPr>
                    <w:rFonts w:ascii="Cambria Math" w:hAnsi="Cambria Math" w:cs="Times New Roman"/>
                    <w:szCs w:val="21"/>
                  </w:rPr>
                  <m:t xml:space="preserve"> if </m:t>
                </m:r>
                <m:sSubSup>
                  <m:sSubSupPr>
                    <m:ctrlPr>
                      <w:rPr>
                        <w:rFonts w:ascii="Cambria Math" w:hAnsi="Cambria Math" w:cs="Times New Roman"/>
                        <w:szCs w:val="21"/>
                      </w:rPr>
                    </m:ctrlPr>
                  </m:sSubSupPr>
                  <m:e>
                    <m:r>
                      <w:rPr>
                        <w:rFonts w:ascii="Cambria Math" w:hAnsi="Cambria Math" w:cs="Times New Roman"/>
                        <w:szCs w:val="21"/>
                      </w:rPr>
                      <m:t>p</m:t>
                    </m:r>
                  </m:e>
                  <m:sub>
                    <m:r>
                      <w:rPr>
                        <w:rFonts w:ascii="Cambria Math" w:hAnsi="Cambria Math" w:cs="Times New Roman"/>
                        <w:szCs w:val="21"/>
                      </w:rPr>
                      <m:t>g</m:t>
                    </m:r>
                    <m:sSub>
                      <m:sSubPr>
                        <m:ctrlPr>
                          <w:rPr>
                            <w:rFonts w:ascii="Cambria Math" w:hAnsi="Cambria Math" w:cs="Times New Roman"/>
                            <w:szCs w:val="21"/>
                          </w:rPr>
                        </m:ctrlPr>
                      </m:sSubPr>
                      <m:e>
                        <m:r>
                          <w:rPr>
                            <w:rFonts w:ascii="Cambria Math" w:hAnsi="Cambria Math" w:cs="Times New Roman"/>
                            <w:szCs w:val="21"/>
                          </w:rPr>
                          <m:t>H</m:t>
                        </m:r>
                      </m:e>
                      <m:sub>
                        <m:r>
                          <m:rPr>
                            <m:sty m:val="p"/>
                          </m:rPr>
                          <w:rPr>
                            <w:rFonts w:ascii="Cambria Math" w:hAnsi="Cambria Math" w:cs="Times New Roman"/>
                            <w:szCs w:val="21"/>
                          </w:rPr>
                          <m:t>2</m:t>
                        </m:r>
                      </m:sub>
                    </m:sSub>
                    <m:r>
                      <w:rPr>
                        <w:rFonts w:ascii="Cambria Math" w:hAnsi="Cambria Math" w:cs="Times New Roman"/>
                        <w:szCs w:val="21"/>
                      </w:rPr>
                      <m:t>O</m:t>
                    </m:r>
                  </m:sub>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gdl</m:t>
                    </m:r>
                  </m:sup>
                </m:sSubSup>
                <m:r>
                  <m:rPr>
                    <m:sty m:val="p"/>
                  </m:rPr>
                  <w:rPr>
                    <w:rFonts w:ascii="Cambria Math" w:hAnsi="Cambria Math" w:cs="Times New Roman"/>
                    <w:szCs w:val="21"/>
                  </w:rPr>
                  <m:t>&gt;</m:t>
                </m:r>
                <m:sSub>
                  <m:sSubPr>
                    <m:ctrlPr>
                      <w:rPr>
                        <w:rFonts w:ascii="Cambria Math" w:hAnsi="Cambria Math" w:cs="Times New Roman"/>
                        <w:szCs w:val="21"/>
                      </w:rPr>
                    </m:ctrlPr>
                  </m:sSubPr>
                  <m:e>
                    <m:r>
                      <w:rPr>
                        <w:rFonts w:ascii="Cambria Math" w:hAnsi="Cambria Math" w:cs="Times New Roman"/>
                        <w:szCs w:val="21"/>
                      </w:rPr>
                      <m:t>p</m:t>
                    </m:r>
                  </m:e>
                  <m:sub>
                    <m:r>
                      <w:rPr>
                        <w:rFonts w:ascii="Cambria Math" w:hAnsi="Cambria Math" w:cs="Times New Roman"/>
                        <w:szCs w:val="21"/>
                      </w:rPr>
                      <m:t>sat</m:t>
                    </m:r>
                  </m:sub>
                </m:sSub>
                <m:d>
                  <m:dPr>
                    <m:ctrlPr>
                      <w:rPr>
                        <w:rFonts w:ascii="Cambria Math" w:hAnsi="Cambria Math" w:cs="Times New Roman"/>
                        <w:szCs w:val="21"/>
                      </w:rPr>
                    </m:ctrlPr>
                  </m:dPr>
                  <m:e>
                    <m:sSup>
                      <m:sSupPr>
                        <m:ctrlPr>
                          <w:rPr>
                            <w:rFonts w:ascii="Cambria Math" w:hAnsi="Cambria Math" w:cs="Times New Roman"/>
                            <w:szCs w:val="21"/>
                          </w:rPr>
                        </m:ctrlPr>
                      </m:sSupPr>
                      <m:e>
                        <m:r>
                          <w:rPr>
                            <w:rFonts w:ascii="Cambria Math" w:hAnsi="Cambria Math" w:cs="Times New Roman"/>
                            <w:szCs w:val="21"/>
                          </w:rPr>
                          <m:t>T</m:t>
                        </m:r>
                      </m:e>
                      <m:sup>
                        <m:r>
                          <w:rPr>
                            <w:rFonts w:ascii="Cambria Math" w:hAnsi="Cambria Math" w:cs="Times New Roman"/>
                            <w:szCs w:val="21"/>
                          </w:rPr>
                          <m:t>fc</m:t>
                        </m:r>
                      </m:sup>
                    </m:sSup>
                  </m:e>
                </m:d>
              </m:e>
              <m:e>
                <m:sSup>
                  <m:sSupPr>
                    <m:ctrlPr>
                      <w:rPr>
                        <w:rFonts w:ascii="Cambria Math" w:hAnsi="Cambria Math" w:cs="Times New Roman"/>
                        <w:szCs w:val="21"/>
                      </w:rPr>
                    </m:ctrlPr>
                  </m:sSupPr>
                  <m:e>
                    <m:r>
                      <w:rPr>
                        <w:rFonts w:ascii="Cambria Math" w:hAnsi="Cambria Math" w:cs="Times New Roman"/>
                        <w:szCs w:val="21"/>
                      </w:rPr>
                      <m:t>V</m:t>
                    </m:r>
                  </m:e>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gdl</m:t>
                    </m:r>
                  </m:sup>
                </m:sSup>
                <m:sSub>
                  <m:sSubPr>
                    <m:ctrlPr>
                      <w:rPr>
                        <w:rFonts w:ascii="Cambria Math" w:hAnsi="Cambria Math" w:cs="Times New Roman"/>
                        <w:szCs w:val="21"/>
                      </w:rPr>
                    </m:ctrlPr>
                  </m:sSubPr>
                  <m:e>
                    <m:r>
                      <w:rPr>
                        <w:rFonts w:ascii="Cambria Math" w:hAnsi="Cambria Math" w:cs="Times New Roman"/>
                        <w:szCs w:val="21"/>
                      </w:rPr>
                      <m:t>r</m:t>
                    </m:r>
                  </m:e>
                  <m:sub>
                    <m:r>
                      <w:rPr>
                        <w:rFonts w:ascii="Cambria Math" w:hAnsi="Cambria Math" w:cs="Times New Roman"/>
                        <w:szCs w:val="21"/>
                      </w:rPr>
                      <m:t>l</m:t>
                    </m:r>
                    <m:r>
                      <m:rPr>
                        <m:sty m:val="p"/>
                      </m:rPr>
                      <w:rPr>
                        <w:rFonts w:ascii="Cambria Math" w:hAnsi="Cambria Math" w:cs="Times New Roman"/>
                        <w:szCs w:val="21"/>
                      </w:rPr>
                      <m:t>2</m:t>
                    </m:r>
                    <m:r>
                      <w:rPr>
                        <w:rFonts w:ascii="Cambria Math" w:hAnsi="Cambria Math" w:cs="Times New Roman"/>
                        <w:szCs w:val="21"/>
                      </w:rPr>
                      <m:t>g</m:t>
                    </m:r>
                  </m:sub>
                </m:sSub>
                <m:sSup>
                  <m:sSupPr>
                    <m:ctrlPr>
                      <w:rPr>
                        <w:rFonts w:ascii="Cambria Math" w:hAnsi="Cambria Math" w:cs="Times New Roman"/>
                        <w:szCs w:val="21"/>
                      </w:rPr>
                    </m:ctrlPr>
                  </m:sSupPr>
                  <m:e>
                    <m:r>
                      <w:rPr>
                        <w:rFonts w:ascii="Cambria Math" w:hAnsi="Cambria Math" w:cs="Times New Roman"/>
                        <w:szCs w:val="21"/>
                      </w:rPr>
                      <m:t>ε</m:t>
                    </m:r>
                  </m:e>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gdl</m:t>
                    </m:r>
                  </m:sup>
                </m:sSup>
                <m:sSup>
                  <m:sSupPr>
                    <m:ctrlPr>
                      <w:rPr>
                        <w:rFonts w:ascii="Cambria Math" w:hAnsi="Cambria Math" w:cs="Times New Roman"/>
                        <w:szCs w:val="21"/>
                      </w:rPr>
                    </m:ctrlPr>
                  </m:sSupPr>
                  <m:e>
                    <m:r>
                      <w:rPr>
                        <w:rFonts w:ascii="Cambria Math" w:hAnsi="Cambria Math" w:cs="Times New Roman"/>
                        <w:szCs w:val="21"/>
                      </w:rPr>
                      <m:t>s</m:t>
                    </m:r>
                  </m:e>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gdl</m:t>
                    </m:r>
                  </m:sup>
                </m:sSup>
                <m:f>
                  <m:fPr>
                    <m:ctrlPr>
                      <w:rPr>
                        <w:rFonts w:ascii="Cambria Math" w:hAnsi="Cambria Math" w:cs="Times New Roman"/>
                        <w:szCs w:val="21"/>
                      </w:rPr>
                    </m:ctrlPr>
                  </m:fPr>
                  <m:num>
                    <m:d>
                      <m:dPr>
                        <m:ctrlPr>
                          <w:rPr>
                            <w:rFonts w:ascii="Cambria Math" w:hAnsi="Cambria Math" w:cs="Times New Roman"/>
                            <w:szCs w:val="21"/>
                          </w:rPr>
                        </m:ctrlPr>
                      </m:dPr>
                      <m:e>
                        <m:sSubSup>
                          <m:sSubSupPr>
                            <m:ctrlPr>
                              <w:rPr>
                                <w:rFonts w:ascii="Cambria Math" w:hAnsi="Cambria Math" w:cs="Times New Roman"/>
                                <w:szCs w:val="21"/>
                              </w:rPr>
                            </m:ctrlPr>
                          </m:sSubSupPr>
                          <m:e>
                            <m:r>
                              <w:rPr>
                                <w:rFonts w:ascii="Cambria Math" w:hAnsi="Cambria Math" w:cs="Times New Roman"/>
                                <w:szCs w:val="21"/>
                              </w:rPr>
                              <m:t>p</m:t>
                            </m:r>
                          </m:e>
                          <m:sub>
                            <m:r>
                              <w:rPr>
                                <w:rFonts w:ascii="Cambria Math" w:hAnsi="Cambria Math" w:cs="Times New Roman"/>
                                <w:szCs w:val="21"/>
                              </w:rPr>
                              <m:t>g</m:t>
                            </m:r>
                            <m:sSub>
                              <m:sSubPr>
                                <m:ctrlPr>
                                  <w:rPr>
                                    <w:rFonts w:ascii="Cambria Math" w:hAnsi="Cambria Math" w:cs="Times New Roman"/>
                                    <w:szCs w:val="21"/>
                                  </w:rPr>
                                </m:ctrlPr>
                              </m:sSubPr>
                              <m:e>
                                <m:r>
                                  <w:rPr>
                                    <w:rFonts w:ascii="Cambria Math" w:hAnsi="Cambria Math" w:cs="Times New Roman"/>
                                    <w:szCs w:val="21"/>
                                  </w:rPr>
                                  <m:t>H</m:t>
                                </m:r>
                              </m:e>
                              <m:sub>
                                <m:r>
                                  <m:rPr>
                                    <m:sty m:val="p"/>
                                  </m:rPr>
                                  <w:rPr>
                                    <w:rFonts w:ascii="Cambria Math" w:hAnsi="Cambria Math" w:cs="Times New Roman"/>
                                    <w:szCs w:val="21"/>
                                  </w:rPr>
                                  <m:t>2</m:t>
                                </m:r>
                              </m:sub>
                            </m:sSub>
                            <m:r>
                              <w:rPr>
                                <w:rFonts w:ascii="Cambria Math" w:hAnsi="Cambria Math" w:cs="Times New Roman"/>
                                <w:szCs w:val="21"/>
                              </w:rPr>
                              <m:t>O</m:t>
                            </m:r>
                          </m:sub>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gdl</m:t>
                            </m:r>
                          </m:sup>
                        </m:sSubSup>
                        <m:r>
                          <m:rPr>
                            <m:sty m:val="p"/>
                          </m:rPr>
                          <w:rPr>
                            <w:rFonts w:ascii="Cambria Math" w:hAnsi="Cambria Math" w:cs="Times New Roman"/>
                            <w:szCs w:val="21"/>
                          </w:rPr>
                          <m:t>-</m:t>
                        </m:r>
                        <m:sSub>
                          <m:sSubPr>
                            <m:ctrlPr>
                              <w:rPr>
                                <w:rFonts w:ascii="Cambria Math" w:hAnsi="Cambria Math" w:cs="Times New Roman"/>
                                <w:szCs w:val="21"/>
                              </w:rPr>
                            </m:ctrlPr>
                          </m:sSubPr>
                          <m:e>
                            <m:r>
                              <w:rPr>
                                <w:rFonts w:ascii="Cambria Math" w:hAnsi="Cambria Math" w:cs="Times New Roman"/>
                                <w:szCs w:val="21"/>
                              </w:rPr>
                              <m:t>p</m:t>
                            </m:r>
                          </m:e>
                          <m:sub>
                            <m:r>
                              <w:rPr>
                                <w:rFonts w:ascii="Cambria Math" w:hAnsi="Cambria Math" w:cs="Times New Roman"/>
                                <w:szCs w:val="21"/>
                              </w:rPr>
                              <m:t>sat</m:t>
                            </m:r>
                          </m:sub>
                        </m:sSub>
                        <m:d>
                          <m:dPr>
                            <m:ctrlPr>
                              <w:rPr>
                                <w:rFonts w:ascii="Cambria Math" w:hAnsi="Cambria Math" w:cs="Times New Roman"/>
                                <w:szCs w:val="21"/>
                              </w:rPr>
                            </m:ctrlPr>
                          </m:dPr>
                          <m:e>
                            <m:sSup>
                              <m:sSupPr>
                                <m:ctrlPr>
                                  <w:rPr>
                                    <w:rFonts w:ascii="Cambria Math" w:hAnsi="Cambria Math" w:cs="Times New Roman"/>
                                    <w:szCs w:val="21"/>
                                  </w:rPr>
                                </m:ctrlPr>
                              </m:sSupPr>
                              <m:e>
                                <m:r>
                                  <w:rPr>
                                    <w:rFonts w:ascii="Cambria Math" w:hAnsi="Cambria Math" w:cs="Times New Roman"/>
                                    <w:szCs w:val="21"/>
                                  </w:rPr>
                                  <m:t>T</m:t>
                                </m:r>
                              </m:e>
                              <m:sup>
                                <m:r>
                                  <w:rPr>
                                    <w:rFonts w:ascii="Cambria Math" w:hAnsi="Cambria Math" w:cs="Times New Roman"/>
                                    <w:szCs w:val="21"/>
                                  </w:rPr>
                                  <m:t>fc</m:t>
                                </m:r>
                              </m:sup>
                            </m:sSup>
                          </m:e>
                        </m:d>
                      </m:e>
                    </m:d>
                  </m:num>
                  <m:den>
                    <m:r>
                      <w:rPr>
                        <w:rFonts w:ascii="Cambria Math" w:hAnsi="Cambria Math" w:cs="Times New Roman"/>
                        <w:szCs w:val="21"/>
                      </w:rPr>
                      <m:t>R</m:t>
                    </m:r>
                    <m:sSup>
                      <m:sSupPr>
                        <m:ctrlPr>
                          <w:rPr>
                            <w:rFonts w:ascii="Cambria Math" w:hAnsi="Cambria Math" w:cs="Times New Roman"/>
                            <w:szCs w:val="21"/>
                          </w:rPr>
                        </m:ctrlPr>
                      </m:sSupPr>
                      <m:e>
                        <m:r>
                          <w:rPr>
                            <w:rFonts w:ascii="Cambria Math" w:hAnsi="Cambria Math" w:cs="Times New Roman"/>
                            <w:szCs w:val="21"/>
                          </w:rPr>
                          <m:t>T</m:t>
                        </m:r>
                      </m:e>
                      <m:sup>
                        <m:r>
                          <w:rPr>
                            <w:rFonts w:ascii="Cambria Math" w:hAnsi="Cambria Math" w:cs="Times New Roman"/>
                            <w:szCs w:val="21"/>
                          </w:rPr>
                          <m:t>fc</m:t>
                        </m:r>
                      </m:sup>
                    </m:sSup>
                  </m:den>
                </m:f>
                <m:r>
                  <m:rPr>
                    <m:nor/>
                  </m:rPr>
                  <w:rPr>
                    <w:rFonts w:ascii="Cambria Math" w:hAnsi="Cambria Math" w:cs="Times New Roman"/>
                    <w:szCs w:val="21"/>
                  </w:rPr>
                  <m:t xml:space="preserve"> if </m:t>
                </m:r>
                <m:sSubSup>
                  <m:sSubSupPr>
                    <m:ctrlPr>
                      <w:rPr>
                        <w:rFonts w:ascii="Cambria Math" w:hAnsi="Cambria Math" w:cs="Times New Roman"/>
                        <w:szCs w:val="21"/>
                      </w:rPr>
                    </m:ctrlPr>
                  </m:sSubSupPr>
                  <m:e>
                    <m:r>
                      <w:rPr>
                        <w:rFonts w:ascii="Cambria Math" w:hAnsi="Cambria Math" w:cs="Times New Roman"/>
                        <w:szCs w:val="21"/>
                      </w:rPr>
                      <m:t>p</m:t>
                    </m:r>
                  </m:e>
                  <m:sub>
                    <m:r>
                      <w:rPr>
                        <w:rFonts w:ascii="Cambria Math" w:hAnsi="Cambria Math" w:cs="Times New Roman"/>
                        <w:szCs w:val="21"/>
                      </w:rPr>
                      <m:t>g</m:t>
                    </m:r>
                    <m:sSub>
                      <m:sSubPr>
                        <m:ctrlPr>
                          <w:rPr>
                            <w:rFonts w:ascii="Cambria Math" w:hAnsi="Cambria Math" w:cs="Times New Roman"/>
                            <w:szCs w:val="21"/>
                          </w:rPr>
                        </m:ctrlPr>
                      </m:sSubPr>
                      <m:e>
                        <m:r>
                          <w:rPr>
                            <w:rFonts w:ascii="Cambria Math" w:hAnsi="Cambria Math" w:cs="Times New Roman"/>
                            <w:szCs w:val="21"/>
                          </w:rPr>
                          <m:t>H</m:t>
                        </m:r>
                      </m:e>
                      <m:sub>
                        <m:r>
                          <m:rPr>
                            <m:sty m:val="p"/>
                          </m:rPr>
                          <w:rPr>
                            <w:rFonts w:ascii="Cambria Math" w:hAnsi="Cambria Math" w:cs="Times New Roman"/>
                            <w:szCs w:val="21"/>
                          </w:rPr>
                          <m:t>2</m:t>
                        </m:r>
                      </m:sub>
                    </m:sSub>
                    <m:r>
                      <w:rPr>
                        <w:rFonts w:ascii="Cambria Math" w:hAnsi="Cambria Math" w:cs="Times New Roman"/>
                        <w:szCs w:val="21"/>
                      </w:rPr>
                      <m:t>O</m:t>
                    </m:r>
                  </m:sub>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gdl</m:t>
                    </m:r>
                  </m:sup>
                </m:sSubSup>
                <m:r>
                  <m:rPr>
                    <m:sty m:val="p"/>
                  </m:rPr>
                  <w:rPr>
                    <w:rFonts w:ascii="Cambria Math" w:hAnsi="Cambria Math" w:cs="Times New Roman"/>
                    <w:szCs w:val="21"/>
                  </w:rPr>
                  <m:t>&lt;</m:t>
                </m:r>
                <m:sSub>
                  <m:sSubPr>
                    <m:ctrlPr>
                      <w:rPr>
                        <w:rFonts w:ascii="Cambria Math" w:hAnsi="Cambria Math" w:cs="Times New Roman"/>
                        <w:szCs w:val="21"/>
                      </w:rPr>
                    </m:ctrlPr>
                  </m:sSubPr>
                  <m:e>
                    <m:r>
                      <w:rPr>
                        <w:rFonts w:ascii="Cambria Math" w:hAnsi="Cambria Math" w:cs="Times New Roman"/>
                        <w:szCs w:val="21"/>
                      </w:rPr>
                      <m:t>p</m:t>
                    </m:r>
                  </m:e>
                  <m:sub>
                    <m:r>
                      <w:rPr>
                        <w:rFonts w:ascii="Cambria Math" w:hAnsi="Cambria Math" w:cs="Times New Roman"/>
                        <w:szCs w:val="21"/>
                      </w:rPr>
                      <m:t>sat</m:t>
                    </m:r>
                  </m:sub>
                </m:sSub>
                <m:d>
                  <m:dPr>
                    <m:ctrlPr>
                      <w:rPr>
                        <w:rFonts w:ascii="Cambria Math" w:hAnsi="Cambria Math" w:cs="Times New Roman"/>
                        <w:szCs w:val="21"/>
                      </w:rPr>
                    </m:ctrlPr>
                  </m:dPr>
                  <m:e>
                    <m:sSup>
                      <m:sSupPr>
                        <m:ctrlPr>
                          <w:rPr>
                            <w:rFonts w:ascii="Cambria Math" w:hAnsi="Cambria Math" w:cs="Times New Roman"/>
                            <w:szCs w:val="21"/>
                          </w:rPr>
                        </m:ctrlPr>
                      </m:sSupPr>
                      <m:e>
                        <m:r>
                          <w:rPr>
                            <w:rFonts w:ascii="Cambria Math" w:hAnsi="Cambria Math" w:cs="Times New Roman"/>
                            <w:szCs w:val="21"/>
                          </w:rPr>
                          <m:t>T</m:t>
                        </m:r>
                      </m:e>
                      <m:sup>
                        <m:r>
                          <w:rPr>
                            <w:rFonts w:ascii="Cambria Math" w:hAnsi="Cambria Math" w:cs="Times New Roman"/>
                            <w:szCs w:val="21"/>
                          </w:rPr>
                          <m:t>fc</m:t>
                        </m:r>
                      </m:sup>
                    </m:sSup>
                  </m:e>
                </m:d>
              </m:e>
            </m:eqArr>
          </m:e>
        </m:d>
      </m:oMath>
      <w:r w:rsidRPr="008930B9">
        <w:rPr>
          <w:rFonts w:ascii="Cambria Math" w:hAnsi="Cambria Math" w:cs="Times New Roman"/>
          <w:sz w:val="24"/>
          <w:szCs w:val="24"/>
        </w:rPr>
        <w:tab/>
      </w:r>
      <w:r w:rsidR="00843229" w:rsidRPr="008930B9">
        <w:rPr>
          <w:rFonts w:ascii="Times New Roman" w:hAnsi="Times New Roman" w:cs="Times New Roman"/>
          <w:sz w:val="24"/>
          <w:szCs w:val="24"/>
        </w:rPr>
        <w:t>(28)</w:t>
      </w:r>
    </w:p>
    <w:p w14:paraId="7CEC893C" w14:textId="6E0BC2B8" w:rsidR="00A05AA2" w:rsidRPr="008930B9" w:rsidRDefault="00A05AA2" w:rsidP="008930B9">
      <w:pPr>
        <w:pStyle w:val="a0"/>
        <w:ind w:firstLine="238"/>
        <w:rPr>
          <w:sz w:val="24"/>
          <w:szCs w:val="24"/>
        </w:rPr>
      </w:pPr>
      <w:r w:rsidRPr="008930B9">
        <w:rPr>
          <w:rFonts w:hint="eastAsia"/>
          <w:sz w:val="24"/>
          <w:szCs w:val="24"/>
        </w:rPr>
        <w:t>Where</w:t>
      </w:r>
      <w:r w:rsidRPr="008930B9">
        <w:rPr>
          <w:sz w:val="24"/>
          <w:szCs w:val="24"/>
        </w:rPr>
        <w:t xml:space="preserve"> </w:t>
      </w:r>
      <m:oMath>
        <m:sSubSup>
          <m:sSubSupPr>
            <m:ctrlPr>
              <w:rPr>
                <w:rFonts w:ascii="Cambria Math" w:hAnsi="Cambria Math"/>
                <w:sz w:val="24"/>
                <w:szCs w:val="24"/>
              </w:rPr>
            </m:ctrlPr>
          </m:sSubSupPr>
          <m:e>
            <m:r>
              <w:rPr>
                <w:rFonts w:ascii="Cambria Math" w:hAnsi="Cambria Math"/>
                <w:sz w:val="24"/>
                <w:szCs w:val="24"/>
              </w:rPr>
              <m:t>Q</m:t>
            </m:r>
          </m:e>
          <m:sub>
            <m:r>
              <w:rPr>
                <w:rFonts w:ascii="Cambria Math" w:hAnsi="Cambria Math"/>
                <w:sz w:val="24"/>
                <w:szCs w:val="24"/>
              </w:rPr>
              <m:t>n</m:t>
            </m:r>
            <m:r>
              <m:rPr>
                <m:sty m:val="p"/>
              </m:rPr>
              <w:rPr>
                <w:rFonts w:ascii="Cambria Math" w:hAnsi="Cambria Math"/>
                <w:sz w:val="24"/>
                <w:szCs w:val="24"/>
              </w:rPr>
              <m:t>,</m:t>
            </m:r>
            <m:r>
              <w:rPr>
                <w:rFonts w:ascii="Cambria Math" w:hAnsi="Cambria Math"/>
                <w:sz w:val="24"/>
                <w:szCs w:val="24"/>
              </w:rPr>
              <m:t>g</m:t>
            </m:r>
            <m:r>
              <m:rPr>
                <m:sty m:val="p"/>
              </m:rPr>
              <w:rPr>
                <w:rFonts w:ascii="Cambria Math" w:hAnsi="Cambria Math"/>
                <w:sz w:val="24"/>
                <w:szCs w:val="24"/>
              </w:rPr>
              <m:t>2</m:t>
            </m:r>
            <m:r>
              <w:rPr>
                <w:rFonts w:ascii="Cambria Math" w:hAnsi="Cambria Math"/>
                <w:sz w:val="24"/>
                <w:szCs w:val="24"/>
              </w:rPr>
              <m:t>l</m:t>
            </m:r>
          </m:sub>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gdl</m:t>
            </m:r>
          </m:sup>
        </m:sSubSup>
      </m:oMath>
      <w:r w:rsidRPr="008930B9">
        <w:rPr>
          <w:rFonts w:hint="eastAsia"/>
          <w:sz w:val="24"/>
          <w:szCs w:val="24"/>
        </w:rPr>
        <w:t xml:space="preserve"> is</w:t>
      </w:r>
      <w:r w:rsidRPr="008930B9">
        <w:rPr>
          <w:sz w:val="24"/>
          <w:szCs w:val="24"/>
        </w:rPr>
        <w:t xml:space="preserve"> the conversion flow of gaseous water and liquid water in the cathode </w:t>
      </w:r>
      <w:r w:rsidR="003C0E55" w:rsidRPr="008930B9">
        <w:rPr>
          <w:sz w:val="24"/>
          <w:szCs w:val="24"/>
        </w:rPr>
        <w:t>GDL</w:t>
      </w:r>
      <w:r w:rsidRPr="008930B9">
        <w:rPr>
          <w:sz w:val="24"/>
          <w:szCs w:val="24"/>
        </w:rPr>
        <w:t>.</w:t>
      </w:r>
    </w:p>
    <w:bookmarkEnd w:id="119"/>
    <w:p w14:paraId="01249418" w14:textId="4B424C2A" w:rsidR="00512CB9" w:rsidRPr="00F4580E" w:rsidRDefault="00512CB9" w:rsidP="00F4580E">
      <w:pPr>
        <w:pStyle w:val="a0"/>
        <w:ind w:firstLine="238"/>
        <w:rPr>
          <w:sz w:val="24"/>
          <w:szCs w:val="24"/>
        </w:rPr>
      </w:pPr>
      <w:r w:rsidRPr="00F4580E">
        <w:rPr>
          <w:sz w:val="24"/>
          <w:szCs w:val="24"/>
        </w:rPr>
        <w:t xml:space="preserve">According to the conservation of mass, the rate of water vapor partial pressure </w:t>
      </w:r>
      <w:r w:rsidR="00073DC8" w:rsidRPr="00F4580E">
        <w:rPr>
          <w:sz w:val="24"/>
          <w:szCs w:val="24"/>
        </w:rPr>
        <w:t xml:space="preserve">change </w:t>
      </w:r>
      <w:r w:rsidRPr="00F4580E">
        <w:rPr>
          <w:sz w:val="24"/>
          <w:szCs w:val="24"/>
        </w:rPr>
        <w:t>is:</w:t>
      </w:r>
    </w:p>
    <w:p w14:paraId="43B409B9" w14:textId="6D171075" w:rsidR="00FE0B7F" w:rsidRPr="00F4580E" w:rsidRDefault="00FE0B7F" w:rsidP="00F4580E">
      <w:pPr>
        <w:pStyle w:val="affa"/>
        <w:spacing w:before="240" w:after="240"/>
        <w:ind w:firstLine="482"/>
        <w:jc w:val="center"/>
        <w:rPr>
          <w:rFonts w:ascii="Times New Roman" w:hAnsi="Times New Roman" w:cs="Times New Roman"/>
          <w:sz w:val="24"/>
          <w:szCs w:val="24"/>
        </w:rPr>
      </w:pPr>
      <w:r w:rsidRPr="00F4580E">
        <w:rPr>
          <w:rFonts w:ascii="Cambria Math" w:hAnsi="Cambria Math" w:cs="Times New Roman"/>
          <w:sz w:val="24"/>
          <w:szCs w:val="24"/>
        </w:rPr>
        <w:tab/>
      </w:r>
      <m:oMath>
        <m:sSubSup>
          <m:sSubSupPr>
            <m:ctrlPr>
              <w:rPr>
                <w:rFonts w:ascii="Cambria Math" w:hAnsi="Cambria Math" w:cs="Times New Roman"/>
                <w:sz w:val="24"/>
                <w:szCs w:val="24"/>
              </w:rPr>
            </m:ctrlPr>
          </m:sSubSupPr>
          <m:e>
            <m:acc>
              <m:accPr>
                <m:chr m:val="̇"/>
                <m:ctrlPr>
                  <w:rPr>
                    <w:rFonts w:ascii="Cambria Math" w:hAnsi="Cambria Math" w:cs="Times New Roman"/>
                    <w:sz w:val="24"/>
                    <w:szCs w:val="24"/>
                  </w:rPr>
                </m:ctrlPr>
              </m:accPr>
              <m:e>
                <m:r>
                  <w:rPr>
                    <w:rFonts w:ascii="Cambria Math" w:hAnsi="Cambria Math" w:cs="Times New Roman"/>
                    <w:sz w:val="24"/>
                    <w:szCs w:val="24"/>
                  </w:rPr>
                  <m:t>p</m:t>
                </m:r>
              </m:e>
            </m:acc>
          </m:e>
          <m:sub>
            <m:r>
              <w:rPr>
                <w:rFonts w:ascii="Cambria Math" w:hAnsi="Cambria Math" w:cs="Times New Roman"/>
                <w:sz w:val="24"/>
                <w:szCs w:val="24"/>
              </w:rPr>
              <m:t>g</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gdl</m:t>
            </m:r>
          </m:sup>
        </m:sSubSup>
        <m:r>
          <m:rPr>
            <m:sty m:val="p"/>
          </m:rP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R</m:t>
            </m:r>
            <m:sSup>
              <m:sSupPr>
                <m:ctrlPr>
                  <w:rPr>
                    <w:rFonts w:ascii="Cambria Math" w:hAnsi="Cambria Math" w:cs="Times New Roman"/>
                    <w:sz w:val="24"/>
                    <w:szCs w:val="24"/>
                  </w:rPr>
                </m:ctrlPr>
              </m:sSupPr>
              <m:e>
                <m:r>
                  <w:rPr>
                    <w:rFonts w:ascii="Cambria Math" w:hAnsi="Cambria Math" w:cs="Times New Roman"/>
                    <w:sz w:val="24"/>
                    <w:szCs w:val="24"/>
                  </w:rPr>
                  <m:t>T</m:t>
                </m:r>
              </m:e>
              <m:sup>
                <m:r>
                  <w:rPr>
                    <w:rFonts w:ascii="Cambria Math" w:hAnsi="Cambria Math" w:cs="Times New Roman"/>
                    <w:sz w:val="24"/>
                    <w:szCs w:val="24"/>
                  </w:rPr>
                  <m:t>fc</m:t>
                </m:r>
              </m:sup>
            </m:sSup>
          </m:num>
          <m:den>
            <m:sSup>
              <m:sSupPr>
                <m:ctrlPr>
                  <w:rPr>
                    <w:rFonts w:ascii="Cambria Math" w:hAnsi="Cambria Math" w:cs="Times New Roman"/>
                    <w:sz w:val="24"/>
                    <w:szCs w:val="24"/>
                  </w:rPr>
                </m:ctrlPr>
              </m:sSupPr>
              <m:e>
                <m:r>
                  <w:rPr>
                    <w:rFonts w:ascii="Cambria Math" w:hAnsi="Cambria Math" w:cs="Times New Roman"/>
                    <w:sz w:val="24"/>
                    <w:szCs w:val="24"/>
                  </w:rPr>
                  <m:t>V</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gdl</m:t>
                </m:r>
              </m:sup>
            </m:sSup>
          </m:den>
        </m:f>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gH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ch</m:t>
            </m:r>
            <m:r>
              <m:rPr>
                <m:sty m:val="p"/>
              </m:rPr>
              <w:rPr>
                <w:rFonts w:ascii="Cambria Math" w:hAnsi="Cambria Math" w:cs="Times New Roman"/>
                <w:sz w:val="24"/>
                <w:szCs w:val="24"/>
              </w:rPr>
              <m:t>2</m:t>
            </m:r>
            <m:r>
              <w:rPr>
                <w:rFonts w:ascii="Cambria Math" w:hAnsi="Cambria Math" w:cs="Times New Roman"/>
                <w:sz w:val="24"/>
                <w:szCs w:val="24"/>
              </w:rPr>
              <m:t>g</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g</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g</m:t>
            </m:r>
            <m:r>
              <m:rPr>
                <m:sty m:val="p"/>
              </m:rPr>
              <w:rPr>
                <w:rFonts w:ascii="Cambria Math" w:hAnsi="Cambria Math" w:cs="Times New Roman"/>
                <w:sz w:val="24"/>
                <w:szCs w:val="24"/>
              </w:rPr>
              <m:t>2</m:t>
            </m:r>
            <m:r>
              <w:rPr>
                <w:rFonts w:ascii="Cambria Math" w:hAnsi="Cambria Math" w:cs="Times New Roman"/>
                <w:sz w:val="24"/>
                <w:szCs w:val="24"/>
              </w:rPr>
              <m:t>cl</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g</m:t>
            </m:r>
            <m:r>
              <m:rPr>
                <m:sty m:val="p"/>
              </m:rPr>
              <w:rPr>
                <w:rFonts w:ascii="Cambria Math" w:hAnsi="Cambria Math" w:cs="Times New Roman"/>
                <w:sz w:val="24"/>
                <w:szCs w:val="24"/>
              </w:rPr>
              <m:t>2</m:t>
            </m:r>
            <m:r>
              <w:rPr>
                <w:rFonts w:ascii="Cambria Math" w:hAnsi="Cambria Math" w:cs="Times New Roman"/>
                <w:sz w:val="24"/>
                <w:szCs w:val="24"/>
              </w:rPr>
              <m:t>l</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gdl</m:t>
            </m:r>
          </m:sup>
        </m:sSubSup>
        <m:r>
          <m:rPr>
            <m:sty m:val="p"/>
          </m:rPr>
          <w:rPr>
            <w:rFonts w:ascii="Cambria Math" w:hAnsi="Cambria Math" w:cs="Times New Roman"/>
            <w:sz w:val="24"/>
            <w:szCs w:val="24"/>
          </w:rPr>
          <m:t>)</m:t>
        </m:r>
      </m:oMath>
      <w:r w:rsidRPr="00F4580E">
        <w:rPr>
          <w:rFonts w:ascii="Cambria Math" w:hAnsi="Cambria Math" w:cs="Times New Roman"/>
          <w:sz w:val="24"/>
          <w:szCs w:val="24"/>
        </w:rPr>
        <w:tab/>
      </w:r>
      <w:r w:rsidR="00DE21CD" w:rsidRPr="00F4580E">
        <w:rPr>
          <w:rFonts w:ascii="Times New Roman" w:hAnsi="Times New Roman" w:cs="Times New Roman"/>
          <w:sz w:val="24"/>
          <w:szCs w:val="24"/>
        </w:rPr>
        <w:t>(29)</w:t>
      </w:r>
    </w:p>
    <w:p w14:paraId="378DB691" w14:textId="1C5BC121" w:rsidR="0078396A" w:rsidRPr="00F4580E" w:rsidRDefault="0078396A" w:rsidP="00F4580E">
      <w:pPr>
        <w:pStyle w:val="a0"/>
        <w:ind w:firstLine="238"/>
        <w:rPr>
          <w:sz w:val="24"/>
          <w:szCs w:val="24"/>
        </w:rPr>
      </w:pPr>
      <w:r w:rsidRPr="00F4580E">
        <w:rPr>
          <w:rFonts w:hint="eastAsia"/>
          <w:sz w:val="24"/>
          <w:szCs w:val="24"/>
        </w:rPr>
        <w:t>W</w:t>
      </w:r>
      <w:r w:rsidRPr="00F4580E">
        <w:rPr>
          <w:sz w:val="24"/>
          <w:szCs w:val="24"/>
        </w:rPr>
        <w:t>here</w:t>
      </w:r>
      <w:r w:rsidR="00156436" w:rsidRPr="00F4580E">
        <w:rPr>
          <w:sz w:val="24"/>
          <w:szCs w:val="24"/>
        </w:rPr>
        <w:t xml:space="preserve"> </w:t>
      </w:r>
      <m:oMath>
        <m:sSubSup>
          <m:sSubSupPr>
            <m:ctrlPr>
              <w:rPr>
                <w:rFonts w:ascii="Cambria Math" w:hAnsi="Cambria Math"/>
                <w:sz w:val="24"/>
                <w:szCs w:val="24"/>
              </w:rPr>
            </m:ctrlPr>
          </m:sSubSupPr>
          <m:e>
            <m:acc>
              <m:accPr>
                <m:chr m:val="̇"/>
                <m:ctrlPr>
                  <w:rPr>
                    <w:rFonts w:ascii="Cambria Math" w:hAnsi="Cambria Math"/>
                    <w:sz w:val="24"/>
                    <w:szCs w:val="24"/>
                  </w:rPr>
                </m:ctrlPr>
              </m:accPr>
              <m:e>
                <m:r>
                  <w:rPr>
                    <w:rFonts w:ascii="Cambria Math" w:hAnsi="Cambria Math"/>
                    <w:sz w:val="24"/>
                    <w:szCs w:val="24"/>
                  </w:rPr>
                  <m:t>p</m:t>
                </m:r>
              </m:e>
            </m:acc>
          </m:e>
          <m:sub>
            <m:r>
              <w:rPr>
                <w:rFonts w:ascii="Cambria Math" w:hAnsi="Cambria Math"/>
                <w:sz w:val="24"/>
                <w:szCs w:val="24"/>
              </w:rPr>
              <m:t>g</m:t>
            </m:r>
            <m:sSub>
              <m:sSubPr>
                <m:ctrlPr>
                  <w:rPr>
                    <w:rFonts w:ascii="Cambria Math" w:hAnsi="Cambria Math"/>
                    <w:sz w:val="24"/>
                    <w:szCs w:val="24"/>
                  </w:rPr>
                </m:ctrlPr>
              </m:sSubPr>
              <m:e>
                <m:r>
                  <w:rPr>
                    <w:rFonts w:ascii="Cambria Math" w:hAnsi="Cambria Math"/>
                    <w:sz w:val="24"/>
                    <w:szCs w:val="24"/>
                  </w:rPr>
                  <m:t>H</m:t>
                </m:r>
              </m:e>
              <m:sub>
                <m:r>
                  <m:rPr>
                    <m:sty m:val="p"/>
                  </m:rPr>
                  <w:rPr>
                    <w:rFonts w:ascii="Cambria Math" w:hAnsi="Cambria Math"/>
                    <w:sz w:val="24"/>
                    <w:szCs w:val="24"/>
                  </w:rPr>
                  <m:t>2</m:t>
                </m:r>
              </m:sub>
            </m:sSub>
            <m:r>
              <w:rPr>
                <w:rFonts w:ascii="Cambria Math" w:hAnsi="Cambria Math"/>
                <w:sz w:val="24"/>
                <w:szCs w:val="24"/>
              </w:rPr>
              <m:t>O</m:t>
            </m:r>
          </m:sub>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gdl</m:t>
            </m:r>
          </m:sup>
        </m:sSubSup>
      </m:oMath>
      <w:r w:rsidRPr="00F4580E">
        <w:rPr>
          <w:sz w:val="24"/>
          <w:szCs w:val="24"/>
        </w:rPr>
        <w:t xml:space="preserve"> is the rate of water vapor partial pressure</w:t>
      </w:r>
      <w:r w:rsidR="00073DC8" w:rsidRPr="00073DC8">
        <w:rPr>
          <w:sz w:val="24"/>
          <w:szCs w:val="24"/>
        </w:rPr>
        <w:t xml:space="preserve"> </w:t>
      </w:r>
      <w:r w:rsidR="00073DC8" w:rsidRPr="00F4580E">
        <w:rPr>
          <w:sz w:val="24"/>
          <w:szCs w:val="24"/>
        </w:rPr>
        <w:t>change</w:t>
      </w:r>
      <w:r w:rsidR="00D2376D" w:rsidRPr="00D2376D">
        <w:rPr>
          <w:sz w:val="24"/>
          <w:szCs w:val="24"/>
        </w:rPr>
        <w:t xml:space="preserve"> </w:t>
      </w:r>
      <w:r w:rsidR="00D2376D" w:rsidRPr="00F4580E">
        <w:rPr>
          <w:sz w:val="24"/>
          <w:szCs w:val="24"/>
        </w:rPr>
        <w:t>in the cathode</w:t>
      </w:r>
      <w:r w:rsidR="00D2376D">
        <w:rPr>
          <w:sz w:val="24"/>
          <w:szCs w:val="24"/>
        </w:rPr>
        <w:t xml:space="preserve"> GDL</w:t>
      </w:r>
      <w:r w:rsidRPr="00F4580E">
        <w:rPr>
          <w:sz w:val="24"/>
          <w:szCs w:val="24"/>
        </w:rPr>
        <w:t>.</w:t>
      </w:r>
    </w:p>
    <w:p w14:paraId="16E48B08" w14:textId="0EA02348" w:rsidR="00473BD6" w:rsidRPr="00F4580E" w:rsidRDefault="00473BD6" w:rsidP="00F4580E">
      <w:pPr>
        <w:pStyle w:val="a0"/>
        <w:ind w:firstLine="238"/>
        <w:rPr>
          <w:sz w:val="24"/>
          <w:szCs w:val="24"/>
        </w:rPr>
      </w:pPr>
      <w:r w:rsidRPr="00F4580E">
        <w:rPr>
          <w:sz w:val="24"/>
          <w:szCs w:val="24"/>
        </w:rPr>
        <w:t>The rate of oxygen partial pressure</w:t>
      </w:r>
      <w:r w:rsidR="00845A22" w:rsidRPr="00F4580E">
        <w:rPr>
          <w:sz w:val="24"/>
          <w:szCs w:val="24"/>
        </w:rPr>
        <w:t xml:space="preserve"> </w:t>
      </w:r>
      <w:r w:rsidR="00073DC8" w:rsidRPr="00F4580E">
        <w:rPr>
          <w:sz w:val="24"/>
          <w:szCs w:val="24"/>
        </w:rPr>
        <w:t>change</w:t>
      </w:r>
      <w:r w:rsidR="00D2376D" w:rsidRPr="00D2376D">
        <w:rPr>
          <w:sz w:val="24"/>
          <w:szCs w:val="24"/>
        </w:rPr>
        <w:t xml:space="preserve"> </w:t>
      </w:r>
      <w:r w:rsidR="00D2376D" w:rsidRPr="00F4580E">
        <w:rPr>
          <w:sz w:val="24"/>
          <w:szCs w:val="24"/>
        </w:rPr>
        <w:t>in the cathode</w:t>
      </w:r>
      <w:r w:rsidR="00D2376D">
        <w:rPr>
          <w:sz w:val="24"/>
          <w:szCs w:val="24"/>
        </w:rPr>
        <w:t xml:space="preserve"> GDL</w:t>
      </w:r>
      <w:r w:rsidR="00073DC8" w:rsidRPr="00F4580E">
        <w:rPr>
          <w:sz w:val="24"/>
          <w:szCs w:val="24"/>
        </w:rPr>
        <w:t xml:space="preserve"> </w:t>
      </w:r>
      <w:r w:rsidR="00845A22" w:rsidRPr="00F4580E">
        <w:rPr>
          <w:sz w:val="24"/>
          <w:szCs w:val="24"/>
        </w:rPr>
        <w:t>is</w:t>
      </w:r>
      <w:r w:rsidRPr="00F4580E">
        <w:rPr>
          <w:sz w:val="24"/>
          <w:szCs w:val="24"/>
        </w:rPr>
        <w:t>:</w:t>
      </w:r>
    </w:p>
    <w:p w14:paraId="48563944" w14:textId="4ECB9308" w:rsidR="00FE0B7F" w:rsidRPr="00F4580E" w:rsidRDefault="00FE0B7F" w:rsidP="00F4580E">
      <w:pPr>
        <w:pStyle w:val="affa"/>
        <w:spacing w:before="240" w:after="240"/>
        <w:ind w:firstLine="482"/>
        <w:jc w:val="center"/>
        <w:rPr>
          <w:rFonts w:ascii="Times New Roman" w:hAnsi="Times New Roman" w:cs="Times New Roman"/>
          <w:sz w:val="24"/>
          <w:szCs w:val="24"/>
        </w:rPr>
      </w:pPr>
      <w:r w:rsidRPr="00F4580E">
        <w:rPr>
          <w:rFonts w:ascii="Cambria Math" w:hAnsi="Cambria Math" w:cs="Times New Roman"/>
          <w:sz w:val="24"/>
          <w:szCs w:val="24"/>
        </w:rPr>
        <w:tab/>
      </w:r>
      <m:oMath>
        <m:sSubSup>
          <m:sSubSupPr>
            <m:ctrlPr>
              <w:rPr>
                <w:rFonts w:ascii="Cambria Math" w:hAnsi="Cambria Math" w:cs="Times New Roman"/>
                <w:sz w:val="24"/>
                <w:szCs w:val="24"/>
              </w:rPr>
            </m:ctrlPr>
          </m:sSubSupPr>
          <m:e>
            <m:acc>
              <m:accPr>
                <m:chr m:val="̇"/>
                <m:ctrlPr>
                  <w:rPr>
                    <w:rFonts w:ascii="Cambria Math" w:hAnsi="Cambria Math" w:cs="Times New Roman"/>
                    <w:sz w:val="24"/>
                    <w:szCs w:val="24"/>
                  </w:rPr>
                </m:ctrlPr>
              </m:accPr>
              <m:e>
                <m:r>
                  <w:rPr>
                    <w:rFonts w:ascii="Cambria Math" w:hAnsi="Cambria Math" w:cs="Times New Roman"/>
                    <w:sz w:val="24"/>
                    <w:szCs w:val="24"/>
                  </w:rPr>
                  <m:t>p</m:t>
                </m:r>
              </m:e>
            </m:acc>
          </m:e>
          <m:sub>
            <m:sSub>
              <m:sSubPr>
                <m:ctrlPr>
                  <w:rPr>
                    <w:rFonts w:ascii="Cambria Math" w:hAnsi="Cambria Math" w:cs="Times New Roman"/>
                    <w:sz w:val="24"/>
                    <w:szCs w:val="24"/>
                  </w:rPr>
                </m:ctrlPr>
              </m:sSubPr>
              <m:e>
                <m:r>
                  <w:rPr>
                    <w:rFonts w:ascii="Cambria Math" w:hAnsi="Cambria Math" w:cs="Times New Roman"/>
                    <w:sz w:val="24"/>
                    <w:szCs w:val="24"/>
                  </w:rPr>
                  <m:t>O</m:t>
                </m:r>
              </m:e>
              <m:sub>
                <m:r>
                  <m:rPr>
                    <m:sty m:val="p"/>
                  </m:rPr>
                  <w:rPr>
                    <w:rFonts w:ascii="Cambria Math" w:hAnsi="Cambria Math" w:cs="Times New Roman"/>
                    <w:sz w:val="24"/>
                    <w:szCs w:val="24"/>
                  </w:rPr>
                  <m:t>2</m:t>
                </m:r>
              </m:sub>
            </m:sSub>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gdl</m:t>
            </m:r>
          </m:sup>
        </m:sSubSup>
        <m:r>
          <m:rPr>
            <m:sty m:val="p"/>
          </m:rP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R</m:t>
            </m:r>
            <m:sSup>
              <m:sSupPr>
                <m:ctrlPr>
                  <w:rPr>
                    <w:rFonts w:ascii="Cambria Math" w:hAnsi="Cambria Math" w:cs="Times New Roman"/>
                    <w:sz w:val="24"/>
                    <w:szCs w:val="24"/>
                  </w:rPr>
                </m:ctrlPr>
              </m:sSupPr>
              <m:e>
                <m:r>
                  <w:rPr>
                    <w:rFonts w:ascii="Cambria Math" w:hAnsi="Cambria Math" w:cs="Times New Roman"/>
                    <w:sz w:val="24"/>
                    <w:szCs w:val="24"/>
                  </w:rPr>
                  <m:t>T</m:t>
                </m:r>
              </m:e>
              <m:sup>
                <m:r>
                  <w:rPr>
                    <w:rFonts w:ascii="Cambria Math" w:hAnsi="Cambria Math" w:cs="Times New Roman"/>
                    <w:sz w:val="24"/>
                    <w:szCs w:val="24"/>
                  </w:rPr>
                  <m:t>fc</m:t>
                </m:r>
              </m:sup>
            </m:sSup>
          </m:num>
          <m:den>
            <m:sSup>
              <m:sSupPr>
                <m:ctrlPr>
                  <w:rPr>
                    <w:rFonts w:ascii="Cambria Math" w:hAnsi="Cambria Math" w:cs="Times New Roman"/>
                    <w:sz w:val="24"/>
                    <w:szCs w:val="24"/>
                  </w:rPr>
                </m:ctrlPr>
              </m:sSupPr>
              <m:e>
                <m:r>
                  <w:rPr>
                    <w:rFonts w:ascii="Cambria Math" w:hAnsi="Cambria Math" w:cs="Times New Roman"/>
                    <w:sz w:val="24"/>
                    <w:szCs w:val="24"/>
                  </w:rPr>
                  <m:t>V</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gdl</m:t>
                </m:r>
              </m:sup>
            </m:sSup>
          </m:den>
        </m:f>
        <m:d>
          <m:dPr>
            <m:ctrlPr>
              <w:rPr>
                <w:rFonts w:ascii="Cambria Math" w:hAnsi="Cambria Math" w:cs="Times New Roman"/>
                <w:sz w:val="24"/>
                <w:szCs w:val="24"/>
              </w:rPr>
            </m:ctrlPr>
          </m:dPr>
          <m:e>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O</m:t>
                    </m:r>
                  </m:e>
                  <m:sub>
                    <m:r>
                      <m:rPr>
                        <m:sty m:val="p"/>
                      </m:rPr>
                      <w:rPr>
                        <w:rFonts w:ascii="Cambria Math" w:hAnsi="Cambria Math" w:cs="Times New Roman"/>
                        <w:sz w:val="24"/>
                        <w:szCs w:val="24"/>
                      </w:rPr>
                      <m:t>2</m:t>
                    </m:r>
                  </m:sub>
                </m:sSub>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ch</m:t>
                </m:r>
                <m:r>
                  <m:rPr>
                    <m:sty m:val="p"/>
                  </m:rPr>
                  <w:rPr>
                    <w:rFonts w:ascii="Cambria Math" w:hAnsi="Cambria Math" w:cs="Times New Roman"/>
                    <w:sz w:val="24"/>
                    <w:szCs w:val="24"/>
                  </w:rPr>
                  <m:t>2</m:t>
                </m:r>
                <m:r>
                  <w:rPr>
                    <w:rFonts w:ascii="Cambria Math" w:hAnsi="Cambria Math" w:cs="Times New Roman"/>
                    <w:sz w:val="24"/>
                    <w:szCs w:val="24"/>
                  </w:rPr>
                  <m:t>g</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O</m:t>
                    </m:r>
                  </m:e>
                  <m:sub>
                    <m:r>
                      <m:rPr>
                        <m:sty m:val="p"/>
                      </m:rPr>
                      <w:rPr>
                        <w:rFonts w:ascii="Cambria Math" w:hAnsi="Cambria Math" w:cs="Times New Roman"/>
                        <w:sz w:val="24"/>
                        <w:szCs w:val="24"/>
                      </w:rPr>
                      <m:t>2</m:t>
                    </m:r>
                  </m:sub>
                </m:sSub>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g</m:t>
                </m:r>
                <m:r>
                  <m:rPr>
                    <m:sty m:val="p"/>
                  </m:rPr>
                  <w:rPr>
                    <w:rFonts w:ascii="Cambria Math" w:hAnsi="Cambria Math" w:cs="Times New Roman"/>
                    <w:sz w:val="24"/>
                    <w:szCs w:val="24"/>
                  </w:rPr>
                  <m:t>2</m:t>
                </m:r>
                <m:r>
                  <w:rPr>
                    <w:rFonts w:ascii="Cambria Math" w:hAnsi="Cambria Math" w:cs="Times New Roman"/>
                    <w:sz w:val="24"/>
                    <w:szCs w:val="24"/>
                  </w:rPr>
                  <m:t>cl</m:t>
                </m:r>
              </m:sup>
            </m:sSubSup>
          </m:e>
        </m:d>
      </m:oMath>
      <w:r w:rsidRPr="00F4580E">
        <w:rPr>
          <w:rFonts w:ascii="Cambria Math" w:hAnsi="Cambria Math" w:cs="Times New Roman"/>
          <w:sz w:val="24"/>
          <w:szCs w:val="24"/>
        </w:rPr>
        <w:tab/>
      </w:r>
      <w:r w:rsidR="005D16A1" w:rsidRPr="00F4580E">
        <w:rPr>
          <w:rFonts w:ascii="Times New Roman" w:hAnsi="Times New Roman" w:cs="Times New Roman"/>
          <w:sz w:val="24"/>
          <w:szCs w:val="24"/>
        </w:rPr>
        <w:t>(30)</w:t>
      </w:r>
    </w:p>
    <w:p w14:paraId="03285253" w14:textId="163B9553" w:rsidR="0085669B" w:rsidRPr="00F4580E" w:rsidRDefault="0085669B" w:rsidP="00F4580E">
      <w:pPr>
        <w:pStyle w:val="a0"/>
        <w:ind w:firstLine="238"/>
        <w:rPr>
          <w:sz w:val="24"/>
          <w:szCs w:val="24"/>
        </w:rPr>
      </w:pPr>
      <w:r w:rsidRPr="00F4580E">
        <w:rPr>
          <w:rFonts w:hint="eastAsia"/>
          <w:sz w:val="24"/>
          <w:szCs w:val="24"/>
        </w:rPr>
        <w:t>W</w:t>
      </w:r>
      <w:r w:rsidRPr="00F4580E">
        <w:rPr>
          <w:sz w:val="24"/>
          <w:szCs w:val="24"/>
        </w:rPr>
        <w:t xml:space="preserve">here </w:t>
      </w:r>
      <m:oMath>
        <m:sSubSup>
          <m:sSubSupPr>
            <m:ctrlPr>
              <w:rPr>
                <w:rFonts w:ascii="Cambria Math" w:hAnsi="Cambria Math"/>
                <w:sz w:val="24"/>
                <w:szCs w:val="24"/>
              </w:rPr>
            </m:ctrlPr>
          </m:sSubSupPr>
          <m:e>
            <m:acc>
              <m:accPr>
                <m:chr m:val="̇"/>
                <m:ctrlPr>
                  <w:rPr>
                    <w:rFonts w:ascii="Cambria Math" w:hAnsi="Cambria Math"/>
                    <w:sz w:val="24"/>
                    <w:szCs w:val="24"/>
                  </w:rPr>
                </m:ctrlPr>
              </m:accPr>
              <m:e>
                <m:r>
                  <w:rPr>
                    <w:rFonts w:ascii="Cambria Math" w:hAnsi="Cambria Math"/>
                    <w:sz w:val="24"/>
                    <w:szCs w:val="24"/>
                  </w:rPr>
                  <m:t>p</m:t>
                </m:r>
              </m:e>
            </m:acc>
          </m:e>
          <m:sub>
            <m:sSub>
              <m:sSubPr>
                <m:ctrlPr>
                  <w:rPr>
                    <w:rFonts w:ascii="Cambria Math" w:hAnsi="Cambria Math"/>
                    <w:sz w:val="24"/>
                    <w:szCs w:val="24"/>
                  </w:rPr>
                </m:ctrlPr>
              </m:sSubPr>
              <m:e>
                <m:r>
                  <w:rPr>
                    <w:rFonts w:ascii="Cambria Math" w:hAnsi="Cambria Math"/>
                    <w:sz w:val="24"/>
                    <w:szCs w:val="24"/>
                  </w:rPr>
                  <m:t>O</m:t>
                </m:r>
              </m:e>
              <m:sub>
                <m:r>
                  <m:rPr>
                    <m:sty m:val="p"/>
                  </m:rPr>
                  <w:rPr>
                    <w:rFonts w:ascii="Cambria Math" w:hAnsi="Cambria Math"/>
                    <w:sz w:val="24"/>
                    <w:szCs w:val="24"/>
                  </w:rPr>
                  <m:t>2</m:t>
                </m:r>
              </m:sub>
            </m:sSub>
          </m:sub>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gdl</m:t>
            </m:r>
          </m:sup>
        </m:sSubSup>
      </m:oMath>
      <w:r w:rsidRPr="00F4580E">
        <w:rPr>
          <w:sz w:val="24"/>
          <w:szCs w:val="24"/>
        </w:rPr>
        <w:t xml:space="preserve"> is the rate of oxygen partial pressure</w:t>
      </w:r>
      <w:r w:rsidR="00073DC8" w:rsidRPr="00073DC8">
        <w:rPr>
          <w:sz w:val="24"/>
          <w:szCs w:val="24"/>
        </w:rPr>
        <w:t xml:space="preserve"> </w:t>
      </w:r>
      <w:r w:rsidR="00073DC8" w:rsidRPr="00F4580E">
        <w:rPr>
          <w:sz w:val="24"/>
          <w:szCs w:val="24"/>
        </w:rPr>
        <w:t>change</w:t>
      </w:r>
      <w:r w:rsidR="00D2376D" w:rsidRPr="00F4580E">
        <w:rPr>
          <w:sz w:val="24"/>
          <w:szCs w:val="24"/>
        </w:rPr>
        <w:t xml:space="preserve"> in the cathode</w:t>
      </w:r>
      <w:r w:rsidR="00D2376D">
        <w:rPr>
          <w:sz w:val="24"/>
          <w:szCs w:val="24"/>
        </w:rPr>
        <w:t xml:space="preserve"> GDL</w:t>
      </w:r>
      <w:r w:rsidRPr="00F4580E">
        <w:rPr>
          <w:sz w:val="24"/>
          <w:szCs w:val="24"/>
        </w:rPr>
        <w:t>.</w:t>
      </w:r>
    </w:p>
    <w:p w14:paraId="43DD737F" w14:textId="51D0DC83" w:rsidR="00261312" w:rsidRPr="00F4580E" w:rsidRDefault="00261312" w:rsidP="00F4580E">
      <w:pPr>
        <w:pStyle w:val="a0"/>
        <w:ind w:firstLine="238"/>
        <w:rPr>
          <w:sz w:val="24"/>
          <w:szCs w:val="24"/>
        </w:rPr>
      </w:pPr>
      <w:r w:rsidRPr="00F4580E">
        <w:rPr>
          <w:sz w:val="24"/>
          <w:szCs w:val="24"/>
        </w:rPr>
        <w:t>The rate of liquid water saturation</w:t>
      </w:r>
      <w:r w:rsidR="00845A22" w:rsidRPr="00F4580E">
        <w:rPr>
          <w:sz w:val="24"/>
          <w:szCs w:val="24"/>
        </w:rPr>
        <w:t xml:space="preserve"> </w:t>
      </w:r>
      <w:r w:rsidR="00D94207" w:rsidRPr="00F4580E">
        <w:rPr>
          <w:sz w:val="24"/>
          <w:szCs w:val="24"/>
        </w:rPr>
        <w:t>change</w:t>
      </w:r>
      <w:r w:rsidR="00D2376D" w:rsidRPr="00F4580E">
        <w:rPr>
          <w:sz w:val="24"/>
          <w:szCs w:val="24"/>
        </w:rPr>
        <w:t xml:space="preserve"> in the cathode</w:t>
      </w:r>
      <w:r w:rsidR="00D2376D">
        <w:rPr>
          <w:sz w:val="24"/>
          <w:szCs w:val="24"/>
        </w:rPr>
        <w:t xml:space="preserve"> GDL</w:t>
      </w:r>
      <w:r w:rsidR="00D94207" w:rsidRPr="00F4580E">
        <w:rPr>
          <w:sz w:val="24"/>
          <w:szCs w:val="24"/>
        </w:rPr>
        <w:t xml:space="preserve"> </w:t>
      </w:r>
      <w:r w:rsidR="00845A22" w:rsidRPr="00F4580E">
        <w:rPr>
          <w:sz w:val="24"/>
          <w:szCs w:val="24"/>
        </w:rPr>
        <w:t>is</w:t>
      </w:r>
      <w:r w:rsidRPr="00F4580E">
        <w:rPr>
          <w:sz w:val="24"/>
          <w:szCs w:val="24"/>
        </w:rPr>
        <w:t>:</w:t>
      </w:r>
    </w:p>
    <w:p w14:paraId="56E6DEA3" w14:textId="47BB83BF" w:rsidR="00FE0B7F" w:rsidRPr="00F4580E" w:rsidRDefault="00FE0B7F" w:rsidP="00F4580E">
      <w:pPr>
        <w:pStyle w:val="affa"/>
        <w:spacing w:before="240" w:after="240"/>
        <w:ind w:firstLine="482"/>
        <w:jc w:val="center"/>
        <w:rPr>
          <w:rFonts w:ascii="Times New Roman" w:hAnsi="Times New Roman" w:cs="Times New Roman"/>
          <w:sz w:val="24"/>
          <w:szCs w:val="24"/>
        </w:rPr>
      </w:pPr>
      <w:r w:rsidRPr="00F4580E">
        <w:rPr>
          <w:rFonts w:ascii="Cambria Math" w:hAnsi="Cambria Math" w:cs="Times New Roman"/>
          <w:sz w:val="24"/>
          <w:szCs w:val="24"/>
        </w:rPr>
        <w:tab/>
      </w:r>
      <m:oMath>
        <m:sSup>
          <m:sSupPr>
            <m:ctrlPr>
              <w:rPr>
                <w:rFonts w:ascii="Cambria Math" w:hAnsi="Cambria Math" w:cs="Times New Roman"/>
                <w:sz w:val="24"/>
                <w:szCs w:val="24"/>
              </w:rPr>
            </m:ctrlPr>
          </m:sSupPr>
          <m:e>
            <m:acc>
              <m:accPr>
                <m:chr m:val="̇"/>
                <m:ctrlPr>
                  <w:rPr>
                    <w:rFonts w:ascii="Cambria Math" w:hAnsi="Cambria Math" w:cs="Times New Roman"/>
                    <w:sz w:val="24"/>
                    <w:szCs w:val="24"/>
                  </w:rPr>
                </m:ctrlPr>
              </m:accPr>
              <m:e>
                <m:r>
                  <w:rPr>
                    <w:rFonts w:ascii="Cambria Math" w:hAnsi="Cambria Math" w:cs="Times New Roman"/>
                    <w:sz w:val="24"/>
                    <w:szCs w:val="24"/>
                  </w:rPr>
                  <m:t>s</m:t>
                </m:r>
              </m:e>
            </m:acc>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gdl</m:t>
            </m:r>
          </m:sup>
        </m:sSup>
        <m:r>
          <m:rPr>
            <m:sty m:val="p"/>
          </m:rP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sz w:val="24"/>
                    <w:szCs w:val="24"/>
                  </w:rPr>
                </m:ctrlPr>
              </m:sSubPr>
              <m:e>
                <m:r>
                  <w:rPr>
                    <w:rFonts w:ascii="Cambria Math" w:hAnsi="Cambria Math" w:cs="Times New Roman"/>
                    <w:sz w:val="24"/>
                    <w:szCs w:val="24"/>
                  </w:rPr>
                  <m:t>M</m:t>
                </m:r>
              </m:e>
              <m:sub>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Sub>
          </m:num>
          <m:den>
            <m:sSub>
              <m:sSubPr>
                <m:ctrlPr>
                  <w:rPr>
                    <w:rFonts w:ascii="Cambria Math" w:hAnsi="Cambria Math" w:cs="Times New Roman"/>
                    <w:sz w:val="24"/>
                    <w:szCs w:val="24"/>
                  </w:rPr>
                </m:ctrlPr>
              </m:sSubPr>
              <m:e>
                <m:r>
                  <w:rPr>
                    <w:rFonts w:ascii="Cambria Math" w:hAnsi="Cambria Math" w:cs="Times New Roman"/>
                    <w:sz w:val="24"/>
                    <w:szCs w:val="24"/>
                  </w:rPr>
                  <m:t>ρ</m:t>
                </m:r>
              </m:e>
              <m:sub>
                <m:r>
                  <w:rPr>
                    <w:rFonts w:ascii="Cambria Math" w:hAnsi="Cambria Math" w:cs="Times New Roman"/>
                    <w:sz w:val="24"/>
                    <w:szCs w:val="24"/>
                  </w:rPr>
                  <m:t>l</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Sub>
            <m:sSup>
              <m:sSupPr>
                <m:ctrlPr>
                  <w:rPr>
                    <w:rFonts w:ascii="Cambria Math" w:hAnsi="Cambria Math" w:cs="Times New Roman"/>
                    <w:sz w:val="24"/>
                    <w:szCs w:val="24"/>
                  </w:rPr>
                </m:ctrlPr>
              </m:sSupPr>
              <m:e>
                <m:r>
                  <w:rPr>
                    <w:rFonts w:ascii="Cambria Math" w:hAnsi="Cambria Math" w:cs="Times New Roman"/>
                    <w:sz w:val="24"/>
                    <w:szCs w:val="24"/>
                  </w:rPr>
                  <m:t>V</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gdl</m:t>
                </m:r>
              </m:sup>
            </m:sSup>
            <m:sSup>
              <m:sSupPr>
                <m:ctrlPr>
                  <w:rPr>
                    <w:rFonts w:ascii="Cambria Math" w:hAnsi="Cambria Math" w:cs="Times New Roman"/>
                    <w:sz w:val="24"/>
                    <w:szCs w:val="24"/>
                  </w:rPr>
                </m:ctrlPr>
              </m:sSupPr>
              <m:e>
                <m:r>
                  <w:rPr>
                    <w:rFonts w:ascii="Cambria Math" w:hAnsi="Cambria Math" w:cs="Times New Roman"/>
                    <w:sz w:val="24"/>
                    <w:szCs w:val="24"/>
                  </w:rPr>
                  <m:t>ε</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gdl</m:t>
                </m:r>
              </m:sup>
            </m:sSup>
          </m:den>
        </m:f>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l</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ch</m:t>
            </m:r>
            <m:r>
              <m:rPr>
                <m:sty m:val="p"/>
              </m:rPr>
              <w:rPr>
                <w:rFonts w:ascii="Cambria Math" w:hAnsi="Cambria Math" w:cs="Times New Roman"/>
                <w:sz w:val="24"/>
                <w:szCs w:val="24"/>
              </w:rPr>
              <m:t>2</m:t>
            </m:r>
            <m:r>
              <w:rPr>
                <w:rFonts w:ascii="Cambria Math" w:hAnsi="Cambria Math" w:cs="Times New Roman"/>
                <w:sz w:val="24"/>
                <w:szCs w:val="24"/>
              </w:rPr>
              <m:t>g</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l</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g</m:t>
            </m:r>
            <m:r>
              <m:rPr>
                <m:sty m:val="p"/>
              </m:rPr>
              <w:rPr>
                <w:rFonts w:ascii="Cambria Math" w:hAnsi="Cambria Math" w:cs="Times New Roman"/>
                <w:sz w:val="24"/>
                <w:szCs w:val="24"/>
              </w:rPr>
              <m:t>2</m:t>
            </m:r>
            <m:r>
              <w:rPr>
                <w:rFonts w:ascii="Cambria Math" w:hAnsi="Cambria Math" w:cs="Times New Roman"/>
                <w:sz w:val="24"/>
                <w:szCs w:val="24"/>
              </w:rPr>
              <m:t>cl</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g</m:t>
            </m:r>
            <m:r>
              <m:rPr>
                <m:sty m:val="p"/>
              </m:rPr>
              <w:rPr>
                <w:rFonts w:ascii="Cambria Math" w:hAnsi="Cambria Math" w:cs="Times New Roman"/>
                <w:sz w:val="24"/>
                <w:szCs w:val="24"/>
              </w:rPr>
              <m:t>2</m:t>
            </m:r>
            <m:r>
              <w:rPr>
                <w:rFonts w:ascii="Cambria Math" w:hAnsi="Cambria Math" w:cs="Times New Roman"/>
                <w:sz w:val="24"/>
                <w:szCs w:val="24"/>
              </w:rPr>
              <m:t>l</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gdl</m:t>
            </m:r>
          </m:sup>
        </m:sSubSup>
        <m:r>
          <m:rPr>
            <m:sty m:val="p"/>
          </m:rPr>
          <w:rPr>
            <w:rFonts w:ascii="Cambria Math" w:hAnsi="Cambria Math" w:cs="Times New Roman"/>
            <w:sz w:val="24"/>
            <w:szCs w:val="24"/>
          </w:rPr>
          <m:t>)</m:t>
        </m:r>
      </m:oMath>
      <w:r w:rsidRPr="00F4580E">
        <w:rPr>
          <w:rFonts w:ascii="Cambria Math" w:hAnsi="Cambria Math" w:cs="Times New Roman"/>
          <w:sz w:val="24"/>
          <w:szCs w:val="24"/>
        </w:rPr>
        <w:tab/>
      </w:r>
      <w:r w:rsidR="00C32255" w:rsidRPr="00F4580E">
        <w:rPr>
          <w:rFonts w:ascii="Times New Roman" w:hAnsi="Times New Roman" w:cs="Times New Roman"/>
          <w:sz w:val="24"/>
          <w:szCs w:val="24"/>
        </w:rPr>
        <w:t>(31)</w:t>
      </w:r>
    </w:p>
    <w:p w14:paraId="19565351" w14:textId="21A2C85C" w:rsidR="007079D5" w:rsidRPr="00F4580E" w:rsidRDefault="007079D5" w:rsidP="00F4580E">
      <w:pPr>
        <w:pStyle w:val="a0"/>
        <w:ind w:firstLine="238"/>
        <w:rPr>
          <w:sz w:val="24"/>
          <w:szCs w:val="24"/>
        </w:rPr>
      </w:pPr>
      <w:r w:rsidRPr="00F4580E">
        <w:rPr>
          <w:sz w:val="24"/>
          <w:szCs w:val="24"/>
        </w:rPr>
        <w:t xml:space="preserve">Where </w:t>
      </w:r>
      <m:oMath>
        <m:sSup>
          <m:sSupPr>
            <m:ctrlPr>
              <w:rPr>
                <w:rFonts w:ascii="Cambria Math" w:hAnsi="Cambria Math"/>
                <w:sz w:val="24"/>
                <w:szCs w:val="24"/>
              </w:rPr>
            </m:ctrlPr>
          </m:sSupPr>
          <m:e>
            <m:acc>
              <m:accPr>
                <m:chr m:val="̇"/>
                <m:ctrlPr>
                  <w:rPr>
                    <w:rFonts w:ascii="Cambria Math" w:hAnsi="Cambria Math"/>
                    <w:sz w:val="24"/>
                    <w:szCs w:val="24"/>
                  </w:rPr>
                </m:ctrlPr>
              </m:accPr>
              <m:e>
                <m:r>
                  <w:rPr>
                    <w:rFonts w:ascii="Cambria Math" w:hAnsi="Cambria Math"/>
                    <w:sz w:val="24"/>
                    <w:szCs w:val="24"/>
                  </w:rPr>
                  <m:t>s</m:t>
                </m:r>
              </m:e>
            </m:acc>
          </m:e>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gdl</m:t>
            </m:r>
          </m:sup>
        </m:sSup>
      </m:oMath>
      <w:r w:rsidRPr="00F4580E">
        <w:rPr>
          <w:sz w:val="24"/>
          <w:szCs w:val="24"/>
        </w:rPr>
        <w:t xml:space="preserve"> is the rate of liquid water saturation</w:t>
      </w:r>
      <w:r w:rsidR="00D94207" w:rsidRPr="00D94207">
        <w:rPr>
          <w:sz w:val="24"/>
          <w:szCs w:val="24"/>
        </w:rPr>
        <w:t xml:space="preserve"> </w:t>
      </w:r>
      <w:r w:rsidR="00D94207">
        <w:rPr>
          <w:sz w:val="24"/>
          <w:szCs w:val="24"/>
        </w:rPr>
        <w:t>change</w:t>
      </w:r>
      <w:r w:rsidR="00D2376D" w:rsidRPr="00D2376D">
        <w:rPr>
          <w:sz w:val="24"/>
          <w:szCs w:val="24"/>
        </w:rPr>
        <w:t xml:space="preserve"> </w:t>
      </w:r>
      <w:r w:rsidR="00D2376D" w:rsidRPr="00F4580E">
        <w:rPr>
          <w:sz w:val="24"/>
          <w:szCs w:val="24"/>
        </w:rPr>
        <w:t>in the cathode</w:t>
      </w:r>
      <w:r w:rsidR="00D2376D">
        <w:rPr>
          <w:sz w:val="24"/>
          <w:szCs w:val="24"/>
        </w:rPr>
        <w:t xml:space="preserve"> GDL</w:t>
      </w:r>
      <w:r w:rsidRPr="00F4580E">
        <w:rPr>
          <w:sz w:val="24"/>
          <w:szCs w:val="24"/>
        </w:rPr>
        <w:t>.</w:t>
      </w:r>
    </w:p>
    <w:p w14:paraId="64659F62" w14:textId="1EE33888" w:rsidR="007C7BF9" w:rsidRPr="00F4580E" w:rsidRDefault="006907A3" w:rsidP="00B67E4D">
      <w:pPr>
        <w:pStyle w:val="3"/>
        <w:spacing w:beforeLines="0" w:before="0" w:afterLines="0" w:after="0" w:line="300" w:lineRule="auto"/>
        <w:rPr>
          <w:rFonts w:ascii="Times New Roman" w:hAnsi="Times New Roman" w:cs="Times New Roman"/>
          <w:bCs w:val="0"/>
          <w:i/>
          <w:sz w:val="24"/>
          <w:szCs w:val="24"/>
        </w:rPr>
      </w:pPr>
      <w:r w:rsidRPr="00F4580E">
        <w:rPr>
          <w:rFonts w:ascii="Times New Roman" w:hAnsi="Times New Roman" w:cs="Times New Roman"/>
          <w:bCs w:val="0"/>
          <w:i/>
          <w:sz w:val="24"/>
          <w:szCs w:val="24"/>
        </w:rPr>
        <w:t>Catalyst Layer</w:t>
      </w:r>
    </w:p>
    <w:p w14:paraId="2277AE8B" w14:textId="52262F7A" w:rsidR="00DD559F" w:rsidRPr="00F4580E" w:rsidRDefault="00DD559F" w:rsidP="00F4580E">
      <w:pPr>
        <w:pStyle w:val="a0"/>
        <w:ind w:firstLine="238"/>
        <w:rPr>
          <w:sz w:val="24"/>
          <w:szCs w:val="24"/>
        </w:rPr>
      </w:pPr>
      <w:r w:rsidRPr="00F4580E">
        <w:rPr>
          <w:sz w:val="24"/>
          <w:szCs w:val="24"/>
        </w:rPr>
        <w:t xml:space="preserve">The </w:t>
      </w:r>
      <w:r w:rsidR="003C0E55" w:rsidRPr="00F4580E">
        <w:rPr>
          <w:sz w:val="24"/>
          <w:szCs w:val="24"/>
        </w:rPr>
        <w:t>CL</w:t>
      </w:r>
      <w:r w:rsidRPr="00F4580E">
        <w:rPr>
          <w:sz w:val="24"/>
          <w:szCs w:val="24"/>
        </w:rPr>
        <w:t xml:space="preserve"> contains both porous media and membrane materials, so it is considered that there are three states of water in the </w:t>
      </w:r>
      <w:r w:rsidR="003C0E55" w:rsidRPr="00F4580E">
        <w:rPr>
          <w:sz w:val="24"/>
          <w:szCs w:val="24"/>
        </w:rPr>
        <w:t>CL</w:t>
      </w:r>
      <w:r w:rsidRPr="00F4580E">
        <w:rPr>
          <w:sz w:val="24"/>
          <w:szCs w:val="24"/>
        </w:rPr>
        <w:t xml:space="preserve">: gaseous water, liquid water, and water in the </w:t>
      </w:r>
      <w:r w:rsidR="00A87C7F">
        <w:rPr>
          <w:sz w:val="24"/>
          <w:szCs w:val="24"/>
        </w:rPr>
        <w:t>membrane</w:t>
      </w:r>
      <w:r w:rsidRPr="00F4580E">
        <w:rPr>
          <w:sz w:val="24"/>
          <w:szCs w:val="24"/>
        </w:rPr>
        <w:t>.</w:t>
      </w:r>
    </w:p>
    <w:p w14:paraId="04ED590E" w14:textId="648D9196" w:rsidR="00E34439" w:rsidRPr="00F4580E" w:rsidRDefault="00E34439" w:rsidP="00F4580E">
      <w:pPr>
        <w:pStyle w:val="a0"/>
        <w:ind w:firstLine="238"/>
        <w:rPr>
          <w:sz w:val="24"/>
          <w:szCs w:val="24"/>
        </w:rPr>
      </w:pPr>
      <w:r w:rsidRPr="00F4580E">
        <w:rPr>
          <w:sz w:val="24"/>
          <w:szCs w:val="24"/>
        </w:rPr>
        <w:t xml:space="preserve">The </w:t>
      </w:r>
      <w:del w:id="120" w:author="一语 仲" w:date="2024-05-12T10:01:00Z" w16du:dateUtc="2024-05-12T02:01:00Z">
        <w:r w:rsidRPr="00F4580E" w:rsidDel="00C36742">
          <w:rPr>
            <w:rFonts w:hint="eastAsia"/>
            <w:sz w:val="24"/>
            <w:szCs w:val="24"/>
          </w:rPr>
          <w:delText xml:space="preserve">mutual </w:delText>
        </w:r>
      </w:del>
      <w:ins w:id="121" w:author="一语 仲" w:date="2024-05-12T10:01:00Z" w16du:dateUtc="2024-05-12T02:01:00Z">
        <w:r w:rsidR="00C36742">
          <w:rPr>
            <w:rFonts w:hint="eastAsia"/>
            <w:sz w:val="24"/>
            <w:szCs w:val="24"/>
          </w:rPr>
          <w:t xml:space="preserve">phase </w:t>
        </w:r>
      </w:ins>
      <w:r w:rsidRPr="00F4580E">
        <w:rPr>
          <w:sz w:val="24"/>
          <w:szCs w:val="24"/>
        </w:rPr>
        <w:t xml:space="preserve">conversion between gaseous water and liquid water is similar to that in the </w:t>
      </w:r>
      <w:r w:rsidR="003C0E55" w:rsidRPr="00F4580E">
        <w:rPr>
          <w:sz w:val="24"/>
          <w:szCs w:val="24"/>
        </w:rPr>
        <w:t>GDL</w:t>
      </w:r>
      <w:r w:rsidRPr="00F4580E">
        <w:rPr>
          <w:sz w:val="24"/>
          <w:szCs w:val="24"/>
        </w:rPr>
        <w:t>, which can be expressed as:</w:t>
      </w:r>
    </w:p>
    <w:p w14:paraId="6340A80C" w14:textId="4CA79AFD" w:rsidR="009C1806" w:rsidRPr="00F4580E" w:rsidRDefault="005C7039" w:rsidP="00F4580E">
      <w:pPr>
        <w:pStyle w:val="affa"/>
        <w:spacing w:before="240" w:after="240"/>
        <w:ind w:firstLine="482"/>
        <w:jc w:val="center"/>
        <w:rPr>
          <w:rFonts w:ascii="Times New Roman" w:hAnsi="Times New Roman" w:cs="Times New Roman"/>
          <w:sz w:val="24"/>
          <w:szCs w:val="24"/>
        </w:rPr>
      </w:pPr>
      <w:r w:rsidRPr="00F4580E">
        <w:rPr>
          <w:rFonts w:ascii="Cambria Math" w:hAnsi="Cambria Math" w:cs="Times New Roman"/>
          <w:sz w:val="24"/>
          <w:szCs w:val="24"/>
        </w:rPr>
        <w:tab/>
      </w:r>
      <m:oMath>
        <m:sSubSup>
          <m:sSubSupPr>
            <m:ctrlPr>
              <w:rPr>
                <w:rFonts w:ascii="Cambria Math" w:hAnsi="Cambria Math" w:cs="Times New Roman"/>
                <w:szCs w:val="21"/>
              </w:rPr>
            </m:ctrlPr>
          </m:sSubSupPr>
          <m:e>
            <m:r>
              <w:rPr>
                <w:rFonts w:ascii="Cambria Math" w:hAnsi="Cambria Math" w:cs="Times New Roman"/>
                <w:szCs w:val="21"/>
              </w:rPr>
              <m:t>Q</m:t>
            </m:r>
          </m:e>
          <m:sub>
            <m:r>
              <w:rPr>
                <w:rFonts w:ascii="Cambria Math" w:hAnsi="Cambria Math" w:cs="Times New Roman"/>
                <w:szCs w:val="21"/>
              </w:rPr>
              <m:t>n</m:t>
            </m:r>
            <m:r>
              <m:rPr>
                <m:sty m:val="p"/>
              </m:rPr>
              <w:rPr>
                <w:rFonts w:ascii="Cambria Math" w:hAnsi="Cambria Math" w:cs="Times New Roman"/>
                <w:szCs w:val="21"/>
              </w:rPr>
              <m:t>,</m:t>
            </m:r>
            <m:r>
              <w:rPr>
                <w:rFonts w:ascii="Cambria Math" w:hAnsi="Cambria Math" w:cs="Times New Roman"/>
                <w:szCs w:val="21"/>
              </w:rPr>
              <m:t>g</m:t>
            </m:r>
            <m:r>
              <m:rPr>
                <m:sty m:val="p"/>
              </m:rPr>
              <w:rPr>
                <w:rFonts w:ascii="Cambria Math" w:hAnsi="Cambria Math" w:cs="Times New Roman"/>
                <w:szCs w:val="21"/>
              </w:rPr>
              <m:t>2</m:t>
            </m:r>
            <m:r>
              <w:rPr>
                <w:rFonts w:ascii="Cambria Math" w:hAnsi="Cambria Math" w:cs="Times New Roman"/>
                <w:szCs w:val="21"/>
              </w:rPr>
              <m:t>l</m:t>
            </m:r>
          </m:sub>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cl</m:t>
            </m:r>
          </m:sup>
        </m:sSubSup>
        <m:r>
          <m:rPr>
            <m:sty m:val="p"/>
          </m:rPr>
          <w:rPr>
            <w:rFonts w:ascii="Cambria Math" w:hAnsi="Cambria Math" w:cs="Times New Roman"/>
            <w:szCs w:val="21"/>
          </w:rPr>
          <m:t>=</m:t>
        </m:r>
        <m:d>
          <m:dPr>
            <m:begChr m:val="{"/>
            <m:endChr m:val=""/>
            <m:ctrlPr>
              <w:rPr>
                <w:rFonts w:ascii="Cambria Math" w:hAnsi="Cambria Math" w:cs="Times New Roman"/>
                <w:szCs w:val="21"/>
              </w:rPr>
            </m:ctrlPr>
          </m:dPr>
          <m:e>
            <m:eqArr>
              <m:eqArrPr>
                <m:ctrlPr>
                  <w:rPr>
                    <w:rFonts w:ascii="Cambria Math" w:hAnsi="Cambria Math" w:cs="Times New Roman"/>
                    <w:szCs w:val="21"/>
                  </w:rPr>
                </m:ctrlPr>
              </m:eqArrPr>
              <m:e>
                <m:sSup>
                  <m:sSupPr>
                    <m:ctrlPr>
                      <w:rPr>
                        <w:rFonts w:ascii="Cambria Math" w:hAnsi="Cambria Math" w:cs="Times New Roman"/>
                        <w:szCs w:val="21"/>
                      </w:rPr>
                    </m:ctrlPr>
                  </m:sSupPr>
                  <m:e>
                    <m:r>
                      <w:rPr>
                        <w:rFonts w:ascii="Cambria Math" w:hAnsi="Cambria Math" w:cs="Times New Roman"/>
                        <w:szCs w:val="21"/>
                      </w:rPr>
                      <m:t>V</m:t>
                    </m:r>
                  </m:e>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cl</m:t>
                    </m:r>
                  </m:sup>
                </m:sSup>
                <m:sSub>
                  <m:sSubPr>
                    <m:ctrlPr>
                      <w:rPr>
                        <w:rFonts w:ascii="Cambria Math" w:hAnsi="Cambria Math" w:cs="Times New Roman"/>
                        <w:szCs w:val="21"/>
                      </w:rPr>
                    </m:ctrlPr>
                  </m:sSubPr>
                  <m:e>
                    <m:r>
                      <w:rPr>
                        <w:rFonts w:ascii="Cambria Math" w:hAnsi="Cambria Math" w:cs="Times New Roman"/>
                        <w:szCs w:val="21"/>
                      </w:rPr>
                      <m:t>r</m:t>
                    </m:r>
                  </m:e>
                  <m:sub>
                    <m:r>
                      <w:rPr>
                        <w:rFonts w:ascii="Cambria Math" w:hAnsi="Cambria Math" w:cs="Times New Roman"/>
                        <w:szCs w:val="21"/>
                      </w:rPr>
                      <m:t>g</m:t>
                    </m:r>
                    <m:r>
                      <m:rPr>
                        <m:sty m:val="p"/>
                      </m:rPr>
                      <w:rPr>
                        <w:rFonts w:ascii="Cambria Math" w:hAnsi="Cambria Math" w:cs="Times New Roman"/>
                        <w:szCs w:val="21"/>
                      </w:rPr>
                      <m:t>2</m:t>
                    </m:r>
                    <m:r>
                      <w:rPr>
                        <w:rFonts w:ascii="Cambria Math" w:hAnsi="Cambria Math" w:cs="Times New Roman"/>
                        <w:szCs w:val="21"/>
                      </w:rPr>
                      <m:t>l</m:t>
                    </m:r>
                  </m:sub>
                </m:sSub>
                <m:sSup>
                  <m:sSupPr>
                    <m:ctrlPr>
                      <w:rPr>
                        <w:rFonts w:ascii="Cambria Math" w:hAnsi="Cambria Math" w:cs="Times New Roman"/>
                        <w:szCs w:val="21"/>
                      </w:rPr>
                    </m:ctrlPr>
                  </m:sSupPr>
                  <m:e>
                    <m:r>
                      <w:rPr>
                        <w:rFonts w:ascii="Cambria Math" w:hAnsi="Cambria Math" w:cs="Times New Roman"/>
                        <w:szCs w:val="21"/>
                      </w:rPr>
                      <m:t>ε</m:t>
                    </m:r>
                  </m:e>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cl</m:t>
                    </m:r>
                  </m:sup>
                </m:sSup>
                <m:r>
                  <m:rPr>
                    <m:sty m:val="p"/>
                  </m:rPr>
                  <w:rPr>
                    <w:rFonts w:ascii="Cambria Math" w:hAnsi="Cambria Math" w:cs="Times New Roman"/>
                    <w:szCs w:val="21"/>
                  </w:rPr>
                  <m:t>(1-</m:t>
                </m:r>
                <m:sSup>
                  <m:sSupPr>
                    <m:ctrlPr>
                      <w:rPr>
                        <w:rFonts w:ascii="Cambria Math" w:hAnsi="Cambria Math" w:cs="Times New Roman"/>
                        <w:szCs w:val="21"/>
                      </w:rPr>
                    </m:ctrlPr>
                  </m:sSupPr>
                  <m:e>
                    <m:r>
                      <w:rPr>
                        <w:rFonts w:ascii="Cambria Math" w:hAnsi="Cambria Math" w:cs="Times New Roman"/>
                        <w:szCs w:val="21"/>
                      </w:rPr>
                      <m:t>s</m:t>
                    </m:r>
                  </m:e>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cl</m:t>
                    </m:r>
                  </m:sup>
                </m:sSup>
                <m:r>
                  <m:rPr>
                    <m:sty m:val="p"/>
                  </m:rPr>
                  <w:rPr>
                    <w:rFonts w:ascii="Cambria Math" w:hAnsi="Cambria Math" w:cs="Times New Roman"/>
                    <w:szCs w:val="21"/>
                  </w:rPr>
                  <m:t>)</m:t>
                </m:r>
                <m:f>
                  <m:fPr>
                    <m:ctrlPr>
                      <w:rPr>
                        <w:rFonts w:ascii="Cambria Math" w:hAnsi="Cambria Math" w:cs="Times New Roman"/>
                        <w:szCs w:val="21"/>
                      </w:rPr>
                    </m:ctrlPr>
                  </m:fPr>
                  <m:num>
                    <m:d>
                      <m:dPr>
                        <m:ctrlPr>
                          <w:rPr>
                            <w:rFonts w:ascii="Cambria Math" w:hAnsi="Cambria Math" w:cs="Times New Roman"/>
                            <w:szCs w:val="21"/>
                          </w:rPr>
                        </m:ctrlPr>
                      </m:dPr>
                      <m:e>
                        <m:sSubSup>
                          <m:sSubSupPr>
                            <m:ctrlPr>
                              <w:rPr>
                                <w:rFonts w:ascii="Cambria Math" w:hAnsi="Cambria Math" w:cs="Times New Roman"/>
                                <w:szCs w:val="21"/>
                              </w:rPr>
                            </m:ctrlPr>
                          </m:sSubSupPr>
                          <m:e>
                            <m:r>
                              <w:rPr>
                                <w:rFonts w:ascii="Cambria Math" w:hAnsi="Cambria Math" w:cs="Times New Roman"/>
                                <w:szCs w:val="21"/>
                              </w:rPr>
                              <m:t>p</m:t>
                            </m:r>
                          </m:e>
                          <m:sub>
                            <m:r>
                              <w:rPr>
                                <w:rFonts w:ascii="Cambria Math" w:hAnsi="Cambria Math" w:cs="Times New Roman"/>
                                <w:szCs w:val="21"/>
                              </w:rPr>
                              <m:t>g</m:t>
                            </m:r>
                            <m:sSub>
                              <m:sSubPr>
                                <m:ctrlPr>
                                  <w:rPr>
                                    <w:rFonts w:ascii="Cambria Math" w:hAnsi="Cambria Math" w:cs="Times New Roman"/>
                                    <w:szCs w:val="21"/>
                                  </w:rPr>
                                </m:ctrlPr>
                              </m:sSubPr>
                              <m:e>
                                <m:r>
                                  <w:rPr>
                                    <w:rFonts w:ascii="Cambria Math" w:hAnsi="Cambria Math" w:cs="Times New Roman"/>
                                    <w:szCs w:val="21"/>
                                  </w:rPr>
                                  <m:t>H</m:t>
                                </m:r>
                              </m:e>
                              <m:sub>
                                <m:r>
                                  <m:rPr>
                                    <m:sty m:val="p"/>
                                  </m:rPr>
                                  <w:rPr>
                                    <w:rFonts w:ascii="Cambria Math" w:hAnsi="Cambria Math" w:cs="Times New Roman"/>
                                    <w:szCs w:val="21"/>
                                  </w:rPr>
                                  <m:t>2</m:t>
                                </m:r>
                              </m:sub>
                            </m:sSub>
                            <m:r>
                              <w:rPr>
                                <w:rFonts w:ascii="Cambria Math" w:hAnsi="Cambria Math" w:cs="Times New Roman"/>
                                <w:szCs w:val="21"/>
                              </w:rPr>
                              <m:t>O</m:t>
                            </m:r>
                          </m:sub>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cl</m:t>
                            </m:r>
                          </m:sup>
                        </m:sSubSup>
                        <m:r>
                          <m:rPr>
                            <m:sty m:val="p"/>
                          </m:rPr>
                          <w:rPr>
                            <w:rFonts w:ascii="Cambria Math" w:hAnsi="Cambria Math" w:cs="Times New Roman"/>
                            <w:szCs w:val="21"/>
                          </w:rPr>
                          <m:t>-</m:t>
                        </m:r>
                        <m:sSub>
                          <m:sSubPr>
                            <m:ctrlPr>
                              <w:rPr>
                                <w:rFonts w:ascii="Cambria Math" w:hAnsi="Cambria Math" w:cs="Times New Roman"/>
                                <w:szCs w:val="21"/>
                              </w:rPr>
                            </m:ctrlPr>
                          </m:sSubPr>
                          <m:e>
                            <m:r>
                              <w:rPr>
                                <w:rFonts w:ascii="Cambria Math" w:hAnsi="Cambria Math" w:cs="Times New Roman"/>
                                <w:szCs w:val="21"/>
                              </w:rPr>
                              <m:t>p</m:t>
                            </m:r>
                          </m:e>
                          <m:sub>
                            <m:r>
                              <w:rPr>
                                <w:rFonts w:ascii="Cambria Math" w:hAnsi="Cambria Math" w:cs="Times New Roman"/>
                                <w:szCs w:val="21"/>
                              </w:rPr>
                              <m:t>sat</m:t>
                            </m:r>
                          </m:sub>
                        </m:sSub>
                        <m:d>
                          <m:dPr>
                            <m:ctrlPr>
                              <w:rPr>
                                <w:rFonts w:ascii="Cambria Math" w:hAnsi="Cambria Math" w:cs="Times New Roman"/>
                                <w:szCs w:val="21"/>
                              </w:rPr>
                            </m:ctrlPr>
                          </m:dPr>
                          <m:e>
                            <m:sSup>
                              <m:sSupPr>
                                <m:ctrlPr>
                                  <w:rPr>
                                    <w:rFonts w:ascii="Cambria Math" w:hAnsi="Cambria Math" w:cs="Times New Roman"/>
                                    <w:szCs w:val="21"/>
                                  </w:rPr>
                                </m:ctrlPr>
                              </m:sSupPr>
                              <m:e>
                                <m:r>
                                  <w:rPr>
                                    <w:rFonts w:ascii="Cambria Math" w:hAnsi="Cambria Math" w:cs="Times New Roman"/>
                                    <w:szCs w:val="21"/>
                                  </w:rPr>
                                  <m:t>T</m:t>
                                </m:r>
                              </m:e>
                              <m:sup>
                                <m:r>
                                  <w:rPr>
                                    <w:rFonts w:ascii="Cambria Math" w:hAnsi="Cambria Math" w:cs="Times New Roman"/>
                                    <w:szCs w:val="21"/>
                                  </w:rPr>
                                  <m:t>fc</m:t>
                                </m:r>
                              </m:sup>
                            </m:sSup>
                          </m:e>
                        </m:d>
                      </m:e>
                    </m:d>
                  </m:num>
                  <m:den>
                    <m:r>
                      <w:rPr>
                        <w:rFonts w:ascii="Cambria Math" w:hAnsi="Cambria Math" w:cs="Times New Roman"/>
                        <w:szCs w:val="21"/>
                      </w:rPr>
                      <m:t>R</m:t>
                    </m:r>
                    <m:sSup>
                      <m:sSupPr>
                        <m:ctrlPr>
                          <w:rPr>
                            <w:rFonts w:ascii="Cambria Math" w:hAnsi="Cambria Math" w:cs="Times New Roman"/>
                            <w:szCs w:val="21"/>
                          </w:rPr>
                        </m:ctrlPr>
                      </m:sSupPr>
                      <m:e>
                        <m:r>
                          <w:rPr>
                            <w:rFonts w:ascii="Cambria Math" w:hAnsi="Cambria Math" w:cs="Times New Roman"/>
                            <w:szCs w:val="21"/>
                          </w:rPr>
                          <m:t>T</m:t>
                        </m:r>
                      </m:e>
                      <m:sup>
                        <m:r>
                          <w:rPr>
                            <w:rFonts w:ascii="Cambria Math" w:hAnsi="Cambria Math" w:cs="Times New Roman"/>
                            <w:szCs w:val="21"/>
                          </w:rPr>
                          <m:t>fc</m:t>
                        </m:r>
                      </m:sup>
                    </m:sSup>
                  </m:den>
                </m:f>
                <m:r>
                  <m:rPr>
                    <m:nor/>
                  </m:rPr>
                  <w:rPr>
                    <w:rFonts w:ascii="Cambria Math" w:hAnsi="Cambria Math" w:cs="Times New Roman"/>
                    <w:szCs w:val="21"/>
                  </w:rPr>
                  <m:t xml:space="preserve"> if </m:t>
                </m:r>
                <m:sSubSup>
                  <m:sSubSupPr>
                    <m:ctrlPr>
                      <w:rPr>
                        <w:rFonts w:ascii="Cambria Math" w:hAnsi="Cambria Math" w:cs="Times New Roman"/>
                        <w:szCs w:val="21"/>
                      </w:rPr>
                    </m:ctrlPr>
                  </m:sSubSupPr>
                  <m:e>
                    <m:r>
                      <w:rPr>
                        <w:rFonts w:ascii="Cambria Math" w:hAnsi="Cambria Math" w:cs="Times New Roman"/>
                        <w:szCs w:val="21"/>
                      </w:rPr>
                      <m:t>p</m:t>
                    </m:r>
                  </m:e>
                  <m:sub>
                    <m:r>
                      <w:rPr>
                        <w:rFonts w:ascii="Cambria Math" w:hAnsi="Cambria Math" w:cs="Times New Roman"/>
                        <w:szCs w:val="21"/>
                      </w:rPr>
                      <m:t>g</m:t>
                    </m:r>
                    <m:sSub>
                      <m:sSubPr>
                        <m:ctrlPr>
                          <w:rPr>
                            <w:rFonts w:ascii="Cambria Math" w:hAnsi="Cambria Math" w:cs="Times New Roman"/>
                            <w:szCs w:val="21"/>
                          </w:rPr>
                        </m:ctrlPr>
                      </m:sSubPr>
                      <m:e>
                        <m:r>
                          <w:rPr>
                            <w:rFonts w:ascii="Cambria Math" w:hAnsi="Cambria Math" w:cs="Times New Roman"/>
                            <w:szCs w:val="21"/>
                          </w:rPr>
                          <m:t>H</m:t>
                        </m:r>
                      </m:e>
                      <m:sub>
                        <m:r>
                          <m:rPr>
                            <m:sty m:val="p"/>
                          </m:rPr>
                          <w:rPr>
                            <w:rFonts w:ascii="Cambria Math" w:hAnsi="Cambria Math" w:cs="Times New Roman"/>
                            <w:szCs w:val="21"/>
                          </w:rPr>
                          <m:t>2</m:t>
                        </m:r>
                      </m:sub>
                    </m:sSub>
                    <m:r>
                      <w:rPr>
                        <w:rFonts w:ascii="Cambria Math" w:hAnsi="Cambria Math" w:cs="Times New Roman"/>
                        <w:szCs w:val="21"/>
                      </w:rPr>
                      <m:t>O</m:t>
                    </m:r>
                  </m:sub>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cl</m:t>
                    </m:r>
                  </m:sup>
                </m:sSubSup>
                <m:r>
                  <m:rPr>
                    <m:sty m:val="p"/>
                  </m:rPr>
                  <w:rPr>
                    <w:rFonts w:ascii="Cambria Math" w:hAnsi="Cambria Math" w:cs="Times New Roman"/>
                    <w:szCs w:val="21"/>
                  </w:rPr>
                  <m:t>&gt;</m:t>
                </m:r>
                <m:sSub>
                  <m:sSubPr>
                    <m:ctrlPr>
                      <w:rPr>
                        <w:rFonts w:ascii="Cambria Math" w:hAnsi="Cambria Math" w:cs="Times New Roman"/>
                        <w:szCs w:val="21"/>
                      </w:rPr>
                    </m:ctrlPr>
                  </m:sSubPr>
                  <m:e>
                    <m:r>
                      <w:rPr>
                        <w:rFonts w:ascii="Cambria Math" w:hAnsi="Cambria Math" w:cs="Times New Roman"/>
                        <w:szCs w:val="21"/>
                      </w:rPr>
                      <m:t>p</m:t>
                    </m:r>
                  </m:e>
                  <m:sub>
                    <m:r>
                      <w:rPr>
                        <w:rFonts w:ascii="Cambria Math" w:hAnsi="Cambria Math" w:cs="Times New Roman"/>
                        <w:szCs w:val="21"/>
                      </w:rPr>
                      <m:t>sat</m:t>
                    </m:r>
                  </m:sub>
                </m:sSub>
                <m:d>
                  <m:dPr>
                    <m:ctrlPr>
                      <w:rPr>
                        <w:rFonts w:ascii="Cambria Math" w:hAnsi="Cambria Math" w:cs="Times New Roman"/>
                        <w:szCs w:val="21"/>
                      </w:rPr>
                    </m:ctrlPr>
                  </m:dPr>
                  <m:e>
                    <m:sSup>
                      <m:sSupPr>
                        <m:ctrlPr>
                          <w:rPr>
                            <w:rFonts w:ascii="Cambria Math" w:hAnsi="Cambria Math" w:cs="Times New Roman"/>
                            <w:szCs w:val="21"/>
                          </w:rPr>
                        </m:ctrlPr>
                      </m:sSupPr>
                      <m:e>
                        <m:r>
                          <w:rPr>
                            <w:rFonts w:ascii="Cambria Math" w:hAnsi="Cambria Math" w:cs="Times New Roman"/>
                            <w:szCs w:val="21"/>
                          </w:rPr>
                          <m:t>T</m:t>
                        </m:r>
                      </m:e>
                      <m:sup>
                        <m:r>
                          <w:rPr>
                            <w:rFonts w:ascii="Cambria Math" w:hAnsi="Cambria Math" w:cs="Times New Roman"/>
                            <w:szCs w:val="21"/>
                          </w:rPr>
                          <m:t>fc</m:t>
                        </m:r>
                      </m:sup>
                    </m:sSup>
                  </m:e>
                </m:d>
              </m:e>
              <m:e>
                <m:sSup>
                  <m:sSupPr>
                    <m:ctrlPr>
                      <w:rPr>
                        <w:rFonts w:ascii="Cambria Math" w:hAnsi="Cambria Math" w:cs="Times New Roman"/>
                        <w:szCs w:val="21"/>
                      </w:rPr>
                    </m:ctrlPr>
                  </m:sSupPr>
                  <m:e>
                    <m:r>
                      <w:rPr>
                        <w:rFonts w:ascii="Cambria Math" w:hAnsi="Cambria Math" w:cs="Times New Roman"/>
                        <w:szCs w:val="21"/>
                      </w:rPr>
                      <m:t>V</m:t>
                    </m:r>
                  </m:e>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cl</m:t>
                    </m:r>
                  </m:sup>
                </m:sSup>
                <m:sSub>
                  <m:sSubPr>
                    <m:ctrlPr>
                      <w:rPr>
                        <w:rFonts w:ascii="Cambria Math" w:hAnsi="Cambria Math" w:cs="Times New Roman"/>
                        <w:szCs w:val="21"/>
                      </w:rPr>
                    </m:ctrlPr>
                  </m:sSubPr>
                  <m:e>
                    <m:r>
                      <w:rPr>
                        <w:rFonts w:ascii="Cambria Math" w:hAnsi="Cambria Math" w:cs="Times New Roman"/>
                        <w:szCs w:val="21"/>
                      </w:rPr>
                      <m:t>r</m:t>
                    </m:r>
                  </m:e>
                  <m:sub>
                    <m:r>
                      <w:rPr>
                        <w:rFonts w:ascii="Cambria Math" w:hAnsi="Cambria Math" w:cs="Times New Roman"/>
                        <w:szCs w:val="21"/>
                      </w:rPr>
                      <m:t>l</m:t>
                    </m:r>
                    <m:r>
                      <m:rPr>
                        <m:sty m:val="p"/>
                      </m:rPr>
                      <w:rPr>
                        <w:rFonts w:ascii="Cambria Math" w:hAnsi="Cambria Math" w:cs="Times New Roman"/>
                        <w:szCs w:val="21"/>
                      </w:rPr>
                      <m:t>2</m:t>
                    </m:r>
                    <m:r>
                      <w:rPr>
                        <w:rFonts w:ascii="Cambria Math" w:hAnsi="Cambria Math" w:cs="Times New Roman"/>
                        <w:szCs w:val="21"/>
                      </w:rPr>
                      <m:t>g</m:t>
                    </m:r>
                  </m:sub>
                </m:sSub>
                <m:sSup>
                  <m:sSupPr>
                    <m:ctrlPr>
                      <w:rPr>
                        <w:rFonts w:ascii="Cambria Math" w:hAnsi="Cambria Math" w:cs="Times New Roman"/>
                        <w:szCs w:val="21"/>
                      </w:rPr>
                    </m:ctrlPr>
                  </m:sSupPr>
                  <m:e>
                    <m:r>
                      <w:rPr>
                        <w:rFonts w:ascii="Cambria Math" w:hAnsi="Cambria Math" w:cs="Times New Roman"/>
                        <w:szCs w:val="21"/>
                      </w:rPr>
                      <m:t>ε</m:t>
                    </m:r>
                  </m:e>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cl</m:t>
                    </m:r>
                  </m:sup>
                </m:sSup>
                <m:sSup>
                  <m:sSupPr>
                    <m:ctrlPr>
                      <w:rPr>
                        <w:rFonts w:ascii="Cambria Math" w:hAnsi="Cambria Math" w:cs="Times New Roman"/>
                        <w:szCs w:val="21"/>
                      </w:rPr>
                    </m:ctrlPr>
                  </m:sSupPr>
                  <m:e>
                    <m:r>
                      <w:rPr>
                        <w:rFonts w:ascii="Cambria Math" w:hAnsi="Cambria Math" w:cs="Times New Roman"/>
                        <w:szCs w:val="21"/>
                      </w:rPr>
                      <m:t>s</m:t>
                    </m:r>
                  </m:e>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cl</m:t>
                    </m:r>
                  </m:sup>
                </m:sSup>
                <m:f>
                  <m:fPr>
                    <m:ctrlPr>
                      <w:rPr>
                        <w:rFonts w:ascii="Cambria Math" w:hAnsi="Cambria Math" w:cs="Times New Roman"/>
                        <w:szCs w:val="21"/>
                      </w:rPr>
                    </m:ctrlPr>
                  </m:fPr>
                  <m:num>
                    <m:d>
                      <m:dPr>
                        <m:ctrlPr>
                          <w:rPr>
                            <w:rFonts w:ascii="Cambria Math" w:hAnsi="Cambria Math" w:cs="Times New Roman"/>
                            <w:szCs w:val="21"/>
                          </w:rPr>
                        </m:ctrlPr>
                      </m:dPr>
                      <m:e>
                        <m:sSubSup>
                          <m:sSubSupPr>
                            <m:ctrlPr>
                              <w:rPr>
                                <w:rFonts w:ascii="Cambria Math" w:hAnsi="Cambria Math" w:cs="Times New Roman"/>
                                <w:szCs w:val="21"/>
                              </w:rPr>
                            </m:ctrlPr>
                          </m:sSubSupPr>
                          <m:e>
                            <m:r>
                              <w:rPr>
                                <w:rFonts w:ascii="Cambria Math" w:hAnsi="Cambria Math" w:cs="Times New Roman"/>
                                <w:szCs w:val="21"/>
                              </w:rPr>
                              <m:t>p</m:t>
                            </m:r>
                          </m:e>
                          <m:sub>
                            <m:r>
                              <w:rPr>
                                <w:rFonts w:ascii="Cambria Math" w:hAnsi="Cambria Math" w:cs="Times New Roman"/>
                                <w:szCs w:val="21"/>
                              </w:rPr>
                              <m:t>g</m:t>
                            </m:r>
                            <m:sSub>
                              <m:sSubPr>
                                <m:ctrlPr>
                                  <w:rPr>
                                    <w:rFonts w:ascii="Cambria Math" w:hAnsi="Cambria Math" w:cs="Times New Roman"/>
                                    <w:szCs w:val="21"/>
                                  </w:rPr>
                                </m:ctrlPr>
                              </m:sSubPr>
                              <m:e>
                                <m:r>
                                  <w:rPr>
                                    <w:rFonts w:ascii="Cambria Math" w:hAnsi="Cambria Math" w:cs="Times New Roman"/>
                                    <w:szCs w:val="21"/>
                                  </w:rPr>
                                  <m:t>H</m:t>
                                </m:r>
                              </m:e>
                              <m:sub>
                                <m:r>
                                  <m:rPr>
                                    <m:sty m:val="p"/>
                                  </m:rPr>
                                  <w:rPr>
                                    <w:rFonts w:ascii="Cambria Math" w:hAnsi="Cambria Math" w:cs="Times New Roman"/>
                                    <w:szCs w:val="21"/>
                                  </w:rPr>
                                  <m:t>2</m:t>
                                </m:r>
                              </m:sub>
                            </m:sSub>
                            <m:r>
                              <w:rPr>
                                <w:rFonts w:ascii="Cambria Math" w:hAnsi="Cambria Math" w:cs="Times New Roman"/>
                                <w:szCs w:val="21"/>
                              </w:rPr>
                              <m:t>O</m:t>
                            </m:r>
                          </m:sub>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cl</m:t>
                            </m:r>
                          </m:sup>
                        </m:sSubSup>
                        <m:r>
                          <m:rPr>
                            <m:sty m:val="p"/>
                          </m:rPr>
                          <w:rPr>
                            <w:rFonts w:ascii="Cambria Math" w:hAnsi="Cambria Math" w:cs="Times New Roman"/>
                            <w:szCs w:val="21"/>
                          </w:rPr>
                          <m:t>-</m:t>
                        </m:r>
                        <m:sSub>
                          <m:sSubPr>
                            <m:ctrlPr>
                              <w:rPr>
                                <w:rFonts w:ascii="Cambria Math" w:hAnsi="Cambria Math" w:cs="Times New Roman"/>
                                <w:szCs w:val="21"/>
                              </w:rPr>
                            </m:ctrlPr>
                          </m:sSubPr>
                          <m:e>
                            <m:r>
                              <w:rPr>
                                <w:rFonts w:ascii="Cambria Math" w:hAnsi="Cambria Math" w:cs="Times New Roman"/>
                                <w:szCs w:val="21"/>
                              </w:rPr>
                              <m:t>p</m:t>
                            </m:r>
                          </m:e>
                          <m:sub>
                            <m:r>
                              <w:rPr>
                                <w:rFonts w:ascii="Cambria Math" w:hAnsi="Cambria Math" w:cs="Times New Roman"/>
                                <w:szCs w:val="21"/>
                              </w:rPr>
                              <m:t>sat</m:t>
                            </m:r>
                          </m:sub>
                        </m:sSub>
                        <m:d>
                          <m:dPr>
                            <m:ctrlPr>
                              <w:rPr>
                                <w:rFonts w:ascii="Cambria Math" w:hAnsi="Cambria Math" w:cs="Times New Roman"/>
                                <w:szCs w:val="21"/>
                              </w:rPr>
                            </m:ctrlPr>
                          </m:dPr>
                          <m:e>
                            <m:sSup>
                              <m:sSupPr>
                                <m:ctrlPr>
                                  <w:rPr>
                                    <w:rFonts w:ascii="Cambria Math" w:hAnsi="Cambria Math" w:cs="Times New Roman"/>
                                    <w:szCs w:val="21"/>
                                  </w:rPr>
                                </m:ctrlPr>
                              </m:sSupPr>
                              <m:e>
                                <m:r>
                                  <w:rPr>
                                    <w:rFonts w:ascii="Cambria Math" w:hAnsi="Cambria Math" w:cs="Times New Roman"/>
                                    <w:szCs w:val="21"/>
                                  </w:rPr>
                                  <m:t>T</m:t>
                                </m:r>
                              </m:e>
                              <m:sup>
                                <m:r>
                                  <w:rPr>
                                    <w:rFonts w:ascii="Cambria Math" w:hAnsi="Cambria Math" w:cs="Times New Roman"/>
                                    <w:szCs w:val="21"/>
                                  </w:rPr>
                                  <m:t>fc</m:t>
                                </m:r>
                              </m:sup>
                            </m:sSup>
                          </m:e>
                        </m:d>
                      </m:e>
                    </m:d>
                  </m:num>
                  <m:den>
                    <m:r>
                      <w:rPr>
                        <w:rFonts w:ascii="Cambria Math" w:hAnsi="Cambria Math" w:cs="Times New Roman"/>
                        <w:szCs w:val="21"/>
                      </w:rPr>
                      <m:t>R</m:t>
                    </m:r>
                    <m:sSup>
                      <m:sSupPr>
                        <m:ctrlPr>
                          <w:rPr>
                            <w:rFonts w:ascii="Cambria Math" w:hAnsi="Cambria Math" w:cs="Times New Roman"/>
                            <w:szCs w:val="21"/>
                          </w:rPr>
                        </m:ctrlPr>
                      </m:sSupPr>
                      <m:e>
                        <m:r>
                          <w:rPr>
                            <w:rFonts w:ascii="Cambria Math" w:hAnsi="Cambria Math" w:cs="Times New Roman"/>
                            <w:szCs w:val="21"/>
                          </w:rPr>
                          <m:t>T</m:t>
                        </m:r>
                      </m:e>
                      <m:sup>
                        <m:r>
                          <w:rPr>
                            <w:rFonts w:ascii="Cambria Math" w:hAnsi="Cambria Math" w:cs="Times New Roman"/>
                            <w:szCs w:val="21"/>
                          </w:rPr>
                          <m:t>fc</m:t>
                        </m:r>
                      </m:sup>
                    </m:sSup>
                  </m:den>
                </m:f>
                <m:r>
                  <m:rPr>
                    <m:nor/>
                  </m:rPr>
                  <w:rPr>
                    <w:rFonts w:ascii="Cambria Math" w:hAnsi="Cambria Math" w:cs="Times New Roman"/>
                    <w:szCs w:val="21"/>
                  </w:rPr>
                  <m:t xml:space="preserve"> if </m:t>
                </m:r>
                <m:sSubSup>
                  <m:sSubSupPr>
                    <m:ctrlPr>
                      <w:rPr>
                        <w:rFonts w:ascii="Cambria Math" w:hAnsi="Cambria Math" w:cs="Times New Roman"/>
                        <w:szCs w:val="21"/>
                      </w:rPr>
                    </m:ctrlPr>
                  </m:sSubSupPr>
                  <m:e>
                    <m:r>
                      <w:rPr>
                        <w:rFonts w:ascii="Cambria Math" w:hAnsi="Cambria Math" w:cs="Times New Roman"/>
                        <w:szCs w:val="21"/>
                      </w:rPr>
                      <m:t>p</m:t>
                    </m:r>
                  </m:e>
                  <m:sub>
                    <m:r>
                      <w:rPr>
                        <w:rFonts w:ascii="Cambria Math" w:hAnsi="Cambria Math" w:cs="Times New Roman"/>
                        <w:szCs w:val="21"/>
                      </w:rPr>
                      <m:t>g</m:t>
                    </m:r>
                    <m:sSub>
                      <m:sSubPr>
                        <m:ctrlPr>
                          <w:rPr>
                            <w:rFonts w:ascii="Cambria Math" w:hAnsi="Cambria Math" w:cs="Times New Roman"/>
                            <w:szCs w:val="21"/>
                          </w:rPr>
                        </m:ctrlPr>
                      </m:sSubPr>
                      <m:e>
                        <m:r>
                          <w:rPr>
                            <w:rFonts w:ascii="Cambria Math" w:hAnsi="Cambria Math" w:cs="Times New Roman"/>
                            <w:szCs w:val="21"/>
                          </w:rPr>
                          <m:t>H</m:t>
                        </m:r>
                      </m:e>
                      <m:sub>
                        <m:r>
                          <m:rPr>
                            <m:sty m:val="p"/>
                          </m:rPr>
                          <w:rPr>
                            <w:rFonts w:ascii="Cambria Math" w:hAnsi="Cambria Math" w:cs="Times New Roman"/>
                            <w:szCs w:val="21"/>
                          </w:rPr>
                          <m:t>2</m:t>
                        </m:r>
                      </m:sub>
                    </m:sSub>
                    <m:r>
                      <w:rPr>
                        <w:rFonts w:ascii="Cambria Math" w:hAnsi="Cambria Math" w:cs="Times New Roman"/>
                        <w:szCs w:val="21"/>
                      </w:rPr>
                      <m:t>O</m:t>
                    </m:r>
                  </m:sub>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cl</m:t>
                    </m:r>
                  </m:sup>
                </m:sSubSup>
                <m:r>
                  <m:rPr>
                    <m:sty m:val="p"/>
                  </m:rPr>
                  <w:rPr>
                    <w:rFonts w:ascii="Cambria Math" w:hAnsi="Cambria Math" w:cs="Times New Roman"/>
                    <w:szCs w:val="21"/>
                  </w:rPr>
                  <m:t>&lt;</m:t>
                </m:r>
                <m:sSub>
                  <m:sSubPr>
                    <m:ctrlPr>
                      <w:rPr>
                        <w:rFonts w:ascii="Cambria Math" w:hAnsi="Cambria Math" w:cs="Times New Roman"/>
                        <w:szCs w:val="21"/>
                      </w:rPr>
                    </m:ctrlPr>
                  </m:sSubPr>
                  <m:e>
                    <m:r>
                      <w:rPr>
                        <w:rFonts w:ascii="Cambria Math" w:hAnsi="Cambria Math" w:cs="Times New Roman"/>
                        <w:szCs w:val="21"/>
                      </w:rPr>
                      <m:t>p</m:t>
                    </m:r>
                  </m:e>
                  <m:sub>
                    <m:r>
                      <w:rPr>
                        <w:rFonts w:ascii="Cambria Math" w:hAnsi="Cambria Math" w:cs="Times New Roman"/>
                        <w:szCs w:val="21"/>
                      </w:rPr>
                      <m:t>sat</m:t>
                    </m:r>
                  </m:sub>
                </m:sSub>
                <m:d>
                  <m:dPr>
                    <m:ctrlPr>
                      <w:rPr>
                        <w:rFonts w:ascii="Cambria Math" w:hAnsi="Cambria Math" w:cs="Times New Roman"/>
                        <w:szCs w:val="21"/>
                      </w:rPr>
                    </m:ctrlPr>
                  </m:dPr>
                  <m:e>
                    <m:sSup>
                      <m:sSupPr>
                        <m:ctrlPr>
                          <w:rPr>
                            <w:rFonts w:ascii="Cambria Math" w:hAnsi="Cambria Math" w:cs="Times New Roman"/>
                            <w:szCs w:val="21"/>
                          </w:rPr>
                        </m:ctrlPr>
                      </m:sSupPr>
                      <m:e>
                        <m:r>
                          <w:rPr>
                            <w:rFonts w:ascii="Cambria Math" w:hAnsi="Cambria Math" w:cs="Times New Roman"/>
                            <w:szCs w:val="21"/>
                          </w:rPr>
                          <m:t>T</m:t>
                        </m:r>
                      </m:e>
                      <m:sup>
                        <m:r>
                          <w:rPr>
                            <w:rFonts w:ascii="Cambria Math" w:hAnsi="Cambria Math" w:cs="Times New Roman"/>
                            <w:szCs w:val="21"/>
                          </w:rPr>
                          <m:t>fc</m:t>
                        </m:r>
                      </m:sup>
                    </m:sSup>
                  </m:e>
                </m:d>
              </m:e>
            </m:eqArr>
          </m:e>
        </m:d>
      </m:oMath>
      <w:r w:rsidR="001F4AA9" w:rsidRPr="00F4580E">
        <w:rPr>
          <w:rFonts w:ascii="Cambria Math" w:hAnsi="Cambria Math" w:cs="Times New Roman"/>
          <w:sz w:val="24"/>
          <w:szCs w:val="24"/>
        </w:rPr>
        <w:tab/>
      </w:r>
      <w:r w:rsidR="004701A8" w:rsidRPr="00F4580E">
        <w:rPr>
          <w:rFonts w:ascii="Times New Roman" w:hAnsi="Times New Roman" w:cs="Times New Roman"/>
          <w:sz w:val="24"/>
          <w:szCs w:val="24"/>
        </w:rPr>
        <w:t>(32)</w:t>
      </w:r>
    </w:p>
    <w:p w14:paraId="657A0E42" w14:textId="1619311F" w:rsidR="00C8295D" w:rsidRPr="00F4580E" w:rsidRDefault="00C8295D" w:rsidP="00F4580E">
      <w:pPr>
        <w:pStyle w:val="a0"/>
        <w:ind w:firstLine="238"/>
        <w:rPr>
          <w:sz w:val="24"/>
          <w:szCs w:val="24"/>
        </w:rPr>
      </w:pPr>
      <w:r w:rsidRPr="00F4580E">
        <w:rPr>
          <w:rFonts w:hint="eastAsia"/>
          <w:sz w:val="24"/>
          <w:szCs w:val="24"/>
        </w:rPr>
        <w:t>W</w:t>
      </w:r>
      <w:r w:rsidRPr="00F4580E">
        <w:rPr>
          <w:sz w:val="24"/>
          <w:szCs w:val="24"/>
        </w:rPr>
        <w:t xml:space="preserve">here </w:t>
      </w:r>
      <m:oMath>
        <m:sSubSup>
          <m:sSubSupPr>
            <m:ctrlPr>
              <w:rPr>
                <w:rFonts w:ascii="Cambria Math" w:hAnsi="Cambria Math"/>
                <w:sz w:val="24"/>
                <w:szCs w:val="24"/>
              </w:rPr>
            </m:ctrlPr>
          </m:sSubSupPr>
          <m:e>
            <m:r>
              <w:rPr>
                <w:rFonts w:ascii="Cambria Math" w:hAnsi="Cambria Math"/>
                <w:sz w:val="24"/>
                <w:szCs w:val="24"/>
              </w:rPr>
              <m:t>Q</m:t>
            </m:r>
          </m:e>
          <m:sub>
            <m:r>
              <w:rPr>
                <w:rFonts w:ascii="Cambria Math" w:hAnsi="Cambria Math"/>
                <w:sz w:val="24"/>
                <w:szCs w:val="24"/>
              </w:rPr>
              <m:t>n</m:t>
            </m:r>
            <m:r>
              <m:rPr>
                <m:sty m:val="p"/>
              </m:rPr>
              <w:rPr>
                <w:rFonts w:ascii="Cambria Math" w:hAnsi="Cambria Math"/>
                <w:sz w:val="24"/>
                <w:szCs w:val="24"/>
              </w:rPr>
              <m:t>,</m:t>
            </m:r>
            <m:r>
              <w:rPr>
                <w:rFonts w:ascii="Cambria Math" w:hAnsi="Cambria Math"/>
                <w:sz w:val="24"/>
                <w:szCs w:val="24"/>
              </w:rPr>
              <m:t>g</m:t>
            </m:r>
            <m:r>
              <m:rPr>
                <m:sty m:val="p"/>
              </m:rPr>
              <w:rPr>
                <w:rFonts w:ascii="Cambria Math" w:hAnsi="Cambria Math"/>
                <w:sz w:val="24"/>
                <w:szCs w:val="24"/>
              </w:rPr>
              <m:t>2</m:t>
            </m:r>
            <m:r>
              <w:rPr>
                <w:rFonts w:ascii="Cambria Math" w:hAnsi="Cambria Math"/>
                <w:sz w:val="24"/>
                <w:szCs w:val="24"/>
              </w:rPr>
              <m:t>l</m:t>
            </m:r>
          </m:sub>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cl</m:t>
            </m:r>
          </m:sup>
        </m:sSubSup>
      </m:oMath>
      <w:r w:rsidRPr="00F4580E">
        <w:rPr>
          <w:rFonts w:hint="eastAsia"/>
          <w:sz w:val="24"/>
          <w:szCs w:val="24"/>
        </w:rPr>
        <w:t xml:space="preserve"> </w:t>
      </w:r>
      <w:r w:rsidRPr="00F4580E">
        <w:rPr>
          <w:sz w:val="24"/>
          <w:szCs w:val="24"/>
        </w:rPr>
        <w:t xml:space="preserve">is the </w:t>
      </w:r>
      <w:del w:id="122" w:author="一语 仲" w:date="2024-05-12T10:01:00Z" w16du:dateUtc="2024-05-12T02:01:00Z">
        <w:r w:rsidRPr="00F4580E" w:rsidDel="00C36742">
          <w:rPr>
            <w:sz w:val="24"/>
            <w:szCs w:val="24"/>
          </w:rPr>
          <w:delText xml:space="preserve">mutual </w:delText>
        </w:r>
      </w:del>
      <w:ins w:id="123" w:author="一语 仲" w:date="2024-05-12T10:01:00Z" w16du:dateUtc="2024-05-12T02:01:00Z">
        <w:r w:rsidR="00C36742">
          <w:rPr>
            <w:rFonts w:hint="eastAsia"/>
            <w:sz w:val="24"/>
            <w:szCs w:val="24"/>
          </w:rPr>
          <w:t>phase</w:t>
        </w:r>
        <w:r w:rsidR="00C36742" w:rsidRPr="00F4580E">
          <w:rPr>
            <w:sz w:val="24"/>
            <w:szCs w:val="24"/>
          </w:rPr>
          <w:t xml:space="preserve"> </w:t>
        </w:r>
      </w:ins>
      <w:r w:rsidRPr="00F4580E">
        <w:rPr>
          <w:sz w:val="24"/>
          <w:szCs w:val="24"/>
        </w:rPr>
        <w:t>conversion between gaseous water and liquid water.</w:t>
      </w:r>
    </w:p>
    <w:p w14:paraId="2172D4B7" w14:textId="6B5CAE27" w:rsidR="00565FF9" w:rsidRPr="00F4580E" w:rsidRDefault="00565FF9" w:rsidP="00F4580E">
      <w:pPr>
        <w:pStyle w:val="a0"/>
        <w:ind w:firstLine="238"/>
        <w:rPr>
          <w:sz w:val="24"/>
          <w:szCs w:val="24"/>
        </w:rPr>
      </w:pPr>
      <w:r w:rsidRPr="00F4580E">
        <w:rPr>
          <w:sz w:val="24"/>
          <w:szCs w:val="24"/>
        </w:rPr>
        <w:t xml:space="preserve">The conversion between water in the membrane and water outside the membrane (gaseous water, liquid water) involves Schroeder's paradox: </w:t>
      </w:r>
      <w:r w:rsidR="00C95EAE">
        <w:rPr>
          <w:rFonts w:hint="eastAsia"/>
          <w:sz w:val="24"/>
          <w:szCs w:val="24"/>
        </w:rPr>
        <w:t>w</w:t>
      </w:r>
      <w:r w:rsidRPr="00F4580E">
        <w:rPr>
          <w:sz w:val="24"/>
          <w:szCs w:val="24"/>
        </w:rPr>
        <w:t xml:space="preserve">hen the membrane material </w:t>
      </w:r>
      <w:r w:rsidR="00E66AC0" w:rsidRPr="00F4580E">
        <w:rPr>
          <w:sz w:val="24"/>
          <w:szCs w:val="24"/>
        </w:rPr>
        <w:t>is in</w:t>
      </w:r>
      <w:r w:rsidRPr="00F4580E">
        <w:rPr>
          <w:sz w:val="24"/>
          <w:szCs w:val="24"/>
        </w:rPr>
        <w:t xml:space="preserve"> contact with unsaturated water vapor, the membrane material exhibits hydrophobic characteristics, and the process of water absorption and dehydration of the membrane is very slow. However, when the membrane material </w:t>
      </w:r>
      <w:r w:rsidR="00E66AC0" w:rsidRPr="00F4580E">
        <w:rPr>
          <w:sz w:val="24"/>
          <w:szCs w:val="24"/>
        </w:rPr>
        <w:t>is in</w:t>
      </w:r>
      <w:r w:rsidRPr="00F4580E">
        <w:rPr>
          <w:sz w:val="24"/>
          <w:szCs w:val="24"/>
        </w:rPr>
        <w:t xml:space="preserve"> contact with liquid water, the membrane material exhibits </w:t>
      </w:r>
      <w:r w:rsidRPr="00F4580E">
        <w:rPr>
          <w:sz w:val="24"/>
          <w:szCs w:val="24"/>
        </w:rPr>
        <w:lastRenderedPageBreak/>
        <w:t>hydrophilic characteristics, and the process of water absorption and dehydration of the membrane becomes faster.</w:t>
      </w:r>
    </w:p>
    <w:p w14:paraId="23B07581" w14:textId="007A6462" w:rsidR="006C47A3" w:rsidRPr="00F4580E" w:rsidRDefault="0025075C" w:rsidP="00F4580E">
      <w:pPr>
        <w:pStyle w:val="affa"/>
        <w:spacing w:before="240" w:after="240"/>
        <w:ind w:firstLine="482"/>
        <w:jc w:val="center"/>
        <w:rPr>
          <w:rFonts w:ascii="Times New Roman" w:hAnsi="Times New Roman" w:cs="Times New Roman"/>
          <w:sz w:val="24"/>
          <w:szCs w:val="24"/>
        </w:rPr>
      </w:pPr>
      <w:r w:rsidRPr="00F4580E">
        <w:rPr>
          <w:rFonts w:ascii="Cambria Math" w:hAnsi="Cambria Math" w:cs="Times New Roman"/>
          <w:sz w:val="24"/>
          <w:szCs w:val="24"/>
        </w:rPr>
        <w:tab/>
      </w:r>
      <m:oMath>
        <m:sSub>
          <m:sSubPr>
            <m:ctrlPr>
              <w:rPr>
                <w:rFonts w:ascii="Cambria Math" w:hAnsi="Cambria Math" w:cs="Times New Roman"/>
                <w:sz w:val="24"/>
                <w:szCs w:val="24"/>
              </w:rPr>
            </m:ctrlPr>
          </m:sSubPr>
          <m:e>
            <m:r>
              <w:rPr>
                <w:rFonts w:ascii="Cambria Math" w:hAnsi="Cambria Math" w:cs="Times New Roman"/>
                <w:sz w:val="24"/>
                <w:szCs w:val="24"/>
              </w:rPr>
              <m:t>S</m:t>
            </m:r>
          </m:e>
          <m:sub>
            <m:r>
              <w:rPr>
                <w:rFonts w:ascii="Cambria Math" w:hAnsi="Cambria Math" w:cs="Times New Roman"/>
                <w:sz w:val="24"/>
                <w:szCs w:val="24"/>
              </w:rPr>
              <m:t>m</m:t>
            </m:r>
            <m:r>
              <m:rPr>
                <m:sty m:val="p"/>
              </m:rPr>
              <w:rPr>
                <w:rFonts w:ascii="Cambria Math" w:hAnsi="Cambria Math" w:cs="Times New Roman"/>
                <w:sz w:val="24"/>
                <w:szCs w:val="24"/>
              </w:rPr>
              <m:t>2</m:t>
            </m:r>
            <m:r>
              <w:rPr>
                <w:rFonts w:ascii="Cambria Math" w:hAnsi="Cambria Math" w:cs="Times New Roman"/>
                <w:sz w:val="24"/>
                <w:szCs w:val="24"/>
              </w:rPr>
              <m:t>l</m:t>
            </m:r>
            <m:r>
              <m:rPr>
                <m:sty m:val="p"/>
              </m:rPr>
              <w:rPr>
                <w:rFonts w:ascii="Cambria Math" w:hAnsi="Cambria Math" w:cs="Times New Roman"/>
                <w:sz w:val="24"/>
                <w:szCs w:val="24"/>
              </w:rPr>
              <m:t>,</m:t>
            </m:r>
            <m:r>
              <w:rPr>
                <w:rFonts w:ascii="Cambria Math" w:hAnsi="Cambria Math" w:cs="Times New Roman"/>
                <w:sz w:val="24"/>
                <w:szCs w:val="24"/>
              </w:rPr>
              <m:t>g</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r</m:t>
            </m:r>
          </m:e>
          <m:sub>
            <m:r>
              <w:rPr>
                <w:rFonts w:ascii="Cambria Math" w:hAnsi="Cambria Math" w:cs="Times New Roman"/>
                <w:sz w:val="24"/>
                <w:szCs w:val="24"/>
              </w:rPr>
              <m:t>m</m:t>
            </m:r>
            <m:r>
              <m:rPr>
                <m:sty m:val="p"/>
              </m:rPr>
              <w:rPr>
                <w:rFonts w:ascii="Cambria Math" w:hAnsi="Cambria Math" w:cs="Times New Roman"/>
                <w:sz w:val="24"/>
                <w:szCs w:val="24"/>
              </w:rPr>
              <m:t>2</m:t>
            </m:r>
            <m:r>
              <w:rPr>
                <w:rFonts w:ascii="Cambria Math" w:hAnsi="Cambria Math" w:cs="Times New Roman"/>
                <w:sz w:val="24"/>
                <w:szCs w:val="24"/>
              </w:rPr>
              <m:t>l</m:t>
            </m:r>
            <m:r>
              <m:rPr>
                <m:sty m:val="p"/>
              </m:rPr>
              <w:rPr>
                <w:rFonts w:ascii="Cambria Math" w:hAnsi="Cambria Math" w:cs="Times New Roman"/>
                <w:sz w:val="24"/>
                <w:szCs w:val="24"/>
              </w:rPr>
              <m:t>,</m:t>
            </m:r>
            <m:r>
              <w:rPr>
                <w:rFonts w:ascii="Cambria Math" w:hAnsi="Cambria Math" w:cs="Times New Roman"/>
                <w:sz w:val="24"/>
                <w:szCs w:val="24"/>
              </w:rPr>
              <m:t>g</m:t>
            </m:r>
          </m:sub>
        </m:sSub>
        <m:f>
          <m:fPr>
            <m:ctrlPr>
              <w:rPr>
                <w:rFonts w:ascii="Cambria Math" w:hAnsi="Cambria Math" w:cs="Times New Roman"/>
                <w:sz w:val="24"/>
                <w:szCs w:val="24"/>
              </w:rPr>
            </m:ctrlPr>
          </m:fPr>
          <m:num>
            <m:sSub>
              <m:sSubPr>
                <m:ctrlPr>
                  <w:rPr>
                    <w:rFonts w:ascii="Cambria Math" w:hAnsi="Cambria Math" w:cs="Times New Roman"/>
                    <w:sz w:val="24"/>
                    <w:szCs w:val="24"/>
                  </w:rPr>
                </m:ctrlPr>
              </m:sSubPr>
              <m:e>
                <m:r>
                  <w:rPr>
                    <w:rFonts w:ascii="Cambria Math" w:hAnsi="Cambria Math" w:cs="Times New Roman"/>
                    <w:sz w:val="24"/>
                    <w:szCs w:val="24"/>
                  </w:rPr>
                  <m:t>ρ</m:t>
                </m:r>
              </m:e>
              <m:sub>
                <m:r>
                  <m:rPr>
                    <m:nor/>
                  </m:rPr>
                  <w:rPr>
                    <w:rFonts w:ascii="Cambria Math" w:hAnsi="Cambria Math" w:cs="Times New Roman"/>
                    <w:sz w:val="24"/>
                    <w:szCs w:val="24"/>
                  </w:rPr>
                  <m:t xml:space="preserve">dmem </m:t>
                </m:r>
              </m:sub>
            </m:sSub>
          </m:num>
          <m:den>
            <m:sSub>
              <m:sSubPr>
                <m:ctrlPr>
                  <w:rPr>
                    <w:rFonts w:ascii="Cambria Math" w:hAnsi="Cambria Math" w:cs="Times New Roman"/>
                    <w:sz w:val="24"/>
                    <w:szCs w:val="24"/>
                  </w:rPr>
                </m:ctrlPr>
              </m:sSubPr>
              <m:e>
                <m:r>
                  <w:rPr>
                    <w:rFonts w:ascii="Cambria Math" w:hAnsi="Cambria Math" w:cs="Times New Roman"/>
                    <w:sz w:val="24"/>
                    <w:szCs w:val="24"/>
                  </w:rPr>
                  <m:t>M</m:t>
                </m:r>
              </m:e>
              <m:sub>
                <m:r>
                  <m:rPr>
                    <m:nor/>
                  </m:rPr>
                  <w:rPr>
                    <w:rFonts w:ascii="Cambria Math" w:hAnsi="Cambria Math" w:cs="Times New Roman"/>
                    <w:sz w:val="24"/>
                    <w:szCs w:val="24"/>
                  </w:rPr>
                  <m:t xml:space="preserve">dmem </m:t>
                </m:r>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m:rPr>
                        <m:sty m:val="p"/>
                      </m:rPr>
                      <w:rPr>
                        <w:rFonts w:ascii="Cambria Math" w:hAnsi="Cambria Math" w:cs="Times New Roman"/>
                        <w:sz w:val="24"/>
                        <w:szCs w:val="24"/>
                      </w:rPr>
                      <m:t>SO</m:t>
                    </m:r>
                  </m:e>
                  <m:sub>
                    <m:r>
                      <m:rPr>
                        <m:sty m:val="p"/>
                      </m:rPr>
                      <w:rPr>
                        <w:rFonts w:ascii="Cambria Math" w:hAnsi="Cambria Math" w:cs="Times New Roman"/>
                        <w:sz w:val="24"/>
                        <w:szCs w:val="24"/>
                      </w:rPr>
                      <m:t>3</m:t>
                    </m:r>
                  </m:sub>
                  <m:sup>
                    <m:r>
                      <m:rPr>
                        <m:sty m:val="p"/>
                      </m:rPr>
                      <w:rPr>
                        <w:rFonts w:ascii="Cambria Math" w:hAnsi="Cambria Math" w:cs="Times New Roman"/>
                        <w:sz w:val="24"/>
                        <w:szCs w:val="24"/>
                      </w:rPr>
                      <m:t>-</m:t>
                    </m:r>
                  </m:sup>
                </m:sSubSup>
              </m:sub>
            </m:sSub>
          </m:den>
        </m:f>
        <m:d>
          <m:dPr>
            <m:ctrlPr>
              <w:rPr>
                <w:rFonts w:ascii="Cambria Math" w:hAnsi="Cambria Math" w:cs="Times New Roman"/>
                <w:sz w:val="24"/>
                <w:szCs w:val="24"/>
              </w:rPr>
            </m:ctrlPr>
          </m:dPr>
          <m:e>
            <m:sSup>
              <m:sSupPr>
                <m:ctrlPr>
                  <w:rPr>
                    <w:rFonts w:ascii="Cambria Math" w:hAnsi="Cambria Math" w:cs="Times New Roman"/>
                    <w:sz w:val="24"/>
                    <w:szCs w:val="24"/>
                  </w:rPr>
                </m:ctrlPr>
              </m:sSupPr>
              <m:e>
                <m:r>
                  <w:rPr>
                    <w:rFonts w:ascii="Cambria Math" w:hAnsi="Cambria Math" w:cs="Times New Roman"/>
                    <w:sz w:val="24"/>
                    <w:szCs w:val="24"/>
                  </w:rPr>
                  <m:t>λ</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λ</m:t>
                </m:r>
              </m:e>
              <m:sub>
                <m:r>
                  <m:rPr>
                    <m:nor/>
                  </m:rPr>
                  <w:rPr>
                    <w:rFonts w:ascii="Cambria Math" w:hAnsi="Cambria Math" w:cs="Times New Roman"/>
                    <w:sz w:val="24"/>
                    <w:szCs w:val="24"/>
                  </w:rPr>
                  <m:t xml:space="preserve">equil </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bSup>
          </m:e>
        </m:d>
      </m:oMath>
      <w:r w:rsidRPr="00F4580E">
        <w:rPr>
          <w:rFonts w:ascii="Cambria Math" w:hAnsi="Cambria Math" w:cs="Times New Roman"/>
          <w:sz w:val="24"/>
          <w:szCs w:val="24"/>
        </w:rPr>
        <w:tab/>
      </w:r>
      <w:r w:rsidR="00D537A4" w:rsidRPr="00F4580E">
        <w:rPr>
          <w:rFonts w:ascii="Times New Roman" w:hAnsi="Times New Roman" w:cs="Times New Roman"/>
          <w:sz w:val="24"/>
          <w:szCs w:val="24"/>
        </w:rPr>
        <w:t>(33)</w:t>
      </w:r>
    </w:p>
    <w:p w14:paraId="551F4A6B" w14:textId="51F0CF05" w:rsidR="006A790A" w:rsidRPr="00F4580E" w:rsidRDefault="006A790A" w:rsidP="00F4580E">
      <w:pPr>
        <w:pStyle w:val="a0"/>
        <w:ind w:firstLine="238"/>
        <w:rPr>
          <w:sz w:val="24"/>
          <w:szCs w:val="24"/>
        </w:rPr>
      </w:pPr>
      <w:r w:rsidRPr="00F4580E">
        <w:rPr>
          <w:sz w:val="24"/>
          <w:szCs w:val="24"/>
        </w:rPr>
        <w:t xml:space="preserve">Where </w:t>
      </w:r>
      <m:oMath>
        <m:sSub>
          <m:sSubPr>
            <m:ctrlPr>
              <w:rPr>
                <w:rFonts w:ascii="Cambria Math" w:hAnsi="Cambria Math"/>
                <w:sz w:val="24"/>
                <w:szCs w:val="24"/>
              </w:rPr>
            </m:ctrlPr>
          </m:sSubPr>
          <m:e>
            <m:r>
              <w:rPr>
                <w:rFonts w:ascii="Cambria Math" w:hAnsi="Cambria Math"/>
                <w:sz w:val="24"/>
                <w:szCs w:val="24"/>
              </w:rPr>
              <m:t>S</m:t>
            </m:r>
          </m:e>
          <m:sub>
            <m:r>
              <w:rPr>
                <w:rFonts w:ascii="Cambria Math" w:hAnsi="Cambria Math"/>
                <w:sz w:val="24"/>
                <w:szCs w:val="24"/>
              </w:rPr>
              <m:t>m</m:t>
            </m:r>
            <m:r>
              <m:rPr>
                <m:sty m:val="p"/>
              </m:rPr>
              <w:rPr>
                <w:rFonts w:ascii="Cambria Math" w:hAnsi="Cambria Math"/>
                <w:sz w:val="24"/>
                <w:szCs w:val="24"/>
              </w:rPr>
              <m:t>2</m:t>
            </m:r>
            <m:r>
              <w:rPr>
                <w:rFonts w:ascii="Cambria Math" w:hAnsi="Cambria Math"/>
                <w:sz w:val="24"/>
                <w:szCs w:val="24"/>
              </w:rPr>
              <m:t>l</m:t>
            </m:r>
            <m:r>
              <m:rPr>
                <m:sty m:val="p"/>
              </m:rPr>
              <w:rPr>
                <w:rFonts w:ascii="Cambria Math" w:hAnsi="Cambria Math"/>
                <w:sz w:val="24"/>
                <w:szCs w:val="24"/>
              </w:rPr>
              <m:t>,</m:t>
            </m:r>
            <m:r>
              <w:rPr>
                <w:rFonts w:ascii="Cambria Math" w:hAnsi="Cambria Math"/>
                <w:sz w:val="24"/>
                <w:szCs w:val="24"/>
              </w:rPr>
              <m:t>g</m:t>
            </m:r>
          </m:sub>
        </m:sSub>
      </m:oMath>
      <w:r w:rsidRPr="00F4580E">
        <w:rPr>
          <w:sz w:val="24"/>
          <w:szCs w:val="24"/>
        </w:rPr>
        <w:t xml:space="preserve"> is the speed of water conversion from inside the membrane to outside the membrane per unit volume</w:t>
      </w:r>
      <w:r w:rsidR="00FB70D7" w:rsidRPr="00F4580E">
        <w:rPr>
          <w:sz w:val="24"/>
          <w:szCs w:val="24"/>
        </w:rPr>
        <w:t xml:space="preserve"> (mol/m</w:t>
      </w:r>
      <w:r w:rsidR="00B36AD0" w:rsidRPr="00F4580E">
        <w:rPr>
          <w:sz w:val="24"/>
          <w:szCs w:val="24"/>
          <w:vertAlign w:val="superscript"/>
        </w:rPr>
        <w:t>3</w:t>
      </w:r>
      <w:r w:rsidR="0070340E" w:rsidRPr="00F4580E">
        <w:rPr>
          <w:sz w:val="24"/>
          <w:szCs w:val="24"/>
        </w:rPr>
        <w:t>∙</w:t>
      </w:r>
      <w:r w:rsidR="00FB70D7" w:rsidRPr="00F4580E">
        <w:rPr>
          <w:sz w:val="24"/>
          <w:szCs w:val="24"/>
        </w:rPr>
        <w:t>s)</w:t>
      </w:r>
      <w:r w:rsidRPr="00F4580E">
        <w:rPr>
          <w:sz w:val="24"/>
          <w:szCs w:val="24"/>
        </w:rPr>
        <w:t xml:space="preserve">, </w:t>
      </w:r>
      <m:oMath>
        <m:sSub>
          <m:sSubPr>
            <m:ctrlPr>
              <w:rPr>
                <w:rFonts w:ascii="Cambria Math" w:hAnsi="Cambria Math"/>
                <w:sz w:val="24"/>
                <w:szCs w:val="24"/>
              </w:rPr>
            </m:ctrlPr>
          </m:sSubPr>
          <m:e>
            <m:r>
              <w:rPr>
                <w:rFonts w:ascii="Cambria Math" w:hAnsi="Cambria Math"/>
                <w:sz w:val="24"/>
                <w:szCs w:val="24"/>
              </w:rPr>
              <m:t>r</m:t>
            </m:r>
          </m:e>
          <m:sub>
            <m:r>
              <w:rPr>
                <w:rFonts w:ascii="Cambria Math" w:hAnsi="Cambria Math"/>
                <w:sz w:val="24"/>
                <w:szCs w:val="24"/>
              </w:rPr>
              <m:t>m</m:t>
            </m:r>
            <m:r>
              <m:rPr>
                <m:sty m:val="p"/>
              </m:rPr>
              <w:rPr>
                <w:rFonts w:ascii="Cambria Math" w:hAnsi="Cambria Math"/>
                <w:sz w:val="24"/>
                <w:szCs w:val="24"/>
              </w:rPr>
              <m:t>2</m:t>
            </m:r>
            <m:r>
              <w:rPr>
                <w:rFonts w:ascii="Cambria Math" w:hAnsi="Cambria Math"/>
                <w:sz w:val="24"/>
                <w:szCs w:val="24"/>
              </w:rPr>
              <m:t>l</m:t>
            </m:r>
            <m:r>
              <m:rPr>
                <m:sty m:val="p"/>
              </m:rPr>
              <w:rPr>
                <w:rFonts w:ascii="Cambria Math" w:hAnsi="Cambria Math"/>
                <w:sz w:val="24"/>
                <w:szCs w:val="24"/>
              </w:rPr>
              <m:t>,</m:t>
            </m:r>
            <m:r>
              <w:rPr>
                <w:rFonts w:ascii="Cambria Math" w:hAnsi="Cambria Math"/>
                <w:sz w:val="24"/>
                <w:szCs w:val="24"/>
              </w:rPr>
              <m:t>g</m:t>
            </m:r>
          </m:sub>
        </m:sSub>
      </m:oMath>
      <w:r w:rsidRPr="00F4580E">
        <w:rPr>
          <w:sz w:val="24"/>
          <w:szCs w:val="24"/>
        </w:rPr>
        <w:t xml:space="preserve"> is the conversion coefficient between water inside the membrane and water outside the membrane</w:t>
      </w:r>
      <w:r w:rsidR="00034D8E" w:rsidRPr="00F4580E">
        <w:rPr>
          <w:sz w:val="24"/>
          <w:szCs w:val="24"/>
        </w:rPr>
        <w:t xml:space="preserve"> (s</w:t>
      </w:r>
      <w:r w:rsidR="00B36AD0" w:rsidRPr="00F4580E">
        <w:rPr>
          <w:sz w:val="24"/>
          <w:szCs w:val="24"/>
          <w:vertAlign w:val="superscript"/>
        </w:rPr>
        <w:t>-1</w:t>
      </w:r>
      <w:r w:rsidR="00034D8E" w:rsidRPr="00F4580E">
        <w:rPr>
          <w:sz w:val="24"/>
          <w:szCs w:val="24"/>
        </w:rPr>
        <w:t>),</w:t>
      </w:r>
      <w:r w:rsidRPr="00F4580E">
        <w:rPr>
          <w:sz w:val="24"/>
          <w:szCs w:val="24"/>
        </w:rPr>
        <w:t xml:space="preserve"> and </w:t>
      </w:r>
      <m:oMath>
        <m:sSubSup>
          <m:sSubSupPr>
            <m:ctrlPr>
              <w:rPr>
                <w:rFonts w:ascii="Cambria Math" w:hAnsi="Cambria Math"/>
                <w:sz w:val="24"/>
                <w:szCs w:val="24"/>
              </w:rPr>
            </m:ctrlPr>
          </m:sSubSupPr>
          <m:e>
            <m:r>
              <w:rPr>
                <w:rFonts w:ascii="Cambria Math" w:hAnsi="Cambria Math"/>
                <w:sz w:val="24"/>
                <w:szCs w:val="24"/>
              </w:rPr>
              <m:t>λ</m:t>
            </m:r>
          </m:e>
          <m:sub>
            <m:r>
              <w:rPr>
                <w:rFonts w:ascii="Cambria Math" w:hAnsi="Cambria Math"/>
                <w:sz w:val="24"/>
                <w:szCs w:val="24"/>
              </w:rPr>
              <m:t>equil</m:t>
            </m:r>
          </m:sub>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cl</m:t>
            </m:r>
          </m:sup>
        </m:sSubSup>
      </m:oMath>
      <w:r w:rsidRPr="00F4580E">
        <w:rPr>
          <w:sz w:val="24"/>
          <w:szCs w:val="24"/>
        </w:rPr>
        <w:t xml:space="preserve"> is the equilibrium water content inside the membrane of the cathode </w:t>
      </w:r>
      <w:r w:rsidR="003C0E55" w:rsidRPr="00F4580E">
        <w:rPr>
          <w:sz w:val="24"/>
          <w:szCs w:val="24"/>
        </w:rPr>
        <w:t>CL</w:t>
      </w:r>
      <w:r w:rsidRPr="00F4580E">
        <w:rPr>
          <w:sz w:val="24"/>
          <w:szCs w:val="24"/>
        </w:rPr>
        <w:t>.</w:t>
      </w:r>
    </w:p>
    <w:p w14:paraId="3E62A861" w14:textId="2E4C8EC6" w:rsidR="0038477D" w:rsidRPr="00F4580E" w:rsidRDefault="0038477D" w:rsidP="00F4580E">
      <w:pPr>
        <w:pStyle w:val="a0"/>
        <w:ind w:firstLine="238"/>
        <w:rPr>
          <w:sz w:val="24"/>
          <w:szCs w:val="24"/>
        </w:rPr>
      </w:pPr>
      <w:r w:rsidRPr="00F4580E">
        <w:rPr>
          <w:sz w:val="24"/>
          <w:szCs w:val="24"/>
        </w:rPr>
        <w:t>The equilibrium water content inside the membrane can be expressed by the following formula:</w:t>
      </w:r>
    </w:p>
    <w:p w14:paraId="7E558387" w14:textId="74F69EF4" w:rsidR="003B1AEF" w:rsidRPr="00F4580E" w:rsidRDefault="002848B3" w:rsidP="00F4580E">
      <w:pPr>
        <w:pStyle w:val="affa"/>
        <w:spacing w:before="240" w:after="240"/>
        <w:ind w:firstLine="482"/>
        <w:jc w:val="center"/>
        <w:rPr>
          <w:rFonts w:ascii="Times New Roman" w:hAnsi="Times New Roman" w:cs="Times New Roman"/>
          <w:sz w:val="24"/>
          <w:szCs w:val="24"/>
        </w:rPr>
      </w:pPr>
      <w:r w:rsidRPr="00F4580E">
        <w:rPr>
          <w:rFonts w:ascii="Cambria Math" w:hAnsi="Cambria Math" w:cs="Times New Roman"/>
          <w:sz w:val="24"/>
          <w:szCs w:val="24"/>
        </w:rPr>
        <w:tab/>
      </w:r>
      <m:oMath>
        <m:sSub>
          <m:sSubPr>
            <m:ctrlPr>
              <w:rPr>
                <w:rFonts w:ascii="Cambria Math" w:hAnsi="Cambria Math" w:cs="Times New Roman"/>
                <w:szCs w:val="21"/>
              </w:rPr>
            </m:ctrlPr>
          </m:sSubPr>
          <m:e>
            <m:r>
              <w:rPr>
                <w:rFonts w:ascii="Cambria Math" w:hAnsi="Cambria Math" w:cs="Times New Roman"/>
                <w:szCs w:val="21"/>
              </w:rPr>
              <m:t>λ</m:t>
            </m:r>
          </m:e>
          <m:sub>
            <m:r>
              <m:rPr>
                <m:nor/>
              </m:rPr>
              <w:rPr>
                <w:rFonts w:ascii="Cambria Math" w:hAnsi="Cambria Math" w:cs="Times New Roman"/>
                <w:szCs w:val="21"/>
              </w:rPr>
              <m:t xml:space="preserve">equil </m:t>
            </m:r>
          </m:sub>
        </m:sSub>
        <m:r>
          <m:rPr>
            <m:sty m:val="p"/>
          </m:rPr>
          <w:rPr>
            <w:rFonts w:ascii="Cambria Math" w:hAnsi="Cambria Math" w:cs="Times New Roman"/>
            <w:szCs w:val="21"/>
          </w:rPr>
          <m:t>=</m:t>
        </m:r>
        <m:d>
          <m:dPr>
            <m:begChr m:val="{"/>
            <m:endChr m:val=""/>
            <m:ctrlPr>
              <w:rPr>
                <w:rFonts w:ascii="Cambria Math" w:hAnsi="Cambria Math" w:cs="Times New Roman"/>
                <w:szCs w:val="21"/>
              </w:rPr>
            </m:ctrlPr>
          </m:dPr>
          <m:e>
            <m:eqArr>
              <m:eqArrPr>
                <m:ctrlPr>
                  <w:rPr>
                    <w:rFonts w:ascii="Cambria Math" w:hAnsi="Cambria Math" w:cs="Times New Roman"/>
                    <w:szCs w:val="21"/>
                  </w:rPr>
                </m:ctrlPr>
              </m:eqArrPr>
              <m:e>
                <m:r>
                  <m:rPr>
                    <m:sty m:val="p"/>
                  </m:rPr>
                  <w:rPr>
                    <w:rFonts w:ascii="Cambria Math" w:hAnsi="Cambria Math" w:cs="Times New Roman"/>
                    <w:szCs w:val="21"/>
                  </w:rPr>
                  <m:t>0.043+17.81</m:t>
                </m:r>
                <m:r>
                  <w:rPr>
                    <w:rFonts w:ascii="Cambria Math" w:hAnsi="Cambria Math" w:cs="Times New Roman"/>
                    <w:szCs w:val="21"/>
                  </w:rPr>
                  <m:t>a</m:t>
                </m:r>
                <m:r>
                  <m:rPr>
                    <m:sty m:val="p"/>
                  </m:rPr>
                  <w:rPr>
                    <w:rFonts w:ascii="Cambria Math" w:hAnsi="Cambria Math" w:cs="Times New Roman"/>
                    <w:szCs w:val="21"/>
                  </w:rPr>
                  <m:t>-39.85</m:t>
                </m:r>
                <m:sSup>
                  <m:sSupPr>
                    <m:ctrlPr>
                      <w:rPr>
                        <w:rFonts w:ascii="Cambria Math" w:hAnsi="Cambria Math" w:cs="Times New Roman"/>
                        <w:szCs w:val="21"/>
                      </w:rPr>
                    </m:ctrlPr>
                  </m:sSupPr>
                  <m:e>
                    <m:r>
                      <w:rPr>
                        <w:rFonts w:ascii="Cambria Math" w:hAnsi="Cambria Math" w:cs="Times New Roman"/>
                        <w:szCs w:val="21"/>
                      </w:rPr>
                      <m:t>a</m:t>
                    </m:r>
                  </m:e>
                  <m:sup>
                    <m:r>
                      <m:rPr>
                        <m:sty m:val="p"/>
                      </m:rPr>
                      <w:rPr>
                        <w:rFonts w:ascii="Cambria Math" w:hAnsi="Cambria Math" w:cs="Times New Roman"/>
                        <w:szCs w:val="21"/>
                      </w:rPr>
                      <m:t>2</m:t>
                    </m:r>
                  </m:sup>
                </m:sSup>
                <m:r>
                  <m:rPr>
                    <m:sty m:val="p"/>
                  </m:rPr>
                  <w:rPr>
                    <w:rFonts w:ascii="Cambria Math" w:hAnsi="Cambria Math" w:cs="Times New Roman"/>
                    <w:szCs w:val="21"/>
                  </w:rPr>
                  <m:t>+36.0</m:t>
                </m:r>
                <m:sSup>
                  <m:sSupPr>
                    <m:ctrlPr>
                      <w:rPr>
                        <w:rFonts w:ascii="Cambria Math" w:hAnsi="Cambria Math" w:cs="Times New Roman"/>
                        <w:szCs w:val="21"/>
                      </w:rPr>
                    </m:ctrlPr>
                  </m:sSupPr>
                  <m:e>
                    <m:r>
                      <w:rPr>
                        <w:rFonts w:ascii="Cambria Math" w:hAnsi="Cambria Math" w:cs="Times New Roman"/>
                        <w:szCs w:val="21"/>
                      </w:rPr>
                      <m:t>a</m:t>
                    </m:r>
                  </m:e>
                  <m:sup>
                    <m:r>
                      <m:rPr>
                        <m:sty m:val="p"/>
                      </m:rPr>
                      <w:rPr>
                        <w:rFonts w:ascii="Cambria Math" w:hAnsi="Cambria Math" w:cs="Times New Roman"/>
                        <w:szCs w:val="21"/>
                      </w:rPr>
                      <m:t>3</m:t>
                    </m:r>
                  </m:sup>
                </m:sSup>
                <m:r>
                  <m:rPr>
                    <m:nor/>
                  </m:rPr>
                  <w:rPr>
                    <w:rFonts w:ascii="Cambria Math" w:hAnsi="Cambria Math" w:cs="Times New Roman"/>
                    <w:szCs w:val="21"/>
                  </w:rPr>
                  <m:t xml:space="preserve">    if </m:t>
                </m:r>
                <m:r>
                  <m:rPr>
                    <m:sty m:val="p"/>
                  </m:rPr>
                  <w:rPr>
                    <w:rFonts w:ascii="Cambria Math" w:hAnsi="Cambria Math" w:cs="Times New Roman"/>
                    <w:szCs w:val="21"/>
                  </w:rPr>
                  <m:t>0≤</m:t>
                </m:r>
                <m:r>
                  <w:rPr>
                    <w:rFonts w:ascii="Cambria Math" w:hAnsi="Cambria Math" w:cs="Times New Roman"/>
                    <w:szCs w:val="21"/>
                  </w:rPr>
                  <m:t>a</m:t>
                </m:r>
                <m:r>
                  <m:rPr>
                    <m:sty m:val="p"/>
                  </m:rPr>
                  <w:rPr>
                    <w:rFonts w:ascii="Cambria Math" w:hAnsi="Cambria Math" w:cs="Times New Roman"/>
                    <w:szCs w:val="21"/>
                  </w:rPr>
                  <m:t>≤1</m:t>
                </m:r>
              </m:e>
              <m:e>
                <m:r>
                  <m:rPr>
                    <m:sty m:val="p"/>
                  </m:rPr>
                  <w:rPr>
                    <w:rFonts w:ascii="Cambria Math" w:hAnsi="Cambria Math" w:cs="Times New Roman"/>
                    <w:szCs w:val="21"/>
                  </w:rPr>
                  <m:t>14.0+1.4</m:t>
                </m:r>
                <m:d>
                  <m:dPr>
                    <m:ctrlPr>
                      <w:rPr>
                        <w:rFonts w:ascii="Cambria Math" w:hAnsi="Cambria Math" w:cs="Times New Roman"/>
                        <w:szCs w:val="21"/>
                      </w:rPr>
                    </m:ctrlPr>
                  </m:dPr>
                  <m:e>
                    <m:r>
                      <w:rPr>
                        <w:rFonts w:ascii="Cambria Math" w:hAnsi="Cambria Math" w:cs="Times New Roman"/>
                        <w:szCs w:val="21"/>
                      </w:rPr>
                      <m:t>a</m:t>
                    </m:r>
                    <m:r>
                      <m:rPr>
                        <m:sty m:val="p"/>
                      </m:rPr>
                      <w:rPr>
                        <w:rFonts w:ascii="Cambria Math" w:hAnsi="Cambria Math" w:cs="Times New Roman"/>
                        <w:szCs w:val="21"/>
                      </w:rPr>
                      <m:t>-1</m:t>
                    </m:r>
                  </m:e>
                </m:d>
                <m:r>
                  <m:rPr>
                    <m:sty m:val="p"/>
                  </m:rPr>
                  <w:rPr>
                    <w:rFonts w:ascii="Cambria Math" w:hAnsi="Cambria Math" w:cs="Times New Roman"/>
                    <w:szCs w:val="21"/>
                  </w:rPr>
                  <m:t xml:space="preserve">        </m:t>
                </m:r>
                <m:r>
                  <m:rPr>
                    <m:nor/>
                  </m:rPr>
                  <w:rPr>
                    <w:rFonts w:ascii="Cambria Math" w:hAnsi="Cambria Math" w:cs="Times New Roman"/>
                    <w:szCs w:val="21"/>
                  </w:rPr>
                  <m:t xml:space="preserve">if </m:t>
                </m:r>
                <m:r>
                  <m:rPr>
                    <m:sty m:val="p"/>
                  </m:rPr>
                  <w:rPr>
                    <w:rFonts w:ascii="Cambria Math" w:hAnsi="Cambria Math" w:cs="Times New Roman"/>
                    <w:szCs w:val="21"/>
                  </w:rPr>
                  <m:t>1&lt;</m:t>
                </m:r>
                <m:r>
                  <w:rPr>
                    <w:rFonts w:ascii="Cambria Math" w:hAnsi="Cambria Math" w:cs="Times New Roman"/>
                    <w:szCs w:val="21"/>
                  </w:rPr>
                  <m:t>a</m:t>
                </m:r>
                <m:r>
                  <m:rPr>
                    <m:sty m:val="p"/>
                  </m:rPr>
                  <w:rPr>
                    <w:rFonts w:ascii="Cambria Math" w:hAnsi="Cambria Math" w:cs="Times New Roman"/>
                    <w:szCs w:val="21"/>
                  </w:rPr>
                  <m:t>≤3</m:t>
                </m:r>
              </m:e>
            </m:eqArr>
          </m:e>
        </m:d>
      </m:oMath>
      <w:r w:rsidR="003B1AEF" w:rsidRPr="00F4580E">
        <w:rPr>
          <w:rFonts w:ascii="Cambria Math" w:hAnsi="Cambria Math" w:cs="Times New Roman"/>
          <w:sz w:val="24"/>
          <w:szCs w:val="24"/>
        </w:rPr>
        <w:tab/>
      </w:r>
      <w:r w:rsidR="00DC16CA" w:rsidRPr="00F4580E">
        <w:rPr>
          <w:rFonts w:ascii="Times New Roman" w:hAnsi="Times New Roman" w:cs="Times New Roman"/>
          <w:sz w:val="24"/>
          <w:szCs w:val="24"/>
        </w:rPr>
        <w:t>(34)</w:t>
      </w:r>
    </w:p>
    <w:p w14:paraId="7593B925" w14:textId="36274BB4" w:rsidR="00694960" w:rsidRPr="00F4580E" w:rsidRDefault="00694960" w:rsidP="00F4580E">
      <w:pPr>
        <w:pStyle w:val="a0"/>
        <w:ind w:firstLine="238"/>
        <w:rPr>
          <w:sz w:val="24"/>
          <w:szCs w:val="24"/>
        </w:rPr>
      </w:pPr>
      <w:r w:rsidRPr="00F4580E">
        <w:rPr>
          <w:sz w:val="24"/>
          <w:szCs w:val="24"/>
        </w:rPr>
        <w:t xml:space="preserve">Where </w:t>
      </w:r>
      <m:oMath>
        <m:r>
          <w:rPr>
            <w:rFonts w:ascii="Cambria Math" w:hAnsi="Cambria Math"/>
            <w:sz w:val="24"/>
            <w:szCs w:val="24"/>
          </w:rPr>
          <m:t>a</m:t>
        </m:r>
      </m:oMath>
      <w:r w:rsidRPr="00F4580E">
        <w:rPr>
          <w:sz w:val="24"/>
          <w:szCs w:val="24"/>
        </w:rPr>
        <w:t xml:space="preserve"> is the water activity in the porous medium, defined as follows</w:t>
      </w:r>
      <w:ins w:id="124" w:author="一语 仲" w:date="2024-05-12T10:01:00Z" w16du:dateUtc="2024-05-12T02:01:00Z">
        <w:r w:rsidR="00800883">
          <w:rPr>
            <w:rFonts w:hint="eastAsia"/>
            <w:sz w:val="24"/>
            <w:szCs w:val="24"/>
          </w:rPr>
          <w:t xml:space="preserve"> </w:t>
        </w:r>
      </w:ins>
      <w:ins w:id="125" w:author="一语 仲" w:date="2024-04-16T18:55:00Z">
        <w:r w:rsidR="00BF1828">
          <w:rPr>
            <w:rFonts w:hint="eastAsia"/>
            <w:sz w:val="24"/>
            <w:szCs w:val="24"/>
          </w:rPr>
          <w:t>[</w:t>
        </w:r>
      </w:ins>
      <w:ins w:id="126" w:author="一语 仲" w:date="2024-04-16T18:57:00Z">
        <w:r w:rsidR="00BF1828">
          <w:rPr>
            <w:rFonts w:hint="eastAsia"/>
            <w:sz w:val="24"/>
            <w:szCs w:val="24"/>
          </w:rPr>
          <w:t>37]</w:t>
        </w:r>
      </w:ins>
      <w:r w:rsidRPr="00F4580E">
        <w:rPr>
          <w:sz w:val="24"/>
          <w:szCs w:val="24"/>
        </w:rPr>
        <w:t>:</w:t>
      </w:r>
    </w:p>
    <w:p w14:paraId="7210CBE0" w14:textId="37609A79" w:rsidR="003B1AEF" w:rsidRPr="00F4580E" w:rsidRDefault="003B1AEF" w:rsidP="00F4580E">
      <w:pPr>
        <w:pStyle w:val="affa"/>
        <w:spacing w:before="240" w:after="240"/>
        <w:ind w:firstLine="482"/>
        <w:jc w:val="center"/>
        <w:rPr>
          <w:rFonts w:ascii="Times New Roman" w:hAnsi="Times New Roman" w:cs="Times New Roman"/>
          <w:sz w:val="24"/>
          <w:szCs w:val="24"/>
        </w:rPr>
      </w:pPr>
      <w:r w:rsidRPr="00F4580E">
        <w:rPr>
          <w:rFonts w:ascii="Cambria Math" w:hAnsi="Cambria Math" w:cs="Times New Roman"/>
          <w:sz w:val="24"/>
          <w:szCs w:val="24"/>
        </w:rPr>
        <w:tab/>
      </w:r>
      <m:oMath>
        <m:r>
          <w:rPr>
            <w:rFonts w:ascii="Cambria Math" w:hAnsi="Cambria Math" w:cs="Times New Roman"/>
            <w:sz w:val="24"/>
            <w:szCs w:val="24"/>
          </w:rPr>
          <m:t>a</m:t>
        </m:r>
        <m:r>
          <m:rPr>
            <m:sty m:val="p"/>
          </m:rP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sz w:val="24"/>
                    <w:szCs w:val="24"/>
                  </w:rPr>
                </m:ctrlPr>
              </m:sSubPr>
              <m:e>
                <m:r>
                  <w:rPr>
                    <w:rFonts w:ascii="Cambria Math" w:hAnsi="Cambria Math" w:cs="Times New Roman"/>
                    <w:sz w:val="24"/>
                    <w:szCs w:val="24"/>
                  </w:rPr>
                  <m:t>p</m:t>
                </m:r>
              </m:e>
              <m:sub>
                <m:r>
                  <w:rPr>
                    <w:rFonts w:ascii="Cambria Math" w:hAnsi="Cambria Math" w:cs="Times New Roman"/>
                    <w:sz w:val="24"/>
                    <w:szCs w:val="24"/>
                  </w:rPr>
                  <m:t>g</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Sub>
          </m:num>
          <m:den>
            <m:sSub>
              <m:sSubPr>
                <m:ctrlPr>
                  <w:rPr>
                    <w:rFonts w:ascii="Cambria Math" w:hAnsi="Cambria Math" w:cs="Times New Roman"/>
                    <w:sz w:val="24"/>
                    <w:szCs w:val="24"/>
                  </w:rPr>
                </m:ctrlPr>
              </m:sSubPr>
              <m:e>
                <m:r>
                  <w:rPr>
                    <w:rFonts w:ascii="Cambria Math" w:hAnsi="Cambria Math" w:cs="Times New Roman"/>
                    <w:sz w:val="24"/>
                    <w:szCs w:val="24"/>
                  </w:rPr>
                  <m:t>p</m:t>
                </m:r>
              </m:e>
              <m:sub>
                <m:r>
                  <m:rPr>
                    <m:sty m:val="p"/>
                  </m:rPr>
                  <w:rPr>
                    <w:rFonts w:ascii="Cambria Math" w:hAnsi="Cambria Math" w:cs="Times New Roman"/>
                    <w:sz w:val="24"/>
                    <w:szCs w:val="24"/>
                  </w:rPr>
                  <m:t>sat</m:t>
                </m:r>
              </m:sub>
            </m:sSub>
          </m:den>
        </m:f>
        <m:r>
          <m:rPr>
            <m:sty m:val="p"/>
          </m:rPr>
          <w:rPr>
            <w:rFonts w:ascii="Cambria Math" w:hAnsi="Cambria Math" w:cs="Times New Roman"/>
            <w:sz w:val="24"/>
            <w:szCs w:val="24"/>
          </w:rPr>
          <m:t>+2</m:t>
        </m:r>
        <m:r>
          <w:rPr>
            <w:rFonts w:ascii="Cambria Math" w:hAnsi="Cambria Math" w:cs="Times New Roman"/>
            <w:sz w:val="24"/>
            <w:szCs w:val="24"/>
          </w:rPr>
          <m:t>s</m:t>
        </m:r>
      </m:oMath>
      <w:r w:rsidRPr="00F4580E">
        <w:rPr>
          <w:rFonts w:ascii="Cambria Math" w:hAnsi="Cambria Math" w:cs="Times New Roman"/>
          <w:sz w:val="24"/>
          <w:szCs w:val="24"/>
        </w:rPr>
        <w:tab/>
      </w:r>
      <w:r w:rsidR="00ED2257" w:rsidRPr="00F4580E">
        <w:rPr>
          <w:rFonts w:ascii="Times New Roman" w:hAnsi="Times New Roman" w:cs="Times New Roman"/>
          <w:sz w:val="24"/>
          <w:szCs w:val="24"/>
        </w:rPr>
        <w:t>(35)</w:t>
      </w:r>
    </w:p>
    <w:p w14:paraId="682D7FC3" w14:textId="0760F04A" w:rsidR="006A6FDD" w:rsidRPr="00F4580E" w:rsidRDefault="006A6FDD" w:rsidP="00F4580E">
      <w:pPr>
        <w:pStyle w:val="a0"/>
        <w:ind w:firstLine="238"/>
        <w:rPr>
          <w:sz w:val="24"/>
          <w:szCs w:val="24"/>
        </w:rPr>
      </w:pPr>
      <w:r w:rsidRPr="00F4580E">
        <w:rPr>
          <w:sz w:val="24"/>
          <w:szCs w:val="24"/>
        </w:rPr>
        <w:t>It is assumed that when</w:t>
      </w:r>
      <w:r w:rsidR="007A090F" w:rsidRPr="00F4580E">
        <w:rPr>
          <w:sz w:val="24"/>
          <w:szCs w:val="24"/>
        </w:rPr>
        <w:t xml:space="preserve"> </w:t>
      </w:r>
      <m:oMath>
        <m:r>
          <w:rPr>
            <w:rFonts w:ascii="Cambria Math" w:hAnsi="Cambria Math"/>
            <w:sz w:val="24"/>
            <w:szCs w:val="24"/>
          </w:rPr>
          <m:t>a</m:t>
        </m:r>
      </m:oMath>
      <w:r w:rsidRPr="00F4580E">
        <w:rPr>
          <w:sz w:val="24"/>
          <w:szCs w:val="24"/>
        </w:rPr>
        <w:t xml:space="preserve">≤1, the water in the membrane only converts to gaseous water, and when </w:t>
      </w:r>
      <m:oMath>
        <m:r>
          <w:rPr>
            <w:rFonts w:ascii="Cambria Math" w:hAnsi="Cambria Math"/>
            <w:sz w:val="24"/>
            <w:szCs w:val="24"/>
          </w:rPr>
          <m:t>a</m:t>
        </m:r>
      </m:oMath>
      <w:r w:rsidR="00C24C50" w:rsidRPr="00F4580E">
        <w:rPr>
          <w:rFonts w:hint="eastAsia"/>
          <w:sz w:val="24"/>
          <w:szCs w:val="24"/>
        </w:rPr>
        <w:t xml:space="preserve"> </w:t>
      </w:r>
      <w:r w:rsidRPr="00F4580E">
        <w:rPr>
          <w:sz w:val="24"/>
          <w:szCs w:val="24"/>
        </w:rPr>
        <w:t>&gt;</w:t>
      </w:r>
      <w:r w:rsidR="00C24C50" w:rsidRPr="00F4580E">
        <w:rPr>
          <w:sz w:val="24"/>
          <w:szCs w:val="24"/>
        </w:rPr>
        <w:t xml:space="preserve"> </w:t>
      </w:r>
      <w:r w:rsidRPr="00F4580E">
        <w:rPr>
          <w:sz w:val="24"/>
          <w:szCs w:val="24"/>
        </w:rPr>
        <w:t xml:space="preserve">1, the water in the membrane only converts to liquid water. Therefore, the flow rate of water in the cathode </w:t>
      </w:r>
      <w:r w:rsidR="003C0E55" w:rsidRPr="00F4580E">
        <w:rPr>
          <w:sz w:val="24"/>
          <w:szCs w:val="24"/>
        </w:rPr>
        <w:t>CL</w:t>
      </w:r>
      <w:r w:rsidRPr="00F4580E">
        <w:rPr>
          <w:sz w:val="24"/>
          <w:szCs w:val="24"/>
        </w:rPr>
        <w:t xml:space="preserve"> membrane converting to liquid water is obtained as follows:</w:t>
      </w:r>
    </w:p>
    <w:p w14:paraId="13DCCC16" w14:textId="671F2087" w:rsidR="002848B3" w:rsidRPr="00F4580E" w:rsidRDefault="002848B3" w:rsidP="00F4580E">
      <w:pPr>
        <w:pStyle w:val="affa"/>
        <w:spacing w:before="240" w:after="240"/>
        <w:ind w:firstLine="482"/>
        <w:jc w:val="center"/>
        <w:rPr>
          <w:rFonts w:ascii="Times New Roman" w:hAnsi="Times New Roman" w:cs="Times New Roman"/>
          <w:sz w:val="24"/>
          <w:szCs w:val="24"/>
        </w:rPr>
      </w:pPr>
      <w:r w:rsidRPr="00F4580E">
        <w:rPr>
          <w:rFonts w:ascii="Cambria Math" w:hAnsi="Cambria Math" w:cs="Times New Roman"/>
          <w:sz w:val="24"/>
          <w:szCs w:val="24"/>
        </w:rPr>
        <w:tab/>
      </w:r>
      <m:oMath>
        <m:sSubSup>
          <m:sSubSupPr>
            <m:ctrlPr>
              <w:rPr>
                <w:rFonts w:ascii="Cambria Math" w:hAnsi="Cambria Math" w:cs="Times New Roman"/>
                <w:szCs w:val="21"/>
              </w:rPr>
            </m:ctrlPr>
          </m:sSubSupPr>
          <m:e>
            <m:r>
              <w:rPr>
                <w:rFonts w:ascii="Cambria Math" w:hAnsi="Cambria Math" w:cs="Times New Roman"/>
                <w:szCs w:val="21"/>
              </w:rPr>
              <m:t>Q</m:t>
            </m:r>
          </m:e>
          <m:sub>
            <m:r>
              <w:rPr>
                <w:rFonts w:ascii="Cambria Math" w:hAnsi="Cambria Math" w:cs="Times New Roman"/>
                <w:szCs w:val="21"/>
              </w:rPr>
              <m:t>n</m:t>
            </m:r>
            <m:r>
              <m:rPr>
                <m:sty m:val="p"/>
              </m:rPr>
              <w:rPr>
                <w:rFonts w:ascii="Cambria Math" w:hAnsi="Cambria Math" w:cs="Times New Roman"/>
                <w:szCs w:val="21"/>
              </w:rPr>
              <m:t>,</m:t>
            </m:r>
            <m:r>
              <w:rPr>
                <w:rFonts w:ascii="Cambria Math" w:hAnsi="Cambria Math" w:cs="Times New Roman"/>
                <w:szCs w:val="21"/>
              </w:rPr>
              <m:t>m</m:t>
            </m:r>
            <m:r>
              <m:rPr>
                <m:sty m:val="p"/>
              </m:rPr>
              <w:rPr>
                <w:rFonts w:ascii="Cambria Math" w:hAnsi="Cambria Math" w:cs="Times New Roman"/>
                <w:szCs w:val="21"/>
              </w:rPr>
              <m:t>2</m:t>
            </m:r>
            <m:r>
              <w:rPr>
                <w:rFonts w:ascii="Cambria Math" w:hAnsi="Cambria Math" w:cs="Times New Roman"/>
                <w:szCs w:val="21"/>
              </w:rPr>
              <m:t>l</m:t>
            </m:r>
          </m:sub>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cl</m:t>
            </m:r>
          </m:sup>
        </m:sSubSup>
        <m:r>
          <m:rPr>
            <m:sty m:val="p"/>
          </m:rPr>
          <w:rPr>
            <w:rFonts w:ascii="Cambria Math" w:hAnsi="Cambria Math" w:cs="Times New Roman"/>
            <w:szCs w:val="21"/>
          </w:rPr>
          <m:t>=</m:t>
        </m:r>
        <m:d>
          <m:dPr>
            <m:begChr m:val="{"/>
            <m:endChr m:val=""/>
            <m:ctrlPr>
              <w:rPr>
                <w:rFonts w:ascii="Cambria Math" w:hAnsi="Cambria Math" w:cs="Times New Roman"/>
                <w:szCs w:val="21"/>
              </w:rPr>
            </m:ctrlPr>
          </m:dPr>
          <m:e>
            <m:eqArr>
              <m:eqArrPr>
                <m:ctrlPr>
                  <w:rPr>
                    <w:rFonts w:ascii="Cambria Math" w:hAnsi="Cambria Math" w:cs="Times New Roman"/>
                    <w:szCs w:val="21"/>
                  </w:rPr>
                </m:ctrlPr>
              </m:eqArrPr>
              <m:e>
                <m:r>
                  <m:rPr>
                    <m:sty m:val="p"/>
                  </m:rPr>
                  <w:rPr>
                    <w:rFonts w:ascii="Cambria Math" w:hAnsi="Cambria Math" w:cs="Times New Roman"/>
                    <w:szCs w:val="21"/>
                  </w:rPr>
                  <m:t>0,  &amp;</m:t>
                </m:r>
                <m:r>
                  <w:rPr>
                    <w:rFonts w:ascii="Cambria Math" w:hAnsi="Cambria Math" w:cs="Times New Roman"/>
                    <w:szCs w:val="21"/>
                  </w:rPr>
                  <m:t>a</m:t>
                </m:r>
                <m:r>
                  <m:rPr>
                    <m:sty m:val="p"/>
                  </m:rPr>
                  <w:rPr>
                    <w:rFonts w:ascii="Cambria Math" w:hAnsi="Cambria Math" w:cs="Times New Roman"/>
                    <w:szCs w:val="21"/>
                  </w:rPr>
                  <m:t>≤1</m:t>
                </m:r>
              </m:e>
              <m:e>
                <m:sSub>
                  <m:sSubPr>
                    <m:ctrlPr>
                      <w:rPr>
                        <w:rFonts w:ascii="Cambria Math" w:hAnsi="Cambria Math" w:cs="Times New Roman"/>
                        <w:szCs w:val="21"/>
                      </w:rPr>
                    </m:ctrlPr>
                  </m:sSubPr>
                  <m:e>
                    <m:r>
                      <w:rPr>
                        <w:rFonts w:ascii="Cambria Math" w:hAnsi="Cambria Math" w:cs="Times New Roman"/>
                        <w:szCs w:val="21"/>
                      </w:rPr>
                      <m:t>r</m:t>
                    </m:r>
                  </m:e>
                  <m:sub>
                    <m:r>
                      <w:rPr>
                        <w:rFonts w:ascii="Cambria Math" w:hAnsi="Cambria Math" w:cs="Times New Roman"/>
                        <w:szCs w:val="21"/>
                      </w:rPr>
                      <m:t>m</m:t>
                    </m:r>
                    <m:r>
                      <m:rPr>
                        <m:sty m:val="p"/>
                      </m:rPr>
                      <w:rPr>
                        <w:rFonts w:ascii="Cambria Math" w:hAnsi="Cambria Math" w:cs="Times New Roman"/>
                        <w:szCs w:val="21"/>
                      </w:rPr>
                      <m:t>2</m:t>
                    </m:r>
                    <m:r>
                      <w:rPr>
                        <w:rFonts w:ascii="Cambria Math" w:hAnsi="Cambria Math" w:cs="Times New Roman"/>
                        <w:szCs w:val="21"/>
                      </w:rPr>
                      <m:t>l</m:t>
                    </m:r>
                  </m:sub>
                </m:sSub>
                <m:f>
                  <m:fPr>
                    <m:ctrlPr>
                      <w:rPr>
                        <w:rFonts w:ascii="Cambria Math" w:hAnsi="Cambria Math" w:cs="Times New Roman"/>
                        <w:szCs w:val="21"/>
                      </w:rPr>
                    </m:ctrlPr>
                  </m:fPr>
                  <m:num>
                    <m:sSub>
                      <m:sSubPr>
                        <m:ctrlPr>
                          <w:rPr>
                            <w:rFonts w:ascii="Cambria Math" w:hAnsi="Cambria Math" w:cs="Times New Roman"/>
                            <w:szCs w:val="21"/>
                          </w:rPr>
                        </m:ctrlPr>
                      </m:sSubPr>
                      <m:e>
                        <m:r>
                          <w:rPr>
                            <w:rFonts w:ascii="Cambria Math" w:hAnsi="Cambria Math" w:cs="Times New Roman"/>
                            <w:szCs w:val="21"/>
                          </w:rPr>
                          <m:t>ρ</m:t>
                        </m:r>
                      </m:e>
                      <m:sub>
                        <m:r>
                          <w:rPr>
                            <w:rFonts w:ascii="Cambria Math" w:hAnsi="Cambria Math" w:cs="Times New Roman"/>
                            <w:szCs w:val="21"/>
                          </w:rPr>
                          <m:t>dmem</m:t>
                        </m:r>
                      </m:sub>
                    </m:sSub>
                  </m:num>
                  <m:den>
                    <m:sSub>
                      <m:sSubPr>
                        <m:ctrlPr>
                          <w:rPr>
                            <w:rFonts w:ascii="Cambria Math" w:hAnsi="Cambria Math" w:cs="Times New Roman"/>
                            <w:szCs w:val="21"/>
                          </w:rPr>
                        </m:ctrlPr>
                      </m:sSubPr>
                      <m:e>
                        <m:r>
                          <w:rPr>
                            <w:rFonts w:ascii="Cambria Math" w:hAnsi="Cambria Math" w:cs="Times New Roman"/>
                            <w:szCs w:val="21"/>
                          </w:rPr>
                          <m:t>M</m:t>
                        </m:r>
                      </m:e>
                      <m:sub>
                        <m:r>
                          <w:rPr>
                            <w:rFonts w:ascii="Cambria Math" w:hAnsi="Cambria Math" w:cs="Times New Roman"/>
                            <w:szCs w:val="21"/>
                          </w:rPr>
                          <m:t>dmem</m:t>
                        </m:r>
                        <m:r>
                          <m:rPr>
                            <m:sty m:val="p"/>
                          </m:rPr>
                          <w:rPr>
                            <w:rFonts w:ascii="Cambria Math" w:hAnsi="Cambria Math" w:cs="Times New Roman"/>
                            <w:szCs w:val="21"/>
                          </w:rPr>
                          <m:t>/</m:t>
                        </m:r>
                        <m:sSubSup>
                          <m:sSubSupPr>
                            <m:ctrlPr>
                              <w:rPr>
                                <w:rFonts w:ascii="Cambria Math" w:hAnsi="Cambria Math" w:cs="Times New Roman"/>
                                <w:szCs w:val="21"/>
                              </w:rPr>
                            </m:ctrlPr>
                          </m:sSubSupPr>
                          <m:e>
                            <m:r>
                              <w:rPr>
                                <w:rFonts w:ascii="Cambria Math" w:hAnsi="Cambria Math" w:cs="Times New Roman"/>
                                <w:szCs w:val="21"/>
                              </w:rPr>
                              <m:t>SO</m:t>
                            </m:r>
                          </m:e>
                          <m:sub>
                            <m:r>
                              <m:rPr>
                                <m:sty m:val="p"/>
                              </m:rPr>
                              <w:rPr>
                                <w:rFonts w:ascii="Cambria Math" w:hAnsi="Cambria Math" w:cs="Times New Roman"/>
                                <w:szCs w:val="21"/>
                              </w:rPr>
                              <m:t>3</m:t>
                            </m:r>
                          </m:sub>
                          <m:sup>
                            <m:r>
                              <m:rPr>
                                <m:sty m:val="p"/>
                              </m:rPr>
                              <w:rPr>
                                <w:rFonts w:ascii="Cambria Math" w:hAnsi="Cambria Math" w:cs="Times New Roman"/>
                                <w:szCs w:val="21"/>
                              </w:rPr>
                              <m:t>-</m:t>
                            </m:r>
                          </m:sup>
                        </m:sSubSup>
                      </m:sub>
                    </m:sSub>
                  </m:den>
                </m:f>
                <m:r>
                  <m:rPr>
                    <m:sty m:val="p"/>
                  </m:rPr>
                  <w:rPr>
                    <w:rFonts w:ascii="Cambria Math" w:hAnsi="Cambria Math" w:cs="Times New Roman"/>
                    <w:szCs w:val="21"/>
                  </w:rPr>
                  <m:t>(</m:t>
                </m:r>
                <m:sSup>
                  <m:sSupPr>
                    <m:ctrlPr>
                      <w:rPr>
                        <w:rFonts w:ascii="Cambria Math" w:hAnsi="Cambria Math" w:cs="Times New Roman"/>
                        <w:szCs w:val="21"/>
                      </w:rPr>
                    </m:ctrlPr>
                  </m:sSupPr>
                  <m:e>
                    <m:r>
                      <w:rPr>
                        <w:rFonts w:ascii="Cambria Math" w:hAnsi="Cambria Math" w:cs="Times New Roman"/>
                        <w:szCs w:val="21"/>
                      </w:rPr>
                      <m:t>λ</m:t>
                    </m:r>
                  </m:e>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cl</m:t>
                    </m:r>
                  </m:sup>
                </m:sSup>
                <m:r>
                  <m:rPr>
                    <m:sty m:val="p"/>
                  </m:rPr>
                  <w:rPr>
                    <w:rFonts w:ascii="Cambria Math" w:hAnsi="Cambria Math" w:cs="Times New Roman"/>
                    <w:szCs w:val="21"/>
                  </w:rPr>
                  <m:t>-1.4</m:t>
                </m:r>
                <m:r>
                  <w:rPr>
                    <w:rFonts w:ascii="Cambria Math" w:hAnsi="Cambria Math" w:cs="Times New Roman"/>
                    <w:szCs w:val="21"/>
                  </w:rPr>
                  <m:t>a</m:t>
                </m:r>
                <m:r>
                  <m:rPr>
                    <m:sty m:val="p"/>
                  </m:rPr>
                  <w:rPr>
                    <w:rFonts w:ascii="Cambria Math" w:hAnsi="Cambria Math" w:cs="Times New Roman"/>
                    <w:szCs w:val="21"/>
                  </w:rPr>
                  <m:t>-12.6)</m:t>
                </m:r>
                <m:sSup>
                  <m:sSupPr>
                    <m:ctrlPr>
                      <w:rPr>
                        <w:rFonts w:ascii="Cambria Math" w:hAnsi="Cambria Math" w:cs="Times New Roman"/>
                        <w:szCs w:val="21"/>
                      </w:rPr>
                    </m:ctrlPr>
                  </m:sSupPr>
                  <m:e>
                    <m:r>
                      <w:rPr>
                        <w:rFonts w:ascii="Cambria Math" w:hAnsi="Cambria Math" w:cs="Times New Roman"/>
                        <w:szCs w:val="21"/>
                      </w:rPr>
                      <m:t>V</m:t>
                    </m:r>
                  </m:e>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cl</m:t>
                    </m:r>
                  </m:sup>
                </m:sSup>
                <m:r>
                  <m:rPr>
                    <m:sty m:val="p"/>
                  </m:rPr>
                  <w:rPr>
                    <w:rFonts w:ascii="Cambria Math" w:hAnsi="Cambria Math" w:cs="Times New Roman"/>
                    <w:szCs w:val="21"/>
                  </w:rPr>
                  <m:t>,  &amp;</m:t>
                </m:r>
                <m:r>
                  <w:rPr>
                    <w:rFonts w:ascii="Cambria Math" w:hAnsi="Cambria Math" w:cs="Times New Roman"/>
                    <w:szCs w:val="21"/>
                  </w:rPr>
                  <m:t>a</m:t>
                </m:r>
                <m:r>
                  <m:rPr>
                    <m:sty m:val="p"/>
                  </m:rPr>
                  <w:rPr>
                    <w:rFonts w:ascii="Cambria Math" w:hAnsi="Cambria Math" w:cs="Times New Roman"/>
                    <w:szCs w:val="21"/>
                  </w:rPr>
                  <m:t>&gt;1</m:t>
                </m:r>
              </m:e>
            </m:eqArr>
          </m:e>
        </m:d>
      </m:oMath>
      <w:r w:rsidRPr="00F4580E">
        <w:rPr>
          <w:rFonts w:ascii="Cambria Math" w:hAnsi="Cambria Math" w:cs="Times New Roman"/>
          <w:sz w:val="24"/>
          <w:szCs w:val="24"/>
        </w:rPr>
        <w:tab/>
      </w:r>
      <w:r w:rsidR="00F93FA4" w:rsidRPr="00F4580E">
        <w:rPr>
          <w:rFonts w:ascii="Times New Roman" w:hAnsi="Times New Roman" w:cs="Times New Roman"/>
          <w:sz w:val="24"/>
          <w:szCs w:val="24"/>
        </w:rPr>
        <w:t>(36)</w:t>
      </w:r>
    </w:p>
    <w:p w14:paraId="19C281BF" w14:textId="659D3D63" w:rsidR="002870F8" w:rsidRPr="00F4580E" w:rsidRDefault="002870F8" w:rsidP="00F4580E">
      <w:pPr>
        <w:pStyle w:val="a0"/>
        <w:ind w:firstLine="238"/>
        <w:rPr>
          <w:sz w:val="24"/>
          <w:szCs w:val="24"/>
        </w:rPr>
      </w:pPr>
      <w:r w:rsidRPr="00F4580E">
        <w:rPr>
          <w:rFonts w:hint="eastAsia"/>
          <w:sz w:val="24"/>
          <w:szCs w:val="24"/>
        </w:rPr>
        <w:t>W</w:t>
      </w:r>
      <w:r w:rsidRPr="00F4580E">
        <w:rPr>
          <w:sz w:val="24"/>
          <w:szCs w:val="24"/>
        </w:rPr>
        <w:t xml:space="preserve">here </w:t>
      </w:r>
      <m:oMath>
        <m:sSubSup>
          <m:sSubSupPr>
            <m:ctrlPr>
              <w:rPr>
                <w:rFonts w:ascii="Cambria Math" w:hAnsi="Cambria Math"/>
                <w:sz w:val="24"/>
                <w:szCs w:val="24"/>
              </w:rPr>
            </m:ctrlPr>
          </m:sSubSupPr>
          <m:e>
            <m:r>
              <w:rPr>
                <w:rFonts w:ascii="Cambria Math" w:hAnsi="Cambria Math"/>
                <w:sz w:val="24"/>
                <w:szCs w:val="24"/>
              </w:rPr>
              <m:t>Q</m:t>
            </m:r>
          </m:e>
          <m:sub>
            <m:r>
              <w:rPr>
                <w:rFonts w:ascii="Cambria Math" w:hAnsi="Cambria Math"/>
                <w:sz w:val="24"/>
                <w:szCs w:val="24"/>
              </w:rPr>
              <m:t>n</m:t>
            </m:r>
            <m:r>
              <m:rPr>
                <m:sty m:val="p"/>
              </m:rPr>
              <w:rPr>
                <w:rFonts w:ascii="Cambria Math" w:hAnsi="Cambria Math"/>
                <w:sz w:val="24"/>
                <w:szCs w:val="24"/>
              </w:rPr>
              <m:t>,</m:t>
            </m:r>
            <m:r>
              <w:rPr>
                <w:rFonts w:ascii="Cambria Math" w:hAnsi="Cambria Math"/>
                <w:sz w:val="24"/>
                <w:szCs w:val="24"/>
              </w:rPr>
              <m:t>m</m:t>
            </m:r>
            <m:r>
              <m:rPr>
                <m:sty m:val="p"/>
              </m:rPr>
              <w:rPr>
                <w:rFonts w:ascii="Cambria Math" w:hAnsi="Cambria Math"/>
                <w:sz w:val="24"/>
                <w:szCs w:val="24"/>
              </w:rPr>
              <m:t>2</m:t>
            </m:r>
            <m:r>
              <w:rPr>
                <w:rFonts w:ascii="Cambria Math" w:hAnsi="Cambria Math"/>
                <w:sz w:val="24"/>
                <w:szCs w:val="24"/>
              </w:rPr>
              <m:t>l</m:t>
            </m:r>
          </m:sub>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cl</m:t>
            </m:r>
          </m:sup>
        </m:sSubSup>
      </m:oMath>
      <w:r w:rsidRPr="00F4580E">
        <w:rPr>
          <w:sz w:val="24"/>
          <w:szCs w:val="24"/>
        </w:rPr>
        <w:t xml:space="preserve"> is the flow rate of water in the cathode </w:t>
      </w:r>
      <w:r w:rsidR="003C0E55" w:rsidRPr="00F4580E">
        <w:rPr>
          <w:sz w:val="24"/>
          <w:szCs w:val="24"/>
        </w:rPr>
        <w:t>CL</w:t>
      </w:r>
      <w:r w:rsidRPr="00F4580E">
        <w:rPr>
          <w:sz w:val="24"/>
          <w:szCs w:val="24"/>
        </w:rPr>
        <w:t xml:space="preserve"> membrane</w:t>
      </w:r>
      <w:r w:rsidR="00687914" w:rsidRPr="00F4580E">
        <w:rPr>
          <w:sz w:val="24"/>
          <w:szCs w:val="24"/>
        </w:rPr>
        <w:t>.</w:t>
      </w:r>
    </w:p>
    <w:p w14:paraId="5893CF4C" w14:textId="54768A62" w:rsidR="006A6FDD" w:rsidRPr="00F4580E" w:rsidRDefault="006A6FDD" w:rsidP="00F4580E">
      <w:pPr>
        <w:pStyle w:val="a0"/>
        <w:ind w:firstLine="238"/>
        <w:rPr>
          <w:sz w:val="24"/>
          <w:szCs w:val="24"/>
        </w:rPr>
      </w:pPr>
      <w:r w:rsidRPr="00F4580E">
        <w:rPr>
          <w:sz w:val="24"/>
          <w:szCs w:val="24"/>
        </w:rPr>
        <w:t>The flow rate of water in the membrane converting to gaseous water is</w:t>
      </w:r>
      <w:r w:rsidR="00E66AC0" w:rsidRPr="00F4580E">
        <w:rPr>
          <w:sz w:val="24"/>
          <w:szCs w:val="24"/>
        </w:rPr>
        <w:t>:</w:t>
      </w:r>
    </w:p>
    <w:p w14:paraId="1F3C36B5" w14:textId="3CADFD2D" w:rsidR="002848B3" w:rsidRPr="00F4580E" w:rsidRDefault="002848B3" w:rsidP="00F4580E">
      <w:pPr>
        <w:pStyle w:val="affa"/>
        <w:spacing w:before="240" w:after="240"/>
        <w:ind w:firstLine="482"/>
        <w:jc w:val="center"/>
        <w:rPr>
          <w:rFonts w:ascii="Times New Roman" w:hAnsi="Times New Roman" w:cs="Times New Roman"/>
          <w:sz w:val="24"/>
          <w:szCs w:val="24"/>
        </w:rPr>
      </w:pPr>
      <w:r w:rsidRPr="00F4580E">
        <w:rPr>
          <w:rFonts w:ascii="Cambria Math" w:hAnsi="Cambria Math" w:cs="Times New Roman"/>
          <w:sz w:val="24"/>
          <w:szCs w:val="24"/>
        </w:rPr>
        <w:tab/>
      </w:r>
      <m:oMath>
        <m:sSubSup>
          <m:sSubSupPr>
            <m:ctrlPr>
              <w:rPr>
                <w:rFonts w:ascii="Cambria Math" w:hAnsi="Cambria Math" w:cs="Times New Roman"/>
                <w:szCs w:val="21"/>
              </w:rPr>
            </m:ctrlPr>
          </m:sSubSupPr>
          <m:e>
            <m:r>
              <w:rPr>
                <w:rFonts w:ascii="Cambria Math" w:hAnsi="Cambria Math" w:cs="Times New Roman"/>
                <w:szCs w:val="21"/>
              </w:rPr>
              <m:t>Q</m:t>
            </m:r>
          </m:e>
          <m:sub>
            <m:r>
              <w:rPr>
                <w:rFonts w:ascii="Cambria Math" w:hAnsi="Cambria Math" w:cs="Times New Roman"/>
                <w:szCs w:val="21"/>
              </w:rPr>
              <m:t>n</m:t>
            </m:r>
            <m:r>
              <m:rPr>
                <m:sty m:val="p"/>
              </m:rPr>
              <w:rPr>
                <w:rFonts w:ascii="Cambria Math" w:hAnsi="Cambria Math" w:cs="Times New Roman"/>
                <w:szCs w:val="21"/>
              </w:rPr>
              <m:t>,</m:t>
            </m:r>
            <m:r>
              <w:rPr>
                <w:rFonts w:ascii="Cambria Math" w:hAnsi="Cambria Math" w:cs="Times New Roman"/>
                <w:szCs w:val="21"/>
              </w:rPr>
              <m:t>m</m:t>
            </m:r>
            <m:r>
              <m:rPr>
                <m:sty m:val="p"/>
              </m:rPr>
              <w:rPr>
                <w:rFonts w:ascii="Cambria Math" w:hAnsi="Cambria Math" w:cs="Times New Roman"/>
                <w:szCs w:val="21"/>
              </w:rPr>
              <m:t>2</m:t>
            </m:r>
            <m:r>
              <w:rPr>
                <w:rFonts w:ascii="Cambria Math" w:hAnsi="Cambria Math" w:cs="Times New Roman"/>
                <w:szCs w:val="21"/>
              </w:rPr>
              <m:t>g</m:t>
            </m:r>
          </m:sub>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cl</m:t>
            </m:r>
          </m:sup>
        </m:sSubSup>
        <m:r>
          <m:rPr>
            <m:sty m:val="p"/>
          </m:rPr>
          <w:rPr>
            <w:rFonts w:ascii="Cambria Math" w:hAnsi="Cambria Math" w:cs="Times New Roman"/>
            <w:szCs w:val="21"/>
          </w:rPr>
          <m:t>=</m:t>
        </m:r>
        <m:d>
          <m:dPr>
            <m:begChr m:val="{"/>
            <m:endChr m:val=""/>
            <m:ctrlPr>
              <w:rPr>
                <w:rFonts w:ascii="Cambria Math" w:hAnsi="Cambria Math" w:cs="Times New Roman"/>
                <w:szCs w:val="21"/>
              </w:rPr>
            </m:ctrlPr>
          </m:dPr>
          <m:e>
            <m:eqArr>
              <m:eqArrPr>
                <m:ctrlPr>
                  <w:rPr>
                    <w:rFonts w:ascii="Cambria Math" w:hAnsi="Cambria Math" w:cs="Times New Roman"/>
                    <w:szCs w:val="21"/>
                  </w:rPr>
                </m:ctrlPr>
              </m:eqArrPr>
              <m:e>
                <m:sSub>
                  <m:sSubPr>
                    <m:ctrlPr>
                      <w:rPr>
                        <w:rFonts w:ascii="Cambria Math" w:hAnsi="Cambria Math" w:cs="Times New Roman"/>
                        <w:szCs w:val="21"/>
                      </w:rPr>
                    </m:ctrlPr>
                  </m:sSubPr>
                  <m:e>
                    <m:r>
                      <w:rPr>
                        <w:rFonts w:ascii="Cambria Math" w:hAnsi="Cambria Math" w:cs="Times New Roman"/>
                        <w:szCs w:val="21"/>
                      </w:rPr>
                      <m:t>r</m:t>
                    </m:r>
                  </m:e>
                  <m:sub>
                    <m:r>
                      <w:rPr>
                        <w:rFonts w:ascii="Cambria Math" w:hAnsi="Cambria Math" w:cs="Times New Roman"/>
                        <w:szCs w:val="21"/>
                      </w:rPr>
                      <m:t>m</m:t>
                    </m:r>
                    <m:r>
                      <m:rPr>
                        <m:sty m:val="p"/>
                      </m:rPr>
                      <w:rPr>
                        <w:rFonts w:ascii="Cambria Math" w:hAnsi="Cambria Math" w:cs="Times New Roman"/>
                        <w:szCs w:val="21"/>
                      </w:rPr>
                      <m:t>2</m:t>
                    </m:r>
                    <m:r>
                      <w:rPr>
                        <w:rFonts w:ascii="Cambria Math" w:hAnsi="Cambria Math" w:cs="Times New Roman"/>
                        <w:szCs w:val="21"/>
                      </w:rPr>
                      <m:t>g</m:t>
                    </m:r>
                  </m:sub>
                </m:sSub>
                <m:f>
                  <m:fPr>
                    <m:ctrlPr>
                      <w:rPr>
                        <w:rFonts w:ascii="Cambria Math" w:hAnsi="Cambria Math" w:cs="Times New Roman"/>
                        <w:szCs w:val="21"/>
                      </w:rPr>
                    </m:ctrlPr>
                  </m:fPr>
                  <m:num>
                    <m:sSub>
                      <m:sSubPr>
                        <m:ctrlPr>
                          <w:rPr>
                            <w:rFonts w:ascii="Cambria Math" w:hAnsi="Cambria Math" w:cs="Times New Roman"/>
                            <w:szCs w:val="21"/>
                          </w:rPr>
                        </m:ctrlPr>
                      </m:sSubPr>
                      <m:e>
                        <m:r>
                          <w:rPr>
                            <w:rFonts w:ascii="Cambria Math" w:hAnsi="Cambria Math" w:cs="Times New Roman"/>
                            <w:szCs w:val="21"/>
                          </w:rPr>
                          <m:t>ρ</m:t>
                        </m:r>
                      </m:e>
                      <m:sub>
                        <m:r>
                          <w:rPr>
                            <w:rFonts w:ascii="Cambria Math" w:hAnsi="Cambria Math" w:cs="Times New Roman"/>
                            <w:szCs w:val="21"/>
                          </w:rPr>
                          <m:t>dmem</m:t>
                        </m:r>
                      </m:sub>
                    </m:sSub>
                  </m:num>
                  <m:den>
                    <m:sSub>
                      <m:sSubPr>
                        <m:ctrlPr>
                          <w:rPr>
                            <w:rFonts w:ascii="Cambria Math" w:hAnsi="Cambria Math" w:cs="Times New Roman"/>
                            <w:szCs w:val="21"/>
                          </w:rPr>
                        </m:ctrlPr>
                      </m:sSubPr>
                      <m:e>
                        <m:r>
                          <w:rPr>
                            <w:rFonts w:ascii="Cambria Math" w:hAnsi="Cambria Math" w:cs="Times New Roman"/>
                            <w:szCs w:val="21"/>
                          </w:rPr>
                          <m:t>M</m:t>
                        </m:r>
                      </m:e>
                      <m:sub>
                        <m:r>
                          <w:rPr>
                            <w:rFonts w:ascii="Cambria Math" w:hAnsi="Cambria Math" w:cs="Times New Roman"/>
                            <w:szCs w:val="21"/>
                          </w:rPr>
                          <m:t>dmem</m:t>
                        </m:r>
                        <m:r>
                          <m:rPr>
                            <m:sty m:val="p"/>
                          </m:rPr>
                          <w:rPr>
                            <w:rFonts w:ascii="Cambria Math" w:hAnsi="Cambria Math" w:cs="Times New Roman"/>
                            <w:szCs w:val="21"/>
                          </w:rPr>
                          <m:t>/</m:t>
                        </m:r>
                        <m:sSubSup>
                          <m:sSubSupPr>
                            <m:ctrlPr>
                              <w:rPr>
                                <w:rFonts w:ascii="Cambria Math" w:hAnsi="Cambria Math" w:cs="Times New Roman"/>
                                <w:szCs w:val="21"/>
                              </w:rPr>
                            </m:ctrlPr>
                          </m:sSubSupPr>
                          <m:e>
                            <m:r>
                              <w:rPr>
                                <w:rFonts w:ascii="Cambria Math" w:hAnsi="Cambria Math" w:cs="Times New Roman"/>
                                <w:szCs w:val="21"/>
                              </w:rPr>
                              <m:t>SO</m:t>
                            </m:r>
                          </m:e>
                          <m:sub>
                            <m:r>
                              <m:rPr>
                                <m:sty m:val="p"/>
                              </m:rPr>
                              <w:rPr>
                                <w:rFonts w:ascii="Cambria Math" w:hAnsi="Cambria Math" w:cs="Times New Roman"/>
                                <w:szCs w:val="21"/>
                              </w:rPr>
                              <m:t>3</m:t>
                            </m:r>
                          </m:sub>
                          <m:sup>
                            <m:r>
                              <m:rPr>
                                <m:sty m:val="p"/>
                              </m:rPr>
                              <w:rPr>
                                <w:rFonts w:ascii="Cambria Math" w:hAnsi="Cambria Math" w:cs="Times New Roman"/>
                                <w:szCs w:val="21"/>
                              </w:rPr>
                              <m:t>-</m:t>
                            </m:r>
                          </m:sup>
                        </m:sSubSup>
                      </m:sub>
                    </m:sSub>
                  </m:den>
                </m:f>
                <m:r>
                  <m:rPr>
                    <m:sty m:val="p"/>
                  </m:rPr>
                  <w:rPr>
                    <w:rFonts w:ascii="Cambria Math" w:hAnsi="Cambria Math" w:cs="Times New Roman"/>
                    <w:szCs w:val="21"/>
                  </w:rPr>
                  <m:t>(</m:t>
                </m:r>
                <m:sSup>
                  <m:sSupPr>
                    <m:ctrlPr>
                      <w:rPr>
                        <w:rFonts w:ascii="Cambria Math" w:hAnsi="Cambria Math" w:cs="Times New Roman"/>
                        <w:szCs w:val="21"/>
                      </w:rPr>
                    </m:ctrlPr>
                  </m:sSupPr>
                  <m:e>
                    <m:r>
                      <w:rPr>
                        <w:rFonts w:ascii="Cambria Math" w:hAnsi="Cambria Math" w:cs="Times New Roman"/>
                        <w:szCs w:val="21"/>
                      </w:rPr>
                      <m:t>λ</m:t>
                    </m:r>
                  </m:e>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cl</m:t>
                    </m:r>
                  </m:sup>
                </m:sSup>
                <m:r>
                  <m:rPr>
                    <m:sty m:val="p"/>
                  </m:rPr>
                  <w:rPr>
                    <w:rFonts w:ascii="Cambria Math" w:hAnsi="Cambria Math" w:cs="Times New Roman"/>
                    <w:szCs w:val="21"/>
                  </w:rPr>
                  <m:t>-0.043-17.81</m:t>
                </m:r>
                <m:r>
                  <w:rPr>
                    <w:rFonts w:ascii="Cambria Math" w:hAnsi="Cambria Math" w:cs="Times New Roman"/>
                    <w:szCs w:val="21"/>
                  </w:rPr>
                  <m:t>a</m:t>
                </m:r>
                <m:r>
                  <m:rPr>
                    <m:sty m:val="p"/>
                  </m:rPr>
                  <w:rPr>
                    <w:rFonts w:ascii="Cambria Math" w:hAnsi="Cambria Math" w:cs="Times New Roman"/>
                    <w:szCs w:val="21"/>
                  </w:rPr>
                  <m:t>+39.85</m:t>
                </m:r>
                <m:sSup>
                  <m:sSupPr>
                    <m:ctrlPr>
                      <w:rPr>
                        <w:rFonts w:ascii="Cambria Math" w:hAnsi="Cambria Math" w:cs="Times New Roman"/>
                        <w:szCs w:val="21"/>
                      </w:rPr>
                    </m:ctrlPr>
                  </m:sSupPr>
                  <m:e>
                    <m:r>
                      <w:rPr>
                        <w:rFonts w:ascii="Cambria Math" w:hAnsi="Cambria Math" w:cs="Times New Roman"/>
                        <w:szCs w:val="21"/>
                      </w:rPr>
                      <m:t>a</m:t>
                    </m:r>
                  </m:e>
                  <m:sup>
                    <m:r>
                      <m:rPr>
                        <m:sty m:val="p"/>
                      </m:rPr>
                      <w:rPr>
                        <w:rFonts w:ascii="Cambria Math" w:hAnsi="Cambria Math" w:cs="Times New Roman"/>
                        <w:szCs w:val="21"/>
                      </w:rPr>
                      <m:t>2</m:t>
                    </m:r>
                  </m:sup>
                </m:sSup>
                <m:r>
                  <m:rPr>
                    <m:sty m:val="p"/>
                  </m:rPr>
                  <w:rPr>
                    <w:rFonts w:ascii="Cambria Math" w:hAnsi="Cambria Math" w:cs="Times New Roman"/>
                    <w:szCs w:val="21"/>
                  </w:rPr>
                  <m:t>-36.0</m:t>
                </m:r>
                <m:sSup>
                  <m:sSupPr>
                    <m:ctrlPr>
                      <w:rPr>
                        <w:rFonts w:ascii="Cambria Math" w:hAnsi="Cambria Math" w:cs="Times New Roman"/>
                        <w:szCs w:val="21"/>
                      </w:rPr>
                    </m:ctrlPr>
                  </m:sSupPr>
                  <m:e>
                    <m:r>
                      <w:rPr>
                        <w:rFonts w:ascii="Cambria Math" w:hAnsi="Cambria Math" w:cs="Times New Roman"/>
                        <w:szCs w:val="21"/>
                      </w:rPr>
                      <m:t>a</m:t>
                    </m:r>
                  </m:e>
                  <m:sup>
                    <m:r>
                      <m:rPr>
                        <m:sty m:val="p"/>
                      </m:rPr>
                      <w:rPr>
                        <w:rFonts w:ascii="Cambria Math" w:hAnsi="Cambria Math" w:cs="Times New Roman"/>
                        <w:szCs w:val="21"/>
                      </w:rPr>
                      <m:t>3</m:t>
                    </m:r>
                  </m:sup>
                </m:sSup>
                <m:r>
                  <m:rPr>
                    <m:sty m:val="p"/>
                  </m:rPr>
                  <w:rPr>
                    <w:rFonts w:ascii="Cambria Math" w:hAnsi="Cambria Math" w:cs="Times New Roman"/>
                    <w:szCs w:val="21"/>
                  </w:rPr>
                  <m:t>)</m:t>
                </m:r>
                <m:sSup>
                  <m:sSupPr>
                    <m:ctrlPr>
                      <w:rPr>
                        <w:rFonts w:ascii="Cambria Math" w:hAnsi="Cambria Math" w:cs="Times New Roman"/>
                        <w:szCs w:val="21"/>
                      </w:rPr>
                    </m:ctrlPr>
                  </m:sSupPr>
                  <m:e>
                    <m:r>
                      <w:rPr>
                        <w:rFonts w:ascii="Cambria Math" w:hAnsi="Cambria Math" w:cs="Times New Roman"/>
                        <w:szCs w:val="21"/>
                      </w:rPr>
                      <m:t>V</m:t>
                    </m:r>
                  </m:e>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cl</m:t>
                    </m:r>
                  </m:sup>
                </m:sSup>
                <m:r>
                  <m:rPr>
                    <m:sty m:val="p"/>
                  </m:rPr>
                  <w:rPr>
                    <w:rFonts w:ascii="Cambria Math" w:hAnsi="Cambria Math" w:cs="Times New Roman"/>
                    <w:szCs w:val="21"/>
                  </w:rPr>
                  <m:t>,  &amp;</m:t>
                </m:r>
                <m:r>
                  <w:rPr>
                    <w:rFonts w:ascii="Cambria Math" w:hAnsi="Cambria Math" w:cs="Times New Roman"/>
                    <w:szCs w:val="21"/>
                  </w:rPr>
                  <m:t>a</m:t>
                </m:r>
                <m:r>
                  <m:rPr>
                    <m:sty m:val="p"/>
                  </m:rPr>
                  <w:rPr>
                    <w:rFonts w:ascii="Cambria Math" w:hAnsi="Cambria Math" w:cs="Times New Roman" w:hint="eastAsia"/>
                    <w:szCs w:val="21"/>
                  </w:rPr>
                  <m:t>≤</m:t>
                </m:r>
                <m:r>
                  <m:rPr>
                    <m:sty m:val="p"/>
                  </m:rPr>
                  <w:rPr>
                    <w:rFonts w:ascii="Cambria Math" w:hAnsi="Cambria Math" w:cs="Times New Roman"/>
                    <w:szCs w:val="21"/>
                  </w:rPr>
                  <m:t>1</m:t>
                </m:r>
              </m:e>
              <m:e>
                <m:r>
                  <m:rPr>
                    <m:sty m:val="p"/>
                  </m:rPr>
                  <w:rPr>
                    <w:rFonts w:ascii="Cambria Math" w:hAnsi="Cambria Math" w:cs="Times New Roman"/>
                    <w:szCs w:val="21"/>
                  </w:rPr>
                  <m:t>0,  &amp;</m:t>
                </m:r>
                <m:r>
                  <w:rPr>
                    <w:rFonts w:ascii="Cambria Math" w:hAnsi="Cambria Math" w:cs="Times New Roman"/>
                    <w:szCs w:val="21"/>
                  </w:rPr>
                  <m:t>a</m:t>
                </m:r>
                <m:r>
                  <m:rPr>
                    <m:sty m:val="p"/>
                  </m:rPr>
                  <w:rPr>
                    <w:rFonts w:ascii="Cambria Math" w:hAnsi="Cambria Math" w:cs="Times New Roman"/>
                    <w:szCs w:val="21"/>
                  </w:rPr>
                  <m:t>&gt;1</m:t>
                </m:r>
              </m:e>
            </m:eqArr>
          </m:e>
        </m:d>
      </m:oMath>
      <w:r w:rsidRPr="00F4580E">
        <w:rPr>
          <w:rFonts w:ascii="Cambria Math" w:hAnsi="Cambria Math" w:cs="Times New Roman"/>
          <w:sz w:val="24"/>
          <w:szCs w:val="24"/>
        </w:rPr>
        <w:tab/>
      </w:r>
      <w:r w:rsidR="007755E9" w:rsidRPr="00F4580E">
        <w:rPr>
          <w:rFonts w:ascii="Times New Roman" w:hAnsi="Times New Roman" w:cs="Times New Roman"/>
          <w:sz w:val="24"/>
          <w:szCs w:val="24"/>
        </w:rPr>
        <w:t>(37)</w:t>
      </w:r>
    </w:p>
    <w:p w14:paraId="4FF50854" w14:textId="58681F2E" w:rsidR="00E32C8F" w:rsidRPr="00F4580E" w:rsidRDefault="00E32C8F" w:rsidP="00F4580E">
      <w:pPr>
        <w:pStyle w:val="a0"/>
        <w:ind w:firstLine="238"/>
        <w:rPr>
          <w:sz w:val="24"/>
          <w:szCs w:val="24"/>
        </w:rPr>
      </w:pPr>
      <w:r w:rsidRPr="00F4580E">
        <w:rPr>
          <w:rFonts w:hint="eastAsia"/>
          <w:sz w:val="24"/>
          <w:szCs w:val="24"/>
        </w:rPr>
        <w:t>W</w:t>
      </w:r>
      <w:r w:rsidRPr="00F4580E">
        <w:rPr>
          <w:sz w:val="24"/>
          <w:szCs w:val="24"/>
        </w:rPr>
        <w:t xml:space="preserve">here </w:t>
      </w:r>
      <m:oMath>
        <m:sSubSup>
          <m:sSubSupPr>
            <m:ctrlPr>
              <w:rPr>
                <w:rFonts w:ascii="Cambria Math" w:hAnsi="Cambria Math"/>
                <w:sz w:val="24"/>
                <w:szCs w:val="24"/>
              </w:rPr>
            </m:ctrlPr>
          </m:sSubSupPr>
          <m:e>
            <m:r>
              <w:rPr>
                <w:rFonts w:ascii="Cambria Math" w:hAnsi="Cambria Math"/>
                <w:sz w:val="24"/>
                <w:szCs w:val="24"/>
              </w:rPr>
              <m:t>Q</m:t>
            </m:r>
          </m:e>
          <m:sub>
            <m:r>
              <w:rPr>
                <w:rFonts w:ascii="Cambria Math" w:hAnsi="Cambria Math"/>
                <w:sz w:val="24"/>
                <w:szCs w:val="24"/>
              </w:rPr>
              <m:t>n</m:t>
            </m:r>
            <m:r>
              <m:rPr>
                <m:sty m:val="p"/>
              </m:rPr>
              <w:rPr>
                <w:rFonts w:ascii="Cambria Math" w:hAnsi="Cambria Math"/>
                <w:sz w:val="24"/>
                <w:szCs w:val="24"/>
              </w:rPr>
              <m:t>,</m:t>
            </m:r>
            <m:r>
              <w:rPr>
                <w:rFonts w:ascii="Cambria Math" w:hAnsi="Cambria Math"/>
                <w:sz w:val="24"/>
                <w:szCs w:val="24"/>
              </w:rPr>
              <m:t>m</m:t>
            </m:r>
            <m:r>
              <m:rPr>
                <m:sty m:val="p"/>
              </m:rPr>
              <w:rPr>
                <w:rFonts w:ascii="Cambria Math" w:hAnsi="Cambria Math"/>
                <w:sz w:val="24"/>
                <w:szCs w:val="24"/>
              </w:rPr>
              <m:t>2</m:t>
            </m:r>
            <m:r>
              <w:rPr>
                <w:rFonts w:ascii="Cambria Math" w:hAnsi="Cambria Math"/>
                <w:sz w:val="24"/>
                <w:szCs w:val="24"/>
              </w:rPr>
              <m:t>g</m:t>
            </m:r>
          </m:sub>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cl</m:t>
            </m:r>
          </m:sup>
        </m:sSubSup>
      </m:oMath>
      <w:r w:rsidRPr="00F4580E">
        <w:rPr>
          <w:sz w:val="24"/>
          <w:szCs w:val="24"/>
        </w:rPr>
        <w:t xml:space="preserve"> is the flow rate of water in the membrane converting to gaseous water</w:t>
      </w:r>
      <w:r w:rsidR="000A4114" w:rsidRPr="00F4580E">
        <w:rPr>
          <w:sz w:val="24"/>
          <w:szCs w:val="24"/>
        </w:rPr>
        <w:t>.</w:t>
      </w:r>
    </w:p>
    <w:p w14:paraId="0553F64D" w14:textId="098A831E" w:rsidR="00CD6C13" w:rsidRPr="00F4580E" w:rsidRDefault="00CD6C13" w:rsidP="00F4580E">
      <w:pPr>
        <w:pStyle w:val="a0"/>
        <w:ind w:firstLine="238"/>
        <w:rPr>
          <w:sz w:val="24"/>
          <w:szCs w:val="24"/>
        </w:rPr>
      </w:pPr>
      <w:r w:rsidRPr="00F4580E">
        <w:rPr>
          <w:sz w:val="24"/>
          <w:szCs w:val="24"/>
        </w:rPr>
        <w:t xml:space="preserve">According to the conservation of mass, the rate of oxygen partial pressure </w:t>
      </w:r>
      <w:r w:rsidR="00A53025">
        <w:rPr>
          <w:sz w:val="24"/>
          <w:szCs w:val="24"/>
        </w:rPr>
        <w:t>change</w:t>
      </w:r>
      <w:r w:rsidR="00A53025" w:rsidRPr="00F4580E">
        <w:rPr>
          <w:sz w:val="24"/>
          <w:szCs w:val="24"/>
        </w:rPr>
        <w:t xml:space="preserve"> </w:t>
      </w:r>
      <w:r w:rsidRPr="00F4580E">
        <w:rPr>
          <w:sz w:val="24"/>
          <w:szCs w:val="24"/>
        </w:rPr>
        <w:t>can be obtained</w:t>
      </w:r>
      <w:r w:rsidR="007A090F" w:rsidRPr="00F4580E">
        <w:rPr>
          <w:sz w:val="24"/>
          <w:szCs w:val="24"/>
        </w:rPr>
        <w:t xml:space="preserve"> by equation (38)</w:t>
      </w:r>
      <w:r w:rsidR="005A242A" w:rsidRPr="00F4580E">
        <w:rPr>
          <w:sz w:val="24"/>
          <w:szCs w:val="24"/>
        </w:rPr>
        <w:t>:</w:t>
      </w:r>
    </w:p>
    <w:p w14:paraId="2822FDAA" w14:textId="70A9B03C" w:rsidR="002848B3" w:rsidRPr="00F4580E" w:rsidRDefault="002848B3" w:rsidP="00F4580E">
      <w:pPr>
        <w:pStyle w:val="affa"/>
        <w:spacing w:before="240" w:after="240"/>
        <w:ind w:firstLine="482"/>
        <w:jc w:val="center"/>
        <w:rPr>
          <w:rFonts w:ascii="Times New Roman" w:hAnsi="Times New Roman" w:cs="Times New Roman"/>
          <w:sz w:val="24"/>
          <w:szCs w:val="24"/>
        </w:rPr>
      </w:pPr>
      <w:r w:rsidRPr="00F4580E">
        <w:rPr>
          <w:rFonts w:ascii="Cambria Math" w:hAnsi="Cambria Math" w:cs="Times New Roman"/>
          <w:sz w:val="24"/>
          <w:szCs w:val="24"/>
        </w:rPr>
        <w:tab/>
      </w:r>
      <m:oMath>
        <m:sSubSup>
          <m:sSubSupPr>
            <m:ctrlPr>
              <w:rPr>
                <w:rFonts w:ascii="Cambria Math" w:hAnsi="Cambria Math" w:cs="Times New Roman"/>
                <w:sz w:val="24"/>
                <w:szCs w:val="24"/>
              </w:rPr>
            </m:ctrlPr>
          </m:sSubSupPr>
          <m:e>
            <m:acc>
              <m:accPr>
                <m:chr m:val="̇"/>
                <m:ctrlPr>
                  <w:rPr>
                    <w:rFonts w:ascii="Cambria Math" w:hAnsi="Cambria Math" w:cs="Times New Roman"/>
                    <w:sz w:val="24"/>
                    <w:szCs w:val="24"/>
                  </w:rPr>
                </m:ctrlPr>
              </m:accPr>
              <m:e>
                <m:r>
                  <w:rPr>
                    <w:rFonts w:ascii="Cambria Math" w:hAnsi="Cambria Math" w:cs="Times New Roman"/>
                    <w:sz w:val="24"/>
                    <w:szCs w:val="24"/>
                  </w:rPr>
                  <m:t>p</m:t>
                </m:r>
              </m:e>
            </m:acc>
          </m:e>
          <m:sub>
            <m:sSub>
              <m:sSubPr>
                <m:ctrlPr>
                  <w:rPr>
                    <w:rFonts w:ascii="Cambria Math" w:hAnsi="Cambria Math" w:cs="Times New Roman"/>
                    <w:sz w:val="24"/>
                    <w:szCs w:val="24"/>
                  </w:rPr>
                </m:ctrlPr>
              </m:sSubPr>
              <m:e>
                <m:r>
                  <w:rPr>
                    <w:rFonts w:ascii="Cambria Math" w:hAnsi="Cambria Math" w:cs="Times New Roman"/>
                    <w:sz w:val="24"/>
                    <w:szCs w:val="24"/>
                  </w:rPr>
                  <m:t>O</m:t>
                </m:r>
              </m:e>
              <m:sub>
                <m:r>
                  <m:rPr>
                    <m:sty m:val="p"/>
                  </m:rPr>
                  <w:rPr>
                    <w:rFonts w:ascii="Cambria Math" w:hAnsi="Cambria Math" w:cs="Times New Roman"/>
                    <w:sz w:val="24"/>
                    <w:szCs w:val="24"/>
                  </w:rPr>
                  <m:t>2</m:t>
                </m:r>
              </m:sub>
            </m:sSub>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bSup>
        <m:r>
          <m:rPr>
            <m:sty m:val="p"/>
          </m:rP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R</m:t>
            </m:r>
            <m:sSup>
              <m:sSupPr>
                <m:ctrlPr>
                  <w:rPr>
                    <w:rFonts w:ascii="Cambria Math" w:hAnsi="Cambria Math" w:cs="Times New Roman"/>
                    <w:sz w:val="24"/>
                    <w:szCs w:val="24"/>
                  </w:rPr>
                </m:ctrlPr>
              </m:sSupPr>
              <m:e>
                <m:r>
                  <w:rPr>
                    <w:rFonts w:ascii="Cambria Math" w:hAnsi="Cambria Math" w:cs="Times New Roman"/>
                    <w:sz w:val="24"/>
                    <w:szCs w:val="24"/>
                  </w:rPr>
                  <m:t>T</m:t>
                </m:r>
              </m:e>
              <m:sup>
                <m:r>
                  <w:rPr>
                    <w:rFonts w:ascii="Cambria Math" w:hAnsi="Cambria Math" w:cs="Times New Roman"/>
                    <w:sz w:val="24"/>
                    <w:szCs w:val="24"/>
                  </w:rPr>
                  <m:t>fc</m:t>
                </m:r>
              </m:sup>
            </m:sSup>
          </m:num>
          <m:den>
            <m:sSup>
              <m:sSupPr>
                <m:ctrlPr>
                  <w:rPr>
                    <w:rFonts w:ascii="Cambria Math" w:hAnsi="Cambria Math" w:cs="Times New Roman"/>
                    <w:sz w:val="24"/>
                    <w:szCs w:val="24"/>
                  </w:rPr>
                </m:ctrlPr>
              </m:sSupPr>
              <m:e>
                <m:r>
                  <w:rPr>
                    <w:rFonts w:ascii="Cambria Math" w:hAnsi="Cambria Math" w:cs="Times New Roman"/>
                    <w:sz w:val="24"/>
                    <w:szCs w:val="24"/>
                  </w:rPr>
                  <m:t>V</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p>
          </m:den>
        </m:f>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O</m:t>
                </m:r>
              </m:e>
              <m:sub>
                <m:r>
                  <m:rPr>
                    <m:sty m:val="p"/>
                  </m:rPr>
                  <w:rPr>
                    <w:rFonts w:ascii="Cambria Math" w:hAnsi="Cambria Math" w:cs="Times New Roman"/>
                    <w:sz w:val="24"/>
                    <w:szCs w:val="24"/>
                  </w:rPr>
                  <m:t>2</m:t>
                </m:r>
              </m:sub>
            </m:sSub>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g</m:t>
            </m:r>
            <m:r>
              <m:rPr>
                <m:sty m:val="p"/>
              </m:rPr>
              <w:rPr>
                <w:rFonts w:ascii="Cambria Math" w:hAnsi="Cambria Math" w:cs="Times New Roman"/>
                <w:sz w:val="24"/>
                <w:szCs w:val="24"/>
              </w:rPr>
              <m:t>2</m:t>
            </m:r>
            <m:r>
              <w:rPr>
                <w:rFonts w:ascii="Cambria Math" w:hAnsi="Cambria Math" w:cs="Times New Roman"/>
                <w:sz w:val="24"/>
                <w:szCs w:val="24"/>
              </w:rPr>
              <m:t>cl</m:t>
            </m:r>
          </m:sup>
        </m:sSubSup>
        <m:r>
          <m:rPr>
            <m:sty m:val="p"/>
          </m:rPr>
          <w:rPr>
            <w:rFonts w:ascii="Cambria Math" w:hAnsi="Cambria Math" w:cs="Times New Roman"/>
            <w:sz w:val="24"/>
            <w:szCs w:val="24"/>
          </w:rPr>
          <m:t>-</m:t>
        </m:r>
        <m:f>
          <m:fPr>
            <m:ctrlPr>
              <w:rPr>
                <w:rFonts w:ascii="Cambria Math" w:hAnsi="Cambria Math" w:cs="Times New Roman"/>
                <w:sz w:val="24"/>
                <w:szCs w:val="24"/>
              </w:rPr>
            </m:ctrlPr>
          </m:fPr>
          <m:num>
            <m:sSup>
              <m:sSupPr>
                <m:ctrlPr>
                  <w:rPr>
                    <w:rFonts w:ascii="Cambria Math" w:hAnsi="Cambria Math" w:cs="Times New Roman"/>
                    <w:sz w:val="24"/>
                    <w:szCs w:val="24"/>
                  </w:rPr>
                </m:ctrlPr>
              </m:sSupPr>
              <m:e>
                <m:r>
                  <w:rPr>
                    <w:rFonts w:ascii="Cambria Math" w:hAnsi="Cambria Math" w:cs="Times New Roman"/>
                    <w:sz w:val="24"/>
                    <w:szCs w:val="24"/>
                  </w:rPr>
                  <m:t>I</m:t>
                </m:r>
              </m:e>
              <m:sup>
                <m:r>
                  <w:rPr>
                    <w:rFonts w:ascii="Cambria Math" w:hAnsi="Cambria Math" w:cs="Times New Roman"/>
                    <w:sz w:val="24"/>
                    <w:szCs w:val="24"/>
                  </w:rPr>
                  <m:t>fc</m:t>
                </m:r>
              </m:sup>
            </m:sSup>
          </m:num>
          <m:den>
            <m:r>
              <m:rPr>
                <m:sty m:val="p"/>
              </m:rPr>
              <w:rPr>
                <w:rFonts w:ascii="Cambria Math" w:hAnsi="Cambria Math" w:cs="Times New Roman"/>
                <w:sz w:val="24"/>
                <w:szCs w:val="24"/>
              </w:rPr>
              <m:t>4</m:t>
            </m:r>
            <m:r>
              <w:rPr>
                <w:rFonts w:ascii="Cambria Math" w:hAnsi="Cambria Math" w:cs="Times New Roman"/>
                <w:sz w:val="24"/>
                <w:szCs w:val="24"/>
              </w:rPr>
              <m:t>F</m:t>
            </m:r>
          </m:den>
        </m:f>
        <m:r>
          <m:rPr>
            <m:sty m:val="p"/>
          </m:rPr>
          <w:rPr>
            <w:rFonts w:ascii="Cambria Math" w:hAnsi="Cambria Math" w:cs="Times New Roman"/>
            <w:sz w:val="24"/>
            <w:szCs w:val="24"/>
          </w:rPr>
          <m:t>)</m:t>
        </m:r>
      </m:oMath>
      <w:r w:rsidRPr="00F4580E">
        <w:rPr>
          <w:rFonts w:ascii="Cambria Math" w:hAnsi="Cambria Math" w:cs="Times New Roman"/>
          <w:sz w:val="24"/>
          <w:szCs w:val="24"/>
        </w:rPr>
        <w:tab/>
      </w:r>
      <w:r w:rsidR="00EE225E" w:rsidRPr="00F4580E">
        <w:rPr>
          <w:rFonts w:ascii="Times New Roman" w:hAnsi="Times New Roman" w:cs="Times New Roman"/>
          <w:sz w:val="24"/>
          <w:szCs w:val="24"/>
        </w:rPr>
        <w:t>(38)</w:t>
      </w:r>
    </w:p>
    <w:p w14:paraId="15234955" w14:textId="5D1CA2C7" w:rsidR="00030A39" w:rsidRPr="00F4580E" w:rsidRDefault="00030A39" w:rsidP="00F4580E">
      <w:pPr>
        <w:pStyle w:val="a0"/>
        <w:ind w:firstLine="238"/>
        <w:rPr>
          <w:sz w:val="24"/>
          <w:szCs w:val="24"/>
        </w:rPr>
      </w:pPr>
      <w:r w:rsidRPr="00F4580E">
        <w:rPr>
          <w:rFonts w:hint="eastAsia"/>
          <w:sz w:val="24"/>
          <w:szCs w:val="24"/>
        </w:rPr>
        <w:t>W</w:t>
      </w:r>
      <w:r w:rsidRPr="00F4580E">
        <w:rPr>
          <w:sz w:val="24"/>
          <w:szCs w:val="24"/>
        </w:rPr>
        <w:t xml:space="preserve">here </w:t>
      </w:r>
      <m:oMath>
        <m:sSubSup>
          <m:sSubSupPr>
            <m:ctrlPr>
              <w:rPr>
                <w:rFonts w:ascii="Cambria Math" w:hAnsi="Cambria Math"/>
                <w:sz w:val="24"/>
                <w:szCs w:val="24"/>
              </w:rPr>
            </m:ctrlPr>
          </m:sSubSupPr>
          <m:e>
            <m:acc>
              <m:accPr>
                <m:chr m:val="̇"/>
                <m:ctrlPr>
                  <w:rPr>
                    <w:rFonts w:ascii="Cambria Math" w:hAnsi="Cambria Math"/>
                    <w:sz w:val="24"/>
                    <w:szCs w:val="24"/>
                  </w:rPr>
                </m:ctrlPr>
              </m:accPr>
              <m:e>
                <m:r>
                  <w:rPr>
                    <w:rFonts w:ascii="Cambria Math" w:hAnsi="Cambria Math"/>
                    <w:sz w:val="24"/>
                    <w:szCs w:val="24"/>
                  </w:rPr>
                  <m:t>p</m:t>
                </m:r>
              </m:e>
            </m:acc>
          </m:e>
          <m:sub>
            <m:sSub>
              <m:sSubPr>
                <m:ctrlPr>
                  <w:rPr>
                    <w:rFonts w:ascii="Cambria Math" w:hAnsi="Cambria Math"/>
                    <w:sz w:val="24"/>
                    <w:szCs w:val="24"/>
                  </w:rPr>
                </m:ctrlPr>
              </m:sSubPr>
              <m:e>
                <m:r>
                  <w:rPr>
                    <w:rFonts w:ascii="Cambria Math" w:hAnsi="Cambria Math"/>
                    <w:sz w:val="24"/>
                    <w:szCs w:val="24"/>
                  </w:rPr>
                  <m:t>O</m:t>
                </m:r>
              </m:e>
              <m:sub>
                <m:r>
                  <m:rPr>
                    <m:sty m:val="p"/>
                  </m:rPr>
                  <w:rPr>
                    <w:rFonts w:ascii="Cambria Math" w:hAnsi="Cambria Math"/>
                    <w:sz w:val="24"/>
                    <w:szCs w:val="24"/>
                  </w:rPr>
                  <m:t>2</m:t>
                </m:r>
              </m:sub>
            </m:sSub>
          </m:sub>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cl</m:t>
            </m:r>
          </m:sup>
        </m:sSubSup>
      </m:oMath>
      <w:r w:rsidR="00B10826" w:rsidRPr="00F4580E">
        <w:rPr>
          <w:rFonts w:hint="eastAsia"/>
          <w:sz w:val="24"/>
          <w:szCs w:val="24"/>
        </w:rPr>
        <w:t xml:space="preserve"> </w:t>
      </w:r>
      <w:r w:rsidR="00B10826" w:rsidRPr="00F4580E">
        <w:rPr>
          <w:sz w:val="24"/>
          <w:szCs w:val="24"/>
        </w:rPr>
        <w:t>is the rate of oxygen partial pressure</w:t>
      </w:r>
      <w:r w:rsidR="00A53025" w:rsidRPr="00A53025">
        <w:rPr>
          <w:sz w:val="24"/>
          <w:szCs w:val="24"/>
        </w:rPr>
        <w:t xml:space="preserve"> </w:t>
      </w:r>
      <w:r w:rsidR="00A53025">
        <w:rPr>
          <w:sz w:val="24"/>
          <w:szCs w:val="24"/>
        </w:rPr>
        <w:t>change</w:t>
      </w:r>
      <w:r w:rsidR="00D2376D" w:rsidRPr="00F4580E">
        <w:rPr>
          <w:sz w:val="24"/>
          <w:szCs w:val="24"/>
        </w:rPr>
        <w:t xml:space="preserve"> in the cathode CL</w:t>
      </w:r>
      <w:r w:rsidR="00A73847" w:rsidRPr="00F4580E">
        <w:rPr>
          <w:sz w:val="24"/>
          <w:szCs w:val="24"/>
        </w:rPr>
        <w:t>.</w:t>
      </w:r>
    </w:p>
    <w:p w14:paraId="566321AB" w14:textId="5E0B0F2F" w:rsidR="00F375CC" w:rsidRPr="00F4580E" w:rsidRDefault="00F375CC" w:rsidP="00F4580E">
      <w:pPr>
        <w:pStyle w:val="a0"/>
        <w:ind w:firstLine="238"/>
        <w:rPr>
          <w:sz w:val="24"/>
          <w:szCs w:val="24"/>
        </w:rPr>
      </w:pPr>
      <w:r w:rsidRPr="00F4580E">
        <w:rPr>
          <w:sz w:val="24"/>
          <w:szCs w:val="24"/>
        </w:rPr>
        <w:t>The rate of gaseous water partial pressure</w:t>
      </w:r>
      <w:r w:rsidR="00176484" w:rsidRPr="00176484">
        <w:rPr>
          <w:sz w:val="24"/>
          <w:szCs w:val="24"/>
        </w:rPr>
        <w:t xml:space="preserve"> </w:t>
      </w:r>
      <w:r w:rsidR="00176484">
        <w:rPr>
          <w:sz w:val="24"/>
          <w:szCs w:val="24"/>
        </w:rPr>
        <w:t>change</w:t>
      </w:r>
      <w:r w:rsidRPr="00F4580E">
        <w:rPr>
          <w:sz w:val="24"/>
          <w:szCs w:val="24"/>
        </w:rPr>
        <w:t xml:space="preserve"> in the cathode </w:t>
      </w:r>
      <w:r w:rsidR="003C0E55" w:rsidRPr="00F4580E">
        <w:rPr>
          <w:sz w:val="24"/>
          <w:szCs w:val="24"/>
        </w:rPr>
        <w:t>CL</w:t>
      </w:r>
      <w:r w:rsidRPr="00F4580E">
        <w:rPr>
          <w:sz w:val="24"/>
          <w:szCs w:val="24"/>
        </w:rPr>
        <w:t xml:space="preserve"> is</w:t>
      </w:r>
      <w:r w:rsidR="00F063DC" w:rsidRPr="00F4580E">
        <w:rPr>
          <w:sz w:val="24"/>
          <w:szCs w:val="24"/>
        </w:rPr>
        <w:t>:</w:t>
      </w:r>
    </w:p>
    <w:p w14:paraId="41D4C013" w14:textId="65D139CF" w:rsidR="002848B3" w:rsidRPr="00F4580E" w:rsidRDefault="002848B3" w:rsidP="00F4580E">
      <w:pPr>
        <w:pStyle w:val="affa"/>
        <w:spacing w:before="240" w:after="240"/>
        <w:ind w:firstLine="482"/>
        <w:jc w:val="center"/>
        <w:rPr>
          <w:rFonts w:ascii="Times New Roman" w:hAnsi="Times New Roman" w:cs="Times New Roman"/>
          <w:sz w:val="24"/>
          <w:szCs w:val="24"/>
        </w:rPr>
      </w:pPr>
      <w:r w:rsidRPr="00F4580E">
        <w:rPr>
          <w:rFonts w:ascii="Cambria Math" w:hAnsi="Cambria Math" w:cs="Times New Roman"/>
          <w:sz w:val="24"/>
          <w:szCs w:val="24"/>
        </w:rPr>
        <w:lastRenderedPageBreak/>
        <w:tab/>
      </w:r>
      <m:oMath>
        <m:sSubSup>
          <m:sSubSupPr>
            <m:ctrlPr>
              <w:rPr>
                <w:rFonts w:ascii="Cambria Math" w:hAnsi="Cambria Math" w:cs="Times New Roman"/>
                <w:sz w:val="24"/>
                <w:szCs w:val="24"/>
              </w:rPr>
            </m:ctrlPr>
          </m:sSubSupPr>
          <m:e>
            <m:acc>
              <m:accPr>
                <m:chr m:val="̇"/>
                <m:ctrlPr>
                  <w:rPr>
                    <w:rFonts w:ascii="Cambria Math" w:hAnsi="Cambria Math" w:cs="Times New Roman"/>
                    <w:sz w:val="24"/>
                    <w:szCs w:val="24"/>
                  </w:rPr>
                </m:ctrlPr>
              </m:accPr>
              <m:e>
                <m:r>
                  <w:rPr>
                    <w:rFonts w:ascii="Cambria Math" w:hAnsi="Cambria Math" w:cs="Times New Roman"/>
                    <w:sz w:val="24"/>
                    <w:szCs w:val="24"/>
                  </w:rPr>
                  <m:t>p</m:t>
                </m:r>
              </m:e>
            </m:acc>
          </m:e>
          <m:sub>
            <m:r>
              <w:rPr>
                <w:rFonts w:ascii="Cambria Math" w:hAnsi="Cambria Math" w:cs="Times New Roman"/>
                <w:sz w:val="24"/>
                <w:szCs w:val="24"/>
              </w:rPr>
              <m:t>g</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bSup>
        <m:r>
          <m:rPr>
            <m:sty m:val="p"/>
          </m:rP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R</m:t>
            </m:r>
            <m:sSup>
              <m:sSupPr>
                <m:ctrlPr>
                  <w:rPr>
                    <w:rFonts w:ascii="Cambria Math" w:hAnsi="Cambria Math" w:cs="Times New Roman"/>
                    <w:sz w:val="24"/>
                    <w:szCs w:val="24"/>
                  </w:rPr>
                </m:ctrlPr>
              </m:sSupPr>
              <m:e>
                <m:r>
                  <w:rPr>
                    <w:rFonts w:ascii="Cambria Math" w:hAnsi="Cambria Math" w:cs="Times New Roman"/>
                    <w:sz w:val="24"/>
                    <w:szCs w:val="24"/>
                  </w:rPr>
                  <m:t>T</m:t>
                </m:r>
              </m:e>
              <m:sup>
                <m:r>
                  <w:rPr>
                    <w:rFonts w:ascii="Cambria Math" w:hAnsi="Cambria Math" w:cs="Times New Roman"/>
                    <w:sz w:val="24"/>
                    <w:szCs w:val="24"/>
                  </w:rPr>
                  <m:t>fc</m:t>
                </m:r>
              </m:sup>
            </m:sSup>
          </m:num>
          <m:den>
            <m:sSup>
              <m:sSupPr>
                <m:ctrlPr>
                  <w:rPr>
                    <w:rFonts w:ascii="Cambria Math" w:hAnsi="Cambria Math" w:cs="Times New Roman"/>
                    <w:sz w:val="24"/>
                    <w:szCs w:val="24"/>
                  </w:rPr>
                </m:ctrlPr>
              </m:sSupPr>
              <m:e>
                <m:r>
                  <w:rPr>
                    <w:rFonts w:ascii="Cambria Math" w:hAnsi="Cambria Math" w:cs="Times New Roman"/>
                    <w:sz w:val="24"/>
                    <w:szCs w:val="24"/>
                  </w:rPr>
                  <m:t>V</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p>
          </m:den>
        </m:f>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gH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g</m:t>
            </m:r>
            <m:r>
              <m:rPr>
                <m:sty m:val="p"/>
              </m:rPr>
              <w:rPr>
                <w:rFonts w:ascii="Cambria Math" w:hAnsi="Cambria Math" w:cs="Times New Roman"/>
                <w:sz w:val="24"/>
                <w:szCs w:val="24"/>
              </w:rPr>
              <m:t>2</m:t>
            </m:r>
            <m:r>
              <w:rPr>
                <w:rFonts w:ascii="Cambria Math" w:hAnsi="Cambria Math" w:cs="Times New Roman"/>
                <w:sz w:val="24"/>
                <w:szCs w:val="24"/>
              </w:rPr>
              <m:t>cl</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m</m:t>
            </m:r>
            <m:r>
              <m:rPr>
                <m:sty m:val="p"/>
              </m:rPr>
              <w:rPr>
                <w:rFonts w:ascii="Cambria Math" w:hAnsi="Cambria Math" w:cs="Times New Roman"/>
                <w:sz w:val="24"/>
                <w:szCs w:val="24"/>
              </w:rPr>
              <m:t>2</m:t>
            </m:r>
            <m:r>
              <w:rPr>
                <w:rFonts w:ascii="Cambria Math" w:hAnsi="Cambria Math" w:cs="Times New Roman"/>
                <w:sz w:val="24"/>
                <w:szCs w:val="24"/>
              </w:rPr>
              <m:t>g</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g</m:t>
            </m:r>
            <m:r>
              <m:rPr>
                <m:sty m:val="p"/>
              </m:rPr>
              <w:rPr>
                <w:rFonts w:ascii="Cambria Math" w:hAnsi="Cambria Math" w:cs="Times New Roman"/>
                <w:sz w:val="24"/>
                <w:szCs w:val="24"/>
              </w:rPr>
              <m:t>2</m:t>
            </m:r>
            <m:r>
              <w:rPr>
                <w:rFonts w:ascii="Cambria Math" w:hAnsi="Cambria Math" w:cs="Times New Roman"/>
                <w:sz w:val="24"/>
                <w:szCs w:val="24"/>
              </w:rPr>
              <m:t>l</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bSup>
        <m:r>
          <m:rPr>
            <m:sty m:val="p"/>
          </m:rPr>
          <w:rPr>
            <w:rFonts w:ascii="Cambria Math" w:hAnsi="Cambria Math" w:cs="Times New Roman"/>
            <w:sz w:val="24"/>
            <w:szCs w:val="24"/>
          </w:rPr>
          <m:t>)</m:t>
        </m:r>
      </m:oMath>
      <w:r w:rsidRPr="00F4580E">
        <w:rPr>
          <w:rFonts w:ascii="Cambria Math" w:hAnsi="Cambria Math" w:cs="Times New Roman"/>
          <w:sz w:val="24"/>
          <w:szCs w:val="24"/>
        </w:rPr>
        <w:tab/>
      </w:r>
      <w:r w:rsidR="00202574" w:rsidRPr="00F4580E">
        <w:rPr>
          <w:rFonts w:ascii="Times New Roman" w:hAnsi="Times New Roman" w:cs="Times New Roman"/>
          <w:sz w:val="24"/>
          <w:szCs w:val="24"/>
        </w:rPr>
        <w:t>(39)</w:t>
      </w:r>
    </w:p>
    <w:p w14:paraId="01068AFF" w14:textId="7C42744B" w:rsidR="001127FE" w:rsidRPr="00F4580E" w:rsidRDefault="00AB2EB5" w:rsidP="00F4580E">
      <w:pPr>
        <w:pStyle w:val="a0"/>
        <w:ind w:firstLine="238"/>
        <w:rPr>
          <w:sz w:val="24"/>
          <w:szCs w:val="24"/>
        </w:rPr>
      </w:pPr>
      <w:r w:rsidRPr="00F4580E">
        <w:rPr>
          <w:rFonts w:hint="eastAsia"/>
          <w:sz w:val="24"/>
          <w:szCs w:val="24"/>
        </w:rPr>
        <w:t>W</w:t>
      </w:r>
      <w:r w:rsidRPr="00F4580E">
        <w:rPr>
          <w:sz w:val="24"/>
          <w:szCs w:val="24"/>
        </w:rPr>
        <w:t xml:space="preserve">here </w:t>
      </w:r>
      <m:oMath>
        <m:sSubSup>
          <m:sSubSupPr>
            <m:ctrlPr>
              <w:rPr>
                <w:rFonts w:ascii="Cambria Math" w:hAnsi="Cambria Math"/>
                <w:sz w:val="24"/>
                <w:szCs w:val="24"/>
              </w:rPr>
            </m:ctrlPr>
          </m:sSubSupPr>
          <m:e>
            <m:acc>
              <m:accPr>
                <m:chr m:val="̇"/>
                <m:ctrlPr>
                  <w:rPr>
                    <w:rFonts w:ascii="Cambria Math" w:hAnsi="Cambria Math"/>
                    <w:sz w:val="24"/>
                    <w:szCs w:val="24"/>
                  </w:rPr>
                </m:ctrlPr>
              </m:accPr>
              <m:e>
                <m:r>
                  <w:rPr>
                    <w:rFonts w:ascii="Cambria Math" w:hAnsi="Cambria Math"/>
                    <w:sz w:val="24"/>
                    <w:szCs w:val="24"/>
                  </w:rPr>
                  <m:t>p</m:t>
                </m:r>
              </m:e>
            </m:acc>
          </m:e>
          <m:sub>
            <m:r>
              <w:rPr>
                <w:rFonts w:ascii="Cambria Math" w:hAnsi="Cambria Math"/>
                <w:sz w:val="24"/>
                <w:szCs w:val="24"/>
              </w:rPr>
              <m:t>g</m:t>
            </m:r>
            <m:sSub>
              <m:sSubPr>
                <m:ctrlPr>
                  <w:rPr>
                    <w:rFonts w:ascii="Cambria Math" w:hAnsi="Cambria Math"/>
                    <w:sz w:val="24"/>
                    <w:szCs w:val="24"/>
                  </w:rPr>
                </m:ctrlPr>
              </m:sSubPr>
              <m:e>
                <m:r>
                  <w:rPr>
                    <w:rFonts w:ascii="Cambria Math" w:hAnsi="Cambria Math"/>
                    <w:sz w:val="24"/>
                    <w:szCs w:val="24"/>
                  </w:rPr>
                  <m:t>H</m:t>
                </m:r>
              </m:e>
              <m:sub>
                <m:r>
                  <m:rPr>
                    <m:sty m:val="p"/>
                  </m:rPr>
                  <w:rPr>
                    <w:rFonts w:ascii="Cambria Math" w:hAnsi="Cambria Math"/>
                    <w:sz w:val="24"/>
                    <w:szCs w:val="24"/>
                  </w:rPr>
                  <m:t>2</m:t>
                </m:r>
              </m:sub>
            </m:sSub>
            <m:r>
              <w:rPr>
                <w:rFonts w:ascii="Cambria Math" w:hAnsi="Cambria Math"/>
                <w:sz w:val="24"/>
                <w:szCs w:val="24"/>
              </w:rPr>
              <m:t>O</m:t>
            </m:r>
          </m:sub>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cl</m:t>
            </m:r>
          </m:sup>
        </m:sSubSup>
      </m:oMath>
      <w:r w:rsidRPr="00F4580E">
        <w:rPr>
          <w:rFonts w:hint="eastAsia"/>
          <w:sz w:val="24"/>
          <w:szCs w:val="24"/>
        </w:rPr>
        <w:t xml:space="preserve"> </w:t>
      </w:r>
      <w:r w:rsidRPr="00F4580E">
        <w:rPr>
          <w:sz w:val="24"/>
          <w:szCs w:val="24"/>
        </w:rPr>
        <w:t xml:space="preserve">is </w:t>
      </w:r>
      <w:r w:rsidR="00CF1C5D">
        <w:rPr>
          <w:sz w:val="24"/>
          <w:szCs w:val="24"/>
        </w:rPr>
        <w:t xml:space="preserve">the </w:t>
      </w:r>
      <w:r w:rsidRPr="00F4580E">
        <w:rPr>
          <w:sz w:val="24"/>
          <w:szCs w:val="24"/>
        </w:rPr>
        <w:t xml:space="preserve">rate of gaseous water partial pressure </w:t>
      </w:r>
      <w:r w:rsidR="00176484">
        <w:rPr>
          <w:sz w:val="24"/>
          <w:szCs w:val="24"/>
        </w:rPr>
        <w:t>change</w:t>
      </w:r>
      <w:r w:rsidR="00176484" w:rsidRPr="00F4580E">
        <w:rPr>
          <w:sz w:val="24"/>
          <w:szCs w:val="24"/>
        </w:rPr>
        <w:t xml:space="preserve"> </w:t>
      </w:r>
      <w:r w:rsidRPr="00F4580E">
        <w:rPr>
          <w:sz w:val="24"/>
          <w:szCs w:val="24"/>
        </w:rPr>
        <w:t xml:space="preserve">in the cathode </w:t>
      </w:r>
      <w:r w:rsidR="003C0E55" w:rsidRPr="00F4580E">
        <w:rPr>
          <w:sz w:val="24"/>
          <w:szCs w:val="24"/>
        </w:rPr>
        <w:t>CL</w:t>
      </w:r>
      <w:r w:rsidRPr="00F4580E">
        <w:rPr>
          <w:sz w:val="24"/>
          <w:szCs w:val="24"/>
        </w:rPr>
        <w:t>.</w:t>
      </w:r>
    </w:p>
    <w:p w14:paraId="1CEC78BE" w14:textId="3ED25B34" w:rsidR="007303E4" w:rsidRPr="00F4580E" w:rsidRDefault="00D2376D" w:rsidP="00F4580E">
      <w:pPr>
        <w:pStyle w:val="a0"/>
        <w:ind w:firstLine="238"/>
        <w:rPr>
          <w:sz w:val="24"/>
          <w:szCs w:val="24"/>
        </w:rPr>
      </w:pPr>
      <w:r>
        <w:rPr>
          <w:sz w:val="24"/>
          <w:szCs w:val="24"/>
        </w:rPr>
        <w:t>The r</w:t>
      </w:r>
      <w:r w:rsidR="007303E4" w:rsidRPr="00F4580E">
        <w:rPr>
          <w:sz w:val="24"/>
          <w:szCs w:val="24"/>
        </w:rPr>
        <w:t>ate of liquid water saturation</w:t>
      </w:r>
      <w:r w:rsidR="007A090F" w:rsidRPr="00F4580E">
        <w:rPr>
          <w:sz w:val="24"/>
          <w:szCs w:val="24"/>
        </w:rPr>
        <w:t xml:space="preserve"> </w:t>
      </w:r>
      <w:r>
        <w:rPr>
          <w:sz w:val="24"/>
          <w:szCs w:val="24"/>
        </w:rPr>
        <w:t>change</w:t>
      </w:r>
      <w:r w:rsidRPr="00F4580E">
        <w:rPr>
          <w:sz w:val="24"/>
          <w:szCs w:val="24"/>
        </w:rPr>
        <w:t xml:space="preserve"> </w:t>
      </w:r>
      <w:r w:rsidR="00A82A18" w:rsidRPr="00F4580E">
        <w:rPr>
          <w:sz w:val="24"/>
          <w:szCs w:val="24"/>
        </w:rPr>
        <w:t xml:space="preserve">in the cathode CL </w:t>
      </w:r>
      <w:r w:rsidR="007A090F" w:rsidRPr="00F4580E">
        <w:rPr>
          <w:sz w:val="24"/>
          <w:szCs w:val="24"/>
        </w:rPr>
        <w:t>is</w:t>
      </w:r>
      <w:r w:rsidR="007303E4" w:rsidRPr="00F4580E">
        <w:rPr>
          <w:sz w:val="24"/>
          <w:szCs w:val="24"/>
        </w:rPr>
        <w:t>:</w:t>
      </w:r>
    </w:p>
    <w:p w14:paraId="47B481F1" w14:textId="4FAA1C30" w:rsidR="002848B3" w:rsidRPr="00F4580E" w:rsidRDefault="002848B3" w:rsidP="00F4580E">
      <w:pPr>
        <w:pStyle w:val="affa"/>
        <w:spacing w:before="240" w:after="240"/>
        <w:ind w:firstLine="482"/>
        <w:jc w:val="center"/>
        <w:rPr>
          <w:rFonts w:ascii="Times New Roman" w:hAnsi="Times New Roman" w:cs="Times New Roman"/>
          <w:sz w:val="24"/>
          <w:szCs w:val="24"/>
        </w:rPr>
      </w:pPr>
      <w:r w:rsidRPr="00F4580E">
        <w:rPr>
          <w:rFonts w:ascii="Cambria Math" w:hAnsi="Cambria Math" w:cs="Times New Roman"/>
          <w:sz w:val="24"/>
          <w:szCs w:val="24"/>
        </w:rPr>
        <w:tab/>
      </w:r>
      <m:oMath>
        <m:sSup>
          <m:sSupPr>
            <m:ctrlPr>
              <w:rPr>
                <w:rFonts w:ascii="Cambria Math" w:hAnsi="Cambria Math" w:cs="Times New Roman"/>
                <w:sz w:val="24"/>
                <w:szCs w:val="24"/>
              </w:rPr>
            </m:ctrlPr>
          </m:sSupPr>
          <m:e>
            <m:acc>
              <m:accPr>
                <m:chr m:val="̇"/>
                <m:ctrlPr>
                  <w:rPr>
                    <w:rFonts w:ascii="Cambria Math" w:hAnsi="Cambria Math" w:cs="Times New Roman"/>
                    <w:sz w:val="24"/>
                    <w:szCs w:val="24"/>
                  </w:rPr>
                </m:ctrlPr>
              </m:accPr>
              <m:e>
                <m:r>
                  <w:rPr>
                    <w:rFonts w:ascii="Cambria Math" w:hAnsi="Cambria Math" w:cs="Times New Roman"/>
                    <w:sz w:val="24"/>
                    <w:szCs w:val="24"/>
                  </w:rPr>
                  <m:t>s</m:t>
                </m:r>
              </m:e>
            </m:acc>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p>
        <m:r>
          <m:rPr>
            <m:sty m:val="p"/>
          </m:rP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sz w:val="24"/>
                    <w:szCs w:val="24"/>
                  </w:rPr>
                </m:ctrlPr>
              </m:sSubPr>
              <m:e>
                <m:r>
                  <w:rPr>
                    <w:rFonts w:ascii="Cambria Math" w:hAnsi="Cambria Math" w:cs="Times New Roman"/>
                    <w:sz w:val="24"/>
                    <w:szCs w:val="24"/>
                  </w:rPr>
                  <m:t>M</m:t>
                </m:r>
              </m:e>
              <m:sub>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Sub>
          </m:num>
          <m:den>
            <m:sSub>
              <m:sSubPr>
                <m:ctrlPr>
                  <w:rPr>
                    <w:rFonts w:ascii="Cambria Math" w:hAnsi="Cambria Math" w:cs="Times New Roman"/>
                    <w:sz w:val="24"/>
                    <w:szCs w:val="24"/>
                  </w:rPr>
                </m:ctrlPr>
              </m:sSubPr>
              <m:e>
                <m:r>
                  <w:rPr>
                    <w:rFonts w:ascii="Cambria Math" w:hAnsi="Cambria Math" w:cs="Times New Roman"/>
                    <w:sz w:val="24"/>
                    <w:szCs w:val="24"/>
                  </w:rPr>
                  <m:t>ρ</m:t>
                </m:r>
              </m:e>
              <m:sub>
                <m:r>
                  <w:rPr>
                    <w:rFonts w:ascii="Cambria Math" w:hAnsi="Cambria Math" w:cs="Times New Roman"/>
                    <w:sz w:val="24"/>
                    <w:szCs w:val="24"/>
                  </w:rPr>
                  <m:t>l</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Sub>
            <m:sSup>
              <m:sSupPr>
                <m:ctrlPr>
                  <w:rPr>
                    <w:rFonts w:ascii="Cambria Math" w:hAnsi="Cambria Math" w:cs="Times New Roman"/>
                    <w:sz w:val="24"/>
                    <w:szCs w:val="24"/>
                  </w:rPr>
                </m:ctrlPr>
              </m:sSupPr>
              <m:e>
                <m:r>
                  <w:rPr>
                    <w:rFonts w:ascii="Cambria Math" w:hAnsi="Cambria Math" w:cs="Times New Roman"/>
                    <w:sz w:val="24"/>
                    <w:szCs w:val="24"/>
                  </w:rPr>
                  <m:t>V</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p>
            <m:sSup>
              <m:sSupPr>
                <m:ctrlPr>
                  <w:rPr>
                    <w:rFonts w:ascii="Cambria Math" w:hAnsi="Cambria Math" w:cs="Times New Roman"/>
                    <w:sz w:val="24"/>
                    <w:szCs w:val="24"/>
                  </w:rPr>
                </m:ctrlPr>
              </m:sSupPr>
              <m:e>
                <m:r>
                  <w:rPr>
                    <w:rFonts w:ascii="Cambria Math" w:hAnsi="Cambria Math" w:cs="Times New Roman"/>
                    <w:sz w:val="24"/>
                    <w:szCs w:val="24"/>
                  </w:rPr>
                  <m:t>ε</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p>
          </m:den>
        </m:f>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l</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g</m:t>
            </m:r>
            <m:r>
              <m:rPr>
                <m:sty m:val="p"/>
              </m:rPr>
              <w:rPr>
                <w:rFonts w:ascii="Cambria Math" w:hAnsi="Cambria Math" w:cs="Times New Roman"/>
                <w:sz w:val="24"/>
                <w:szCs w:val="24"/>
              </w:rPr>
              <m:t>2</m:t>
            </m:r>
            <m:r>
              <w:rPr>
                <w:rFonts w:ascii="Cambria Math" w:hAnsi="Cambria Math" w:cs="Times New Roman"/>
                <w:sz w:val="24"/>
                <w:szCs w:val="24"/>
              </w:rPr>
              <m:t>cl</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m</m:t>
            </m:r>
            <m:r>
              <m:rPr>
                <m:sty m:val="p"/>
              </m:rPr>
              <w:rPr>
                <w:rFonts w:ascii="Cambria Math" w:hAnsi="Cambria Math" w:cs="Times New Roman"/>
                <w:sz w:val="24"/>
                <w:szCs w:val="24"/>
              </w:rPr>
              <m:t>2</m:t>
            </m:r>
            <m:r>
              <w:rPr>
                <w:rFonts w:ascii="Cambria Math" w:hAnsi="Cambria Math" w:cs="Times New Roman"/>
                <w:sz w:val="24"/>
                <w:szCs w:val="24"/>
              </w:rPr>
              <m:t>l</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g</m:t>
            </m:r>
            <m:r>
              <m:rPr>
                <m:sty m:val="p"/>
              </m:rPr>
              <w:rPr>
                <w:rFonts w:ascii="Cambria Math" w:hAnsi="Cambria Math" w:cs="Times New Roman"/>
                <w:sz w:val="24"/>
                <w:szCs w:val="24"/>
              </w:rPr>
              <m:t>2</m:t>
            </m:r>
            <m:r>
              <w:rPr>
                <w:rFonts w:ascii="Cambria Math" w:hAnsi="Cambria Math" w:cs="Times New Roman"/>
                <w:sz w:val="24"/>
                <w:szCs w:val="24"/>
              </w:rPr>
              <m:t>l</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bSup>
        <m:r>
          <m:rPr>
            <m:sty m:val="p"/>
          </m:rPr>
          <w:rPr>
            <w:rFonts w:ascii="Cambria Math" w:hAnsi="Cambria Math" w:cs="Times New Roman"/>
            <w:sz w:val="24"/>
            <w:szCs w:val="24"/>
          </w:rPr>
          <m:t>)</m:t>
        </m:r>
      </m:oMath>
      <w:r w:rsidRPr="00F4580E">
        <w:rPr>
          <w:rFonts w:ascii="Cambria Math" w:hAnsi="Cambria Math" w:cs="Times New Roman"/>
          <w:sz w:val="24"/>
          <w:szCs w:val="24"/>
        </w:rPr>
        <w:tab/>
      </w:r>
      <w:r w:rsidR="00BB7535" w:rsidRPr="00F4580E">
        <w:rPr>
          <w:rFonts w:ascii="Times New Roman" w:hAnsi="Times New Roman" w:cs="Times New Roman"/>
          <w:sz w:val="24"/>
          <w:szCs w:val="24"/>
        </w:rPr>
        <w:t>(40)</w:t>
      </w:r>
    </w:p>
    <w:p w14:paraId="047C1DC3" w14:textId="2494BE11" w:rsidR="00592FFE" w:rsidRPr="00A87C7F" w:rsidRDefault="00592FFE" w:rsidP="00A87C7F">
      <w:pPr>
        <w:pStyle w:val="a0"/>
        <w:ind w:firstLine="238"/>
        <w:rPr>
          <w:sz w:val="24"/>
          <w:szCs w:val="24"/>
        </w:rPr>
      </w:pPr>
      <w:r w:rsidRPr="00A87C7F">
        <w:rPr>
          <w:rFonts w:hint="eastAsia"/>
          <w:sz w:val="24"/>
          <w:szCs w:val="24"/>
        </w:rPr>
        <w:t>W</w:t>
      </w:r>
      <w:r w:rsidRPr="00A87C7F">
        <w:rPr>
          <w:sz w:val="24"/>
          <w:szCs w:val="24"/>
        </w:rPr>
        <w:t xml:space="preserve">here </w:t>
      </w:r>
      <m:oMath>
        <m:sSup>
          <m:sSupPr>
            <m:ctrlPr>
              <w:rPr>
                <w:rFonts w:ascii="Cambria Math" w:hAnsi="Cambria Math"/>
                <w:sz w:val="24"/>
                <w:szCs w:val="24"/>
              </w:rPr>
            </m:ctrlPr>
          </m:sSupPr>
          <m:e>
            <m:acc>
              <m:accPr>
                <m:chr m:val="̇"/>
                <m:ctrlPr>
                  <w:rPr>
                    <w:rFonts w:ascii="Cambria Math" w:hAnsi="Cambria Math"/>
                    <w:sz w:val="24"/>
                    <w:szCs w:val="24"/>
                  </w:rPr>
                </m:ctrlPr>
              </m:accPr>
              <m:e>
                <m:r>
                  <w:rPr>
                    <w:rFonts w:ascii="Cambria Math" w:hAnsi="Cambria Math"/>
                    <w:sz w:val="24"/>
                    <w:szCs w:val="24"/>
                  </w:rPr>
                  <m:t>s</m:t>
                </m:r>
              </m:e>
            </m:acc>
          </m:e>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cl</m:t>
            </m:r>
          </m:sup>
        </m:sSup>
      </m:oMath>
      <w:r w:rsidR="0021363A" w:rsidRPr="00A87C7F">
        <w:rPr>
          <w:rFonts w:hint="eastAsia"/>
          <w:sz w:val="24"/>
          <w:szCs w:val="24"/>
        </w:rPr>
        <w:t xml:space="preserve"> i</w:t>
      </w:r>
      <w:proofErr w:type="spellStart"/>
      <w:r w:rsidR="00EF0129" w:rsidRPr="00A87C7F">
        <w:rPr>
          <w:rFonts w:hint="eastAsia"/>
          <w:sz w:val="24"/>
          <w:szCs w:val="24"/>
        </w:rPr>
        <w:t>s</w:t>
      </w:r>
      <w:proofErr w:type="spellEnd"/>
      <w:r w:rsidR="0021363A" w:rsidRPr="00A87C7F">
        <w:rPr>
          <w:sz w:val="24"/>
          <w:szCs w:val="24"/>
        </w:rPr>
        <w:t xml:space="preserve"> the rate of</w:t>
      </w:r>
      <w:r w:rsidR="00A82A18" w:rsidRPr="00A87C7F">
        <w:rPr>
          <w:sz w:val="24"/>
          <w:szCs w:val="24"/>
        </w:rPr>
        <w:t xml:space="preserve"> </w:t>
      </w:r>
      <w:r w:rsidR="0021363A" w:rsidRPr="00A87C7F">
        <w:rPr>
          <w:sz w:val="24"/>
          <w:szCs w:val="24"/>
        </w:rPr>
        <w:t>liquid water saturation</w:t>
      </w:r>
      <w:r w:rsidR="00A82A18" w:rsidRPr="00A87C7F">
        <w:rPr>
          <w:sz w:val="24"/>
          <w:szCs w:val="24"/>
        </w:rPr>
        <w:t xml:space="preserve"> change</w:t>
      </w:r>
      <w:r w:rsidR="0021363A" w:rsidRPr="00A87C7F">
        <w:rPr>
          <w:sz w:val="24"/>
          <w:szCs w:val="24"/>
        </w:rPr>
        <w:t>.</w:t>
      </w:r>
    </w:p>
    <w:p w14:paraId="04A00E2D" w14:textId="449518A4" w:rsidR="00893C12" w:rsidRPr="00A87C7F" w:rsidRDefault="00A82A18" w:rsidP="00A87C7F">
      <w:pPr>
        <w:pStyle w:val="a0"/>
        <w:ind w:firstLine="238"/>
        <w:rPr>
          <w:sz w:val="24"/>
          <w:szCs w:val="24"/>
        </w:rPr>
      </w:pPr>
      <w:r w:rsidRPr="00A87C7F">
        <w:rPr>
          <w:sz w:val="24"/>
          <w:szCs w:val="24"/>
        </w:rPr>
        <w:t>The r</w:t>
      </w:r>
      <w:r w:rsidR="00893C12" w:rsidRPr="00A87C7F">
        <w:rPr>
          <w:sz w:val="24"/>
          <w:szCs w:val="24"/>
        </w:rPr>
        <w:t>ate of change of water content in the membrane</w:t>
      </w:r>
      <w:r w:rsidR="007A090F" w:rsidRPr="00A87C7F">
        <w:rPr>
          <w:sz w:val="24"/>
          <w:szCs w:val="24"/>
        </w:rPr>
        <w:t xml:space="preserve"> is</w:t>
      </w:r>
      <w:r w:rsidR="00893C12" w:rsidRPr="00A87C7F">
        <w:rPr>
          <w:sz w:val="24"/>
          <w:szCs w:val="24"/>
        </w:rPr>
        <w:t>:</w:t>
      </w:r>
    </w:p>
    <w:p w14:paraId="1A58BBB8" w14:textId="71DE4934" w:rsidR="003B1AEF" w:rsidRPr="00A87C7F" w:rsidRDefault="002848B3" w:rsidP="00A87C7F">
      <w:pPr>
        <w:pStyle w:val="affa"/>
        <w:spacing w:before="240" w:after="240"/>
        <w:ind w:firstLine="482"/>
        <w:jc w:val="center"/>
        <w:rPr>
          <w:rFonts w:ascii="Times New Roman" w:hAnsi="Times New Roman" w:cs="Times New Roman"/>
          <w:sz w:val="24"/>
          <w:szCs w:val="24"/>
        </w:rPr>
      </w:pPr>
      <w:r w:rsidRPr="00A87C7F">
        <w:rPr>
          <w:rFonts w:ascii="Cambria Math" w:hAnsi="Cambria Math" w:cs="Times New Roman"/>
          <w:sz w:val="24"/>
          <w:szCs w:val="24"/>
        </w:rPr>
        <w:tab/>
      </w:r>
      <m:oMath>
        <m:sSup>
          <m:sSupPr>
            <m:ctrlPr>
              <w:rPr>
                <w:rFonts w:ascii="Cambria Math" w:hAnsi="Cambria Math" w:cs="Times New Roman"/>
                <w:sz w:val="24"/>
                <w:szCs w:val="24"/>
              </w:rPr>
            </m:ctrlPr>
          </m:sSupPr>
          <m:e>
            <m:acc>
              <m:accPr>
                <m:chr m:val="̇"/>
                <m:ctrlPr>
                  <w:rPr>
                    <w:rFonts w:ascii="Cambria Math" w:hAnsi="Cambria Math" w:cs="Times New Roman"/>
                    <w:sz w:val="24"/>
                    <w:szCs w:val="24"/>
                  </w:rPr>
                </m:ctrlPr>
              </m:accPr>
              <m:e>
                <m:r>
                  <w:rPr>
                    <w:rFonts w:ascii="Cambria Math" w:hAnsi="Cambria Math" w:cs="Times New Roman"/>
                    <w:sz w:val="24"/>
                    <w:szCs w:val="24"/>
                  </w:rPr>
                  <m:t>λ</m:t>
                </m:r>
              </m:e>
            </m:acc>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p>
        <m:r>
          <m:rPr>
            <m:sty m:val="p"/>
          </m:rP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sz w:val="24"/>
                    <w:szCs w:val="24"/>
                  </w:rPr>
                </m:ctrlPr>
              </m:sSubPr>
              <m:e>
                <m:r>
                  <w:rPr>
                    <w:rFonts w:ascii="Cambria Math" w:hAnsi="Cambria Math" w:cs="Times New Roman"/>
                    <w:sz w:val="24"/>
                    <w:szCs w:val="24"/>
                  </w:rPr>
                  <m:t>M</m:t>
                </m:r>
              </m:e>
              <m:sub>
                <m:r>
                  <w:rPr>
                    <w:rFonts w:ascii="Cambria Math" w:hAnsi="Cambria Math" w:cs="Times New Roman"/>
                    <w:sz w:val="24"/>
                    <w:szCs w:val="24"/>
                  </w:rPr>
                  <m:t>dmem</m:t>
                </m:r>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SO</m:t>
                    </m:r>
                  </m:e>
                  <m:sub>
                    <m:r>
                      <m:rPr>
                        <m:sty m:val="p"/>
                      </m:rPr>
                      <w:rPr>
                        <w:rFonts w:ascii="Cambria Math" w:hAnsi="Cambria Math" w:cs="Times New Roman"/>
                        <w:sz w:val="24"/>
                        <w:szCs w:val="24"/>
                      </w:rPr>
                      <m:t>3</m:t>
                    </m:r>
                  </m:sub>
                  <m:sup>
                    <m:r>
                      <m:rPr>
                        <m:sty m:val="p"/>
                      </m:rPr>
                      <w:rPr>
                        <w:rFonts w:ascii="Cambria Math" w:hAnsi="Cambria Math" w:cs="Times New Roman"/>
                        <w:sz w:val="24"/>
                        <w:szCs w:val="24"/>
                      </w:rPr>
                      <m:t>-</m:t>
                    </m:r>
                  </m:sup>
                </m:sSubSup>
              </m:sub>
            </m:sSub>
          </m:num>
          <m:den>
            <m:sSub>
              <m:sSubPr>
                <m:ctrlPr>
                  <w:rPr>
                    <w:rFonts w:ascii="Cambria Math" w:hAnsi="Cambria Math" w:cs="Times New Roman"/>
                    <w:sz w:val="24"/>
                    <w:szCs w:val="24"/>
                  </w:rPr>
                </m:ctrlPr>
              </m:sSubPr>
              <m:e>
                <m:r>
                  <w:rPr>
                    <w:rFonts w:ascii="Cambria Math" w:hAnsi="Cambria Math" w:cs="Times New Roman"/>
                    <w:sz w:val="24"/>
                    <w:szCs w:val="24"/>
                  </w:rPr>
                  <m:t>ρ</m:t>
                </m:r>
              </m:e>
              <m:sub>
                <m:r>
                  <w:rPr>
                    <w:rFonts w:ascii="Cambria Math" w:hAnsi="Cambria Math" w:cs="Times New Roman"/>
                    <w:sz w:val="24"/>
                    <w:szCs w:val="24"/>
                  </w:rPr>
                  <m:t>dmem</m:t>
                </m:r>
              </m:sub>
            </m:sSub>
            <m:sSup>
              <m:sSupPr>
                <m:ctrlPr>
                  <w:rPr>
                    <w:rFonts w:ascii="Cambria Math" w:hAnsi="Cambria Math" w:cs="Times New Roman"/>
                    <w:sz w:val="24"/>
                    <w:szCs w:val="24"/>
                  </w:rPr>
                </m:ctrlPr>
              </m:sSupPr>
              <m:e>
                <m:r>
                  <w:rPr>
                    <w:rFonts w:ascii="Cambria Math" w:hAnsi="Cambria Math" w:cs="Times New Roman"/>
                    <w:sz w:val="24"/>
                    <w:szCs w:val="24"/>
                  </w:rPr>
                  <m:t>V</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p>
            <m:sSubSup>
              <m:sSubSupPr>
                <m:ctrlPr>
                  <w:rPr>
                    <w:rFonts w:ascii="Cambria Math" w:hAnsi="Cambria Math" w:cs="Times New Roman"/>
                    <w:sz w:val="24"/>
                    <w:szCs w:val="24"/>
                  </w:rPr>
                </m:ctrlPr>
              </m:sSubSupPr>
              <m:e>
                <m:r>
                  <w:rPr>
                    <w:rFonts w:ascii="Cambria Math" w:hAnsi="Cambria Math" w:cs="Times New Roman"/>
                    <w:sz w:val="24"/>
                    <w:szCs w:val="24"/>
                  </w:rPr>
                  <m:t>P</m:t>
                </m:r>
              </m:e>
              <m:sub>
                <m:r>
                  <w:rPr>
                    <w:rFonts w:ascii="Cambria Math" w:hAnsi="Cambria Math" w:cs="Times New Roman"/>
                    <w:sz w:val="24"/>
                    <w:szCs w:val="24"/>
                  </w:rPr>
                  <m:t>mem</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bSup>
          </m:den>
        </m:f>
        <m:r>
          <m:rPr>
            <m:sty m:val="p"/>
          </m:rPr>
          <w:rPr>
            <w:rFonts w:ascii="Cambria Math" w:hAnsi="Cambria Math" w:cs="Times New Roman"/>
            <w:sz w:val="24"/>
            <w:szCs w:val="24"/>
          </w:rPr>
          <m:t>(</m:t>
        </m:r>
        <m:f>
          <m:fPr>
            <m:ctrlPr>
              <w:rPr>
                <w:rFonts w:ascii="Cambria Math" w:hAnsi="Cambria Math" w:cs="Times New Roman"/>
                <w:sz w:val="24"/>
                <w:szCs w:val="24"/>
              </w:rPr>
            </m:ctrlPr>
          </m:fPr>
          <m:num>
            <m:sSup>
              <m:sSupPr>
                <m:ctrlPr>
                  <w:rPr>
                    <w:rFonts w:ascii="Cambria Math" w:hAnsi="Cambria Math" w:cs="Times New Roman"/>
                    <w:sz w:val="24"/>
                    <w:szCs w:val="24"/>
                  </w:rPr>
                </m:ctrlPr>
              </m:sSupPr>
              <m:e>
                <m:r>
                  <w:rPr>
                    <w:rFonts w:ascii="Cambria Math" w:hAnsi="Cambria Math" w:cs="Times New Roman"/>
                    <w:sz w:val="24"/>
                    <w:szCs w:val="24"/>
                  </w:rPr>
                  <m:t>I</m:t>
                </m:r>
              </m:e>
              <m:sup>
                <m:r>
                  <w:rPr>
                    <w:rFonts w:ascii="Cambria Math" w:hAnsi="Cambria Math" w:cs="Times New Roman"/>
                    <w:sz w:val="24"/>
                    <w:szCs w:val="24"/>
                  </w:rPr>
                  <m:t>fc</m:t>
                </m:r>
              </m:sup>
            </m:sSup>
          </m:num>
          <m:den>
            <m:r>
              <m:rPr>
                <m:sty m:val="p"/>
              </m:rPr>
              <w:rPr>
                <w:rFonts w:ascii="Cambria Math" w:hAnsi="Cambria Math" w:cs="Times New Roman"/>
                <w:sz w:val="24"/>
                <w:szCs w:val="24"/>
              </w:rPr>
              <m:t>2</m:t>
            </m:r>
            <m:r>
              <w:rPr>
                <w:rFonts w:ascii="Cambria Math" w:hAnsi="Cambria Math" w:cs="Times New Roman"/>
                <w:sz w:val="24"/>
                <w:szCs w:val="24"/>
              </w:rPr>
              <m:t>F</m:t>
            </m:r>
          </m:den>
        </m:f>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m</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r>
              <m:rPr>
                <m:sty m:val="p"/>
              </m:rPr>
              <w:rPr>
                <w:rFonts w:ascii="Cambria Math" w:hAnsi="Cambria Math" w:cs="Times New Roman"/>
                <w:sz w:val="24"/>
                <w:szCs w:val="24"/>
              </w:rPr>
              <m:t>2</m:t>
            </m:r>
            <m:r>
              <w:rPr>
                <w:rFonts w:ascii="Cambria Math" w:hAnsi="Cambria Math" w:cs="Times New Roman"/>
                <w:sz w:val="24"/>
                <w:szCs w:val="24"/>
              </w:rPr>
              <m:t>mem</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m</m:t>
            </m:r>
            <m:r>
              <m:rPr>
                <m:sty m:val="p"/>
              </m:rPr>
              <w:rPr>
                <w:rFonts w:ascii="Cambria Math" w:hAnsi="Cambria Math" w:cs="Times New Roman"/>
                <w:sz w:val="24"/>
                <w:szCs w:val="24"/>
              </w:rPr>
              <m:t>2</m:t>
            </m:r>
            <m:r>
              <w:rPr>
                <w:rFonts w:ascii="Cambria Math" w:hAnsi="Cambria Math" w:cs="Times New Roman"/>
                <w:sz w:val="24"/>
                <w:szCs w:val="24"/>
              </w:rPr>
              <m:t>g</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m</m:t>
            </m:r>
            <m:r>
              <m:rPr>
                <m:sty m:val="p"/>
              </m:rPr>
              <w:rPr>
                <w:rFonts w:ascii="Cambria Math" w:hAnsi="Cambria Math" w:cs="Times New Roman"/>
                <w:sz w:val="24"/>
                <w:szCs w:val="24"/>
              </w:rPr>
              <m:t>2</m:t>
            </m:r>
            <m:r>
              <w:rPr>
                <w:rFonts w:ascii="Cambria Math" w:hAnsi="Cambria Math" w:cs="Times New Roman"/>
                <w:sz w:val="24"/>
                <w:szCs w:val="24"/>
              </w:rPr>
              <m:t>l</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bSup>
        <m:r>
          <m:rPr>
            <m:sty m:val="p"/>
          </m:rPr>
          <w:rPr>
            <w:rFonts w:ascii="Cambria Math" w:hAnsi="Cambria Math" w:cs="Times New Roman"/>
            <w:sz w:val="24"/>
            <w:szCs w:val="24"/>
          </w:rPr>
          <m:t>)</m:t>
        </m:r>
      </m:oMath>
      <w:r w:rsidRPr="00A87C7F">
        <w:rPr>
          <w:rFonts w:ascii="Cambria Math" w:hAnsi="Cambria Math" w:cs="Times New Roman"/>
          <w:sz w:val="24"/>
          <w:szCs w:val="24"/>
        </w:rPr>
        <w:tab/>
      </w:r>
      <w:r w:rsidR="00E909E5" w:rsidRPr="00A87C7F">
        <w:rPr>
          <w:rFonts w:ascii="Times New Roman" w:hAnsi="Times New Roman" w:cs="Times New Roman"/>
          <w:sz w:val="24"/>
          <w:szCs w:val="24"/>
        </w:rPr>
        <w:t>(41)</w:t>
      </w:r>
    </w:p>
    <w:p w14:paraId="3A7AD0C5" w14:textId="62AB5C63" w:rsidR="004D593A" w:rsidRPr="00A87C7F" w:rsidRDefault="007472C2" w:rsidP="00A87C7F">
      <w:pPr>
        <w:pStyle w:val="a0"/>
        <w:ind w:firstLine="238"/>
        <w:rPr>
          <w:sz w:val="24"/>
          <w:szCs w:val="24"/>
        </w:rPr>
      </w:pPr>
      <w:r w:rsidRPr="00A87C7F">
        <w:rPr>
          <w:rFonts w:hint="eastAsia"/>
          <w:sz w:val="24"/>
          <w:szCs w:val="24"/>
        </w:rPr>
        <w:t>W</w:t>
      </w:r>
      <w:r w:rsidRPr="00A87C7F">
        <w:rPr>
          <w:sz w:val="24"/>
          <w:szCs w:val="24"/>
        </w:rPr>
        <w:t>here</w:t>
      </w:r>
      <w:r w:rsidR="00CC14A2" w:rsidRPr="00A87C7F">
        <w:rPr>
          <w:sz w:val="24"/>
          <w:szCs w:val="24"/>
        </w:rPr>
        <w:t xml:space="preserve"> </w:t>
      </w:r>
      <m:oMath>
        <m:sSup>
          <m:sSupPr>
            <m:ctrlPr>
              <w:rPr>
                <w:rFonts w:ascii="Cambria Math" w:hAnsi="Cambria Math"/>
                <w:sz w:val="24"/>
                <w:szCs w:val="24"/>
              </w:rPr>
            </m:ctrlPr>
          </m:sSupPr>
          <m:e>
            <m:acc>
              <m:accPr>
                <m:chr m:val="̇"/>
                <m:ctrlPr>
                  <w:rPr>
                    <w:rFonts w:ascii="Cambria Math" w:hAnsi="Cambria Math"/>
                    <w:sz w:val="24"/>
                    <w:szCs w:val="24"/>
                  </w:rPr>
                </m:ctrlPr>
              </m:accPr>
              <m:e>
                <m:r>
                  <w:rPr>
                    <w:rFonts w:ascii="Cambria Math" w:hAnsi="Cambria Math"/>
                    <w:sz w:val="24"/>
                    <w:szCs w:val="24"/>
                  </w:rPr>
                  <m:t>λ</m:t>
                </m:r>
              </m:e>
            </m:acc>
          </m:e>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cl</m:t>
            </m:r>
          </m:sup>
        </m:sSup>
      </m:oMath>
      <w:r w:rsidRPr="00A87C7F">
        <w:rPr>
          <w:sz w:val="24"/>
          <w:szCs w:val="24"/>
        </w:rPr>
        <w:t xml:space="preserve"> is the rate of change of water content in the membrane.</w:t>
      </w:r>
    </w:p>
    <w:p w14:paraId="7A97BC67" w14:textId="52E9DA70" w:rsidR="00C312CF" w:rsidRPr="00A87C7F" w:rsidRDefault="005D20B7" w:rsidP="00B67E4D">
      <w:pPr>
        <w:pStyle w:val="2"/>
        <w:numPr>
          <w:ilvl w:val="0"/>
          <w:numId w:val="0"/>
        </w:numPr>
        <w:spacing w:beforeLines="0" w:before="0" w:afterLines="0" w:after="0" w:line="300" w:lineRule="auto"/>
        <w:rPr>
          <w:i/>
          <w:iCs w:val="0"/>
          <w:sz w:val="24"/>
          <w:szCs w:val="24"/>
        </w:rPr>
      </w:pPr>
      <w:r w:rsidRPr="00A87C7F">
        <w:rPr>
          <w:i/>
          <w:iCs w:val="0"/>
          <w:sz w:val="24"/>
          <w:szCs w:val="24"/>
        </w:rPr>
        <w:t>2.2</w:t>
      </w:r>
      <w:r w:rsidRPr="00A87C7F">
        <w:rPr>
          <w:sz w:val="24"/>
          <w:szCs w:val="24"/>
        </w:rPr>
        <w:t xml:space="preserve"> </w:t>
      </w:r>
      <w:r w:rsidR="006907A3" w:rsidRPr="00A87C7F">
        <w:rPr>
          <w:i/>
          <w:iCs w:val="0"/>
          <w:sz w:val="24"/>
          <w:szCs w:val="24"/>
        </w:rPr>
        <w:t>Anode Model</w:t>
      </w:r>
    </w:p>
    <w:p w14:paraId="25BFE38A" w14:textId="06A096E4" w:rsidR="00537624" w:rsidRPr="00A87C7F" w:rsidRDefault="00845A22" w:rsidP="00A87C7F">
      <w:pPr>
        <w:pStyle w:val="a0"/>
        <w:ind w:firstLine="238"/>
        <w:rPr>
          <w:sz w:val="24"/>
          <w:szCs w:val="24"/>
        </w:rPr>
      </w:pPr>
      <w:r w:rsidRPr="00A87C7F">
        <w:rPr>
          <w:sz w:val="24"/>
          <w:szCs w:val="24"/>
        </w:rPr>
        <w:t>In a fuel cell system with an anode recirculation loop,</w:t>
      </w:r>
      <w:r w:rsidR="00570922" w:rsidRPr="00A87C7F">
        <w:rPr>
          <w:sz w:val="24"/>
          <w:szCs w:val="24"/>
        </w:rPr>
        <w:t xml:space="preserve"> t</w:t>
      </w:r>
      <w:r w:rsidR="00537624" w:rsidRPr="00A87C7F">
        <w:rPr>
          <w:sz w:val="24"/>
          <w:szCs w:val="24"/>
        </w:rPr>
        <w:t>he water vapor flow rate at the stack inlet is equal to the water vapor flow rate at the outlet:</w:t>
      </w:r>
    </w:p>
    <w:p w14:paraId="76DA6C37" w14:textId="5628A28D" w:rsidR="002848B3" w:rsidRPr="00A87C7F" w:rsidRDefault="002848B3" w:rsidP="00A87C7F">
      <w:pPr>
        <w:pStyle w:val="affa"/>
        <w:spacing w:before="240" w:after="240"/>
        <w:ind w:firstLine="482"/>
        <w:jc w:val="center"/>
        <w:rPr>
          <w:rFonts w:ascii="Times New Roman" w:hAnsi="Times New Roman" w:cs="Times New Roman"/>
          <w:sz w:val="24"/>
          <w:szCs w:val="24"/>
        </w:rPr>
      </w:pPr>
      <w:r w:rsidRPr="00A87C7F">
        <w:rPr>
          <w:rFonts w:ascii="Cambria Math" w:hAnsi="Cambria Math" w:cs="Times New Roman"/>
          <w:sz w:val="24"/>
          <w:szCs w:val="24"/>
        </w:rPr>
        <w:tab/>
      </w:r>
      <m:oMath>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g</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an</m:t>
            </m:r>
            <m:r>
              <m:rPr>
                <m:sty m:val="p"/>
              </m:rPr>
              <w:rPr>
                <w:rFonts w:ascii="Cambria Math" w:hAnsi="Cambria Math" w:cs="Times New Roman"/>
                <w:sz w:val="24"/>
                <w:szCs w:val="24"/>
              </w:rPr>
              <m:t>,</m:t>
            </m:r>
            <m:r>
              <w:rPr>
                <w:rFonts w:ascii="Cambria Math" w:hAnsi="Cambria Math" w:cs="Times New Roman"/>
                <w:sz w:val="24"/>
                <w:szCs w:val="24"/>
              </w:rPr>
              <m:t>in</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g</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an</m:t>
            </m:r>
            <m:r>
              <m:rPr>
                <m:sty m:val="p"/>
              </m:rPr>
              <w:rPr>
                <w:rFonts w:ascii="Cambria Math" w:hAnsi="Cambria Math" w:cs="Times New Roman"/>
                <w:sz w:val="24"/>
                <w:szCs w:val="24"/>
              </w:rPr>
              <m:t>,</m:t>
            </m:r>
            <m:r>
              <w:rPr>
                <w:rFonts w:ascii="Cambria Math" w:hAnsi="Cambria Math" w:cs="Times New Roman"/>
                <w:sz w:val="24"/>
                <w:szCs w:val="24"/>
              </w:rPr>
              <m:t>out</m:t>
            </m:r>
          </m:sup>
        </m:sSubSup>
      </m:oMath>
      <w:r w:rsidRPr="00A87C7F">
        <w:rPr>
          <w:rFonts w:ascii="Cambria Math" w:hAnsi="Cambria Math" w:cs="Times New Roman"/>
          <w:sz w:val="24"/>
          <w:szCs w:val="24"/>
        </w:rPr>
        <w:tab/>
      </w:r>
      <w:r w:rsidR="00624FD3" w:rsidRPr="00A87C7F">
        <w:rPr>
          <w:rFonts w:ascii="Times New Roman" w:hAnsi="Times New Roman" w:cs="Times New Roman"/>
          <w:sz w:val="24"/>
          <w:szCs w:val="24"/>
        </w:rPr>
        <w:t>(42)</w:t>
      </w:r>
    </w:p>
    <w:p w14:paraId="24D3FA33" w14:textId="31AB2D8D" w:rsidR="00B7681D" w:rsidRPr="00A87C7F" w:rsidRDefault="00B35A17" w:rsidP="00A87C7F">
      <w:pPr>
        <w:pStyle w:val="a0"/>
        <w:ind w:firstLine="238"/>
        <w:rPr>
          <w:sz w:val="24"/>
          <w:szCs w:val="24"/>
        </w:rPr>
      </w:pPr>
      <w:r w:rsidRPr="00A87C7F">
        <w:rPr>
          <w:rFonts w:hint="eastAsia"/>
          <w:sz w:val="24"/>
          <w:szCs w:val="24"/>
        </w:rPr>
        <w:t>W</w:t>
      </w:r>
      <w:r w:rsidRPr="00A87C7F">
        <w:rPr>
          <w:sz w:val="24"/>
          <w:szCs w:val="24"/>
        </w:rPr>
        <w:t>here</w:t>
      </w:r>
      <w:r w:rsidR="00D91DB2" w:rsidRPr="00A87C7F">
        <w:rPr>
          <w:sz w:val="24"/>
          <w:szCs w:val="24"/>
        </w:rPr>
        <w:t xml:space="preserve"> </w:t>
      </w:r>
      <m:oMath>
        <m:sSubSup>
          <m:sSubSupPr>
            <m:ctrlPr>
              <w:rPr>
                <w:rFonts w:ascii="Cambria Math" w:hAnsi="Cambria Math"/>
                <w:sz w:val="24"/>
                <w:szCs w:val="24"/>
              </w:rPr>
            </m:ctrlPr>
          </m:sSubSupPr>
          <m:e>
            <m:r>
              <w:rPr>
                <w:rFonts w:ascii="Cambria Math" w:hAnsi="Cambria Math"/>
                <w:sz w:val="24"/>
                <w:szCs w:val="24"/>
              </w:rPr>
              <m:t>Q</m:t>
            </m:r>
          </m:e>
          <m:sub>
            <m:r>
              <w:rPr>
                <w:rFonts w:ascii="Cambria Math" w:hAnsi="Cambria Math"/>
                <w:sz w:val="24"/>
                <w:szCs w:val="24"/>
              </w:rPr>
              <m:t>n</m:t>
            </m:r>
            <m:r>
              <m:rPr>
                <m:sty m:val="p"/>
              </m:rPr>
              <w:rPr>
                <w:rFonts w:ascii="Cambria Math" w:hAnsi="Cambria Math"/>
                <w:sz w:val="24"/>
                <w:szCs w:val="24"/>
              </w:rPr>
              <m:t>,</m:t>
            </m:r>
            <m:r>
              <w:rPr>
                <w:rFonts w:ascii="Cambria Math" w:hAnsi="Cambria Math"/>
                <w:sz w:val="24"/>
                <w:szCs w:val="24"/>
              </w:rPr>
              <m:t>g</m:t>
            </m:r>
            <m:sSub>
              <m:sSubPr>
                <m:ctrlPr>
                  <w:rPr>
                    <w:rFonts w:ascii="Cambria Math" w:hAnsi="Cambria Math"/>
                    <w:sz w:val="24"/>
                    <w:szCs w:val="24"/>
                  </w:rPr>
                </m:ctrlPr>
              </m:sSubPr>
              <m:e>
                <m:r>
                  <w:rPr>
                    <w:rFonts w:ascii="Cambria Math" w:hAnsi="Cambria Math"/>
                    <w:sz w:val="24"/>
                    <w:szCs w:val="24"/>
                  </w:rPr>
                  <m:t>H</m:t>
                </m:r>
              </m:e>
              <m:sub>
                <m:r>
                  <m:rPr>
                    <m:sty m:val="p"/>
                  </m:rPr>
                  <w:rPr>
                    <w:rFonts w:ascii="Cambria Math" w:hAnsi="Cambria Math"/>
                    <w:sz w:val="24"/>
                    <w:szCs w:val="24"/>
                  </w:rPr>
                  <m:t>2</m:t>
                </m:r>
              </m:sub>
            </m:sSub>
            <m:r>
              <w:rPr>
                <w:rFonts w:ascii="Cambria Math" w:hAnsi="Cambria Math"/>
                <w:sz w:val="24"/>
                <w:szCs w:val="24"/>
              </w:rPr>
              <m:t>O</m:t>
            </m:r>
          </m:sub>
          <m:sup>
            <m:r>
              <w:rPr>
                <w:rFonts w:ascii="Cambria Math" w:hAnsi="Cambria Math"/>
                <w:sz w:val="24"/>
                <w:szCs w:val="24"/>
              </w:rPr>
              <m:t>an</m:t>
            </m:r>
            <m:r>
              <m:rPr>
                <m:sty m:val="p"/>
              </m:rPr>
              <w:rPr>
                <w:rFonts w:ascii="Cambria Math" w:hAnsi="Cambria Math"/>
                <w:sz w:val="24"/>
                <w:szCs w:val="24"/>
              </w:rPr>
              <m:t>,</m:t>
            </m:r>
            <m:r>
              <w:rPr>
                <w:rFonts w:ascii="Cambria Math" w:hAnsi="Cambria Math"/>
                <w:sz w:val="24"/>
                <w:szCs w:val="24"/>
              </w:rPr>
              <m:t>in</m:t>
            </m:r>
          </m:sup>
        </m:sSubSup>
      </m:oMath>
      <w:r w:rsidRPr="00A87C7F">
        <w:rPr>
          <w:sz w:val="24"/>
          <w:szCs w:val="24"/>
        </w:rPr>
        <w:t xml:space="preserve"> is the water vapor flow rate at the stack inlet.</w:t>
      </w:r>
    </w:p>
    <w:p w14:paraId="014D8714" w14:textId="3C49039A" w:rsidR="008B22E8" w:rsidRPr="00A87C7F" w:rsidRDefault="008B22E8" w:rsidP="00A87C7F">
      <w:pPr>
        <w:pStyle w:val="a0"/>
        <w:ind w:firstLine="238"/>
        <w:rPr>
          <w:sz w:val="24"/>
          <w:szCs w:val="24"/>
        </w:rPr>
      </w:pPr>
      <w:r w:rsidRPr="00A87C7F">
        <w:rPr>
          <w:sz w:val="24"/>
          <w:szCs w:val="24"/>
        </w:rPr>
        <w:t>The total gas flow rate at the stack inlet can be represented as:</w:t>
      </w:r>
    </w:p>
    <w:p w14:paraId="1BC8CD72" w14:textId="4AC94777" w:rsidR="00C312CF" w:rsidRPr="00A87C7F" w:rsidRDefault="002848B3" w:rsidP="00A87C7F">
      <w:pPr>
        <w:pStyle w:val="affa"/>
        <w:spacing w:before="240" w:after="240"/>
        <w:ind w:firstLine="482"/>
        <w:jc w:val="center"/>
        <w:rPr>
          <w:rFonts w:ascii="Times New Roman" w:hAnsi="Times New Roman" w:cs="Times New Roman"/>
          <w:sz w:val="24"/>
          <w:szCs w:val="24"/>
        </w:rPr>
      </w:pPr>
      <w:r w:rsidRPr="00A87C7F">
        <w:rPr>
          <w:rFonts w:ascii="Cambria Math" w:hAnsi="Cambria Math" w:cs="Times New Roman"/>
          <w:sz w:val="24"/>
          <w:szCs w:val="24"/>
        </w:rPr>
        <w:tab/>
      </w:r>
      <m:oMath>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sum</m:t>
            </m:r>
          </m:sub>
          <m:sup>
            <m:r>
              <w:rPr>
                <w:rFonts w:ascii="Cambria Math" w:hAnsi="Cambria Math" w:cs="Times New Roman"/>
                <w:sz w:val="24"/>
                <w:szCs w:val="24"/>
              </w:rPr>
              <m:t>an</m:t>
            </m:r>
            <m:r>
              <m:rPr>
                <m:sty m:val="p"/>
              </m:rPr>
              <w:rPr>
                <w:rFonts w:ascii="Cambria Math" w:hAnsi="Cambria Math" w:cs="Times New Roman"/>
                <w:sz w:val="24"/>
                <w:szCs w:val="24"/>
              </w:rPr>
              <m:t>,</m:t>
            </m:r>
            <m:r>
              <w:rPr>
                <w:rFonts w:ascii="Cambria Math" w:hAnsi="Cambria Math" w:cs="Times New Roman"/>
                <w:sz w:val="24"/>
                <w:szCs w:val="24"/>
              </w:rPr>
              <m:t>in</m:t>
            </m:r>
          </m:sup>
        </m:sSubSup>
        <m:r>
          <m:rPr>
            <m:sty m:val="p"/>
          </m:rPr>
          <w:rPr>
            <w:rFonts w:ascii="Cambria Math" w:hAnsi="Cambria Math" w:cs="Times New Roman"/>
            <w:sz w:val="24"/>
            <w:szCs w:val="24"/>
          </w:rPr>
          <m:t>=</m:t>
        </m:r>
        <m:sSup>
          <m:sSupPr>
            <m:ctrlPr>
              <w:rPr>
                <w:rFonts w:ascii="Cambria Math" w:hAnsi="Cambria Math" w:cs="Times New Roman"/>
                <w:sz w:val="24"/>
                <w:szCs w:val="24"/>
              </w:rPr>
            </m:ctrlPr>
          </m:sSupPr>
          <m:e>
            <m:r>
              <w:rPr>
                <w:rFonts w:ascii="Cambria Math" w:hAnsi="Cambria Math" w:cs="Times New Roman"/>
                <w:sz w:val="24"/>
                <w:szCs w:val="24"/>
              </w:rPr>
              <m:t>k</m:t>
            </m:r>
          </m:e>
          <m:sup>
            <m:r>
              <w:rPr>
                <w:rFonts w:ascii="Cambria Math" w:hAnsi="Cambria Math" w:cs="Times New Roman"/>
                <w:sz w:val="24"/>
                <w:szCs w:val="24"/>
              </w:rPr>
              <m:t>an</m:t>
            </m:r>
            <m:r>
              <m:rPr>
                <m:sty m:val="p"/>
              </m:rPr>
              <w:rPr>
                <w:rFonts w:ascii="Cambria Math" w:hAnsi="Cambria Math" w:cs="Times New Roman"/>
                <w:sz w:val="24"/>
                <w:szCs w:val="24"/>
              </w:rPr>
              <m:t>,</m:t>
            </m:r>
            <m:r>
              <w:rPr>
                <w:rFonts w:ascii="Cambria Math" w:hAnsi="Cambria Math" w:cs="Times New Roman"/>
                <w:sz w:val="24"/>
                <w:szCs w:val="24"/>
              </w:rPr>
              <m:t>in</m:t>
            </m:r>
          </m:sup>
        </m:s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p</m:t>
            </m:r>
          </m:e>
          <m:sub>
            <m:r>
              <w:rPr>
                <w:rFonts w:ascii="Cambria Math" w:hAnsi="Cambria Math" w:cs="Times New Roman"/>
                <w:sz w:val="24"/>
                <w:szCs w:val="24"/>
              </w:rPr>
              <m:t>sum</m:t>
            </m:r>
          </m:sub>
          <m:sup>
            <m:r>
              <w:rPr>
                <w:rFonts w:ascii="Cambria Math" w:hAnsi="Cambria Math" w:cs="Times New Roman"/>
                <w:sz w:val="24"/>
                <w:szCs w:val="24"/>
              </w:rPr>
              <m:t>an</m:t>
            </m:r>
            <m:r>
              <m:rPr>
                <m:sty m:val="p"/>
              </m:rPr>
              <w:rPr>
                <w:rFonts w:ascii="Cambria Math" w:hAnsi="Cambria Math" w:cs="Times New Roman"/>
                <w:sz w:val="24"/>
                <w:szCs w:val="24"/>
              </w:rPr>
              <m:t>,</m:t>
            </m:r>
            <m:r>
              <w:rPr>
                <w:rFonts w:ascii="Cambria Math" w:hAnsi="Cambria Math" w:cs="Times New Roman"/>
                <w:sz w:val="24"/>
                <w:szCs w:val="24"/>
              </w:rPr>
              <m:t>in</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p</m:t>
            </m:r>
          </m:e>
          <m:sub>
            <m:r>
              <w:rPr>
                <w:rFonts w:ascii="Cambria Math" w:hAnsi="Cambria Math" w:cs="Times New Roman"/>
                <w:sz w:val="24"/>
                <w:szCs w:val="24"/>
              </w:rPr>
              <m:t>sum</m:t>
            </m:r>
          </m:sub>
          <m:sup>
            <m:r>
              <w:rPr>
                <w:rFonts w:ascii="Cambria Math" w:hAnsi="Cambria Math" w:cs="Times New Roman"/>
                <w:sz w:val="24"/>
                <w:szCs w:val="24"/>
              </w:rPr>
              <m:t>an</m:t>
            </m:r>
          </m:sup>
        </m:sSubSup>
        <m:r>
          <m:rPr>
            <m:sty m:val="p"/>
          </m:rPr>
          <w:rPr>
            <w:rFonts w:ascii="Cambria Math" w:hAnsi="Cambria Math" w:cs="Times New Roman"/>
            <w:sz w:val="24"/>
            <w:szCs w:val="24"/>
          </w:rPr>
          <m:t>)</m:t>
        </m:r>
      </m:oMath>
      <w:r w:rsidRPr="00A87C7F">
        <w:rPr>
          <w:rFonts w:ascii="Cambria Math" w:hAnsi="Cambria Math" w:cs="Times New Roman"/>
          <w:sz w:val="24"/>
          <w:szCs w:val="24"/>
        </w:rPr>
        <w:tab/>
      </w:r>
      <w:r w:rsidR="004F647E" w:rsidRPr="00A87C7F">
        <w:rPr>
          <w:rFonts w:ascii="Times New Roman" w:hAnsi="Times New Roman" w:cs="Times New Roman"/>
          <w:sz w:val="24"/>
          <w:szCs w:val="24"/>
        </w:rPr>
        <w:t>(43)</w:t>
      </w:r>
    </w:p>
    <w:p w14:paraId="78FFDD46" w14:textId="5ED05438" w:rsidR="00E1191B" w:rsidRPr="00A87C7F" w:rsidRDefault="00E1191B" w:rsidP="00A87C7F">
      <w:pPr>
        <w:pStyle w:val="a0"/>
        <w:ind w:firstLine="238"/>
        <w:rPr>
          <w:sz w:val="24"/>
          <w:szCs w:val="24"/>
        </w:rPr>
      </w:pPr>
      <w:r w:rsidRPr="00A87C7F">
        <w:rPr>
          <w:rFonts w:hint="eastAsia"/>
          <w:sz w:val="24"/>
          <w:szCs w:val="24"/>
        </w:rPr>
        <w:t>W</w:t>
      </w:r>
      <w:r w:rsidRPr="00A87C7F">
        <w:rPr>
          <w:sz w:val="24"/>
          <w:szCs w:val="24"/>
        </w:rPr>
        <w:t>here</w:t>
      </w:r>
      <w:r w:rsidR="009333B5" w:rsidRPr="00A87C7F">
        <w:rPr>
          <w:sz w:val="24"/>
          <w:szCs w:val="24"/>
        </w:rPr>
        <w:t xml:space="preserve"> </w:t>
      </w:r>
      <m:oMath>
        <m:sSubSup>
          <m:sSubSupPr>
            <m:ctrlPr>
              <w:rPr>
                <w:rFonts w:ascii="Cambria Math" w:hAnsi="Cambria Math"/>
                <w:sz w:val="24"/>
                <w:szCs w:val="24"/>
              </w:rPr>
            </m:ctrlPr>
          </m:sSubSupPr>
          <m:e>
            <m:r>
              <w:rPr>
                <w:rFonts w:ascii="Cambria Math" w:hAnsi="Cambria Math"/>
                <w:sz w:val="24"/>
                <w:szCs w:val="24"/>
              </w:rPr>
              <m:t>Q</m:t>
            </m:r>
          </m:e>
          <m:sub>
            <m:r>
              <w:rPr>
                <w:rFonts w:ascii="Cambria Math" w:hAnsi="Cambria Math"/>
                <w:sz w:val="24"/>
                <w:szCs w:val="24"/>
              </w:rPr>
              <m:t>n</m:t>
            </m:r>
            <m:r>
              <m:rPr>
                <m:sty m:val="p"/>
              </m:rPr>
              <w:rPr>
                <w:rFonts w:ascii="Cambria Math" w:hAnsi="Cambria Math"/>
                <w:sz w:val="24"/>
                <w:szCs w:val="24"/>
              </w:rPr>
              <m:t>,</m:t>
            </m:r>
            <m:r>
              <w:rPr>
                <w:rFonts w:ascii="Cambria Math" w:hAnsi="Cambria Math"/>
                <w:sz w:val="24"/>
                <w:szCs w:val="24"/>
              </w:rPr>
              <m:t>sum</m:t>
            </m:r>
          </m:sub>
          <m:sup>
            <m:r>
              <w:rPr>
                <w:rFonts w:ascii="Cambria Math" w:hAnsi="Cambria Math"/>
                <w:sz w:val="24"/>
                <w:szCs w:val="24"/>
              </w:rPr>
              <m:t>an</m:t>
            </m:r>
            <m:r>
              <m:rPr>
                <m:sty m:val="p"/>
              </m:rPr>
              <w:rPr>
                <w:rFonts w:ascii="Cambria Math" w:hAnsi="Cambria Math"/>
                <w:sz w:val="24"/>
                <w:szCs w:val="24"/>
              </w:rPr>
              <m:t>,</m:t>
            </m:r>
            <m:r>
              <w:rPr>
                <w:rFonts w:ascii="Cambria Math" w:hAnsi="Cambria Math"/>
                <w:sz w:val="24"/>
                <w:szCs w:val="24"/>
              </w:rPr>
              <m:t>in</m:t>
            </m:r>
          </m:sup>
        </m:sSubSup>
      </m:oMath>
      <w:r w:rsidRPr="00A87C7F">
        <w:rPr>
          <w:sz w:val="24"/>
          <w:szCs w:val="24"/>
        </w:rPr>
        <w:t xml:space="preserve"> is the total gas flow rate at the stack inlet.</w:t>
      </w:r>
    </w:p>
    <w:p w14:paraId="60A4AEB7" w14:textId="7DF48122" w:rsidR="005D57B6" w:rsidRPr="00A87C7F" w:rsidRDefault="009D292E" w:rsidP="00A87C7F">
      <w:pPr>
        <w:pStyle w:val="a0"/>
        <w:ind w:firstLine="238"/>
        <w:rPr>
          <w:sz w:val="24"/>
          <w:szCs w:val="24"/>
        </w:rPr>
      </w:pPr>
      <w:r w:rsidRPr="00A87C7F">
        <w:rPr>
          <w:sz w:val="24"/>
          <w:szCs w:val="24"/>
        </w:rPr>
        <w:t xml:space="preserve">Not </w:t>
      </w:r>
      <w:r w:rsidR="00845A22" w:rsidRPr="00A87C7F">
        <w:rPr>
          <w:sz w:val="24"/>
          <w:szCs w:val="24"/>
        </w:rPr>
        <w:t>c</w:t>
      </w:r>
      <w:r w:rsidR="005D57B6" w:rsidRPr="00A87C7F">
        <w:rPr>
          <w:sz w:val="24"/>
          <w:szCs w:val="24"/>
        </w:rPr>
        <w:t xml:space="preserve">onsidering </w:t>
      </w:r>
      <w:r w:rsidRPr="00A87C7F">
        <w:rPr>
          <w:sz w:val="24"/>
          <w:szCs w:val="24"/>
        </w:rPr>
        <w:t>the</w:t>
      </w:r>
      <w:r w:rsidR="005D57B6" w:rsidRPr="00A87C7F">
        <w:rPr>
          <w:sz w:val="24"/>
          <w:szCs w:val="24"/>
        </w:rPr>
        <w:t xml:space="preserve"> liquid water in</w:t>
      </w:r>
      <w:r w:rsidRPr="00A87C7F">
        <w:rPr>
          <w:sz w:val="24"/>
          <w:szCs w:val="24"/>
        </w:rPr>
        <w:t>side</w:t>
      </w:r>
      <w:r w:rsidR="005D57B6" w:rsidRPr="00A87C7F">
        <w:rPr>
          <w:sz w:val="24"/>
          <w:szCs w:val="24"/>
        </w:rPr>
        <w:t xml:space="preserve"> the anode chamber, the interaction between the membrane and the anode chamber is only the interaction between the water in the membrane and the gaseous water. The flow rate of their mutual conversion is represented as</w:t>
      </w:r>
      <w:r w:rsidR="00845A22" w:rsidRPr="00A87C7F">
        <w:rPr>
          <w:sz w:val="24"/>
          <w:szCs w:val="24"/>
        </w:rPr>
        <w:t>:</w:t>
      </w:r>
    </w:p>
    <w:p w14:paraId="60D95348" w14:textId="7D9A9973" w:rsidR="002848B3" w:rsidRPr="00A87C7F" w:rsidRDefault="002848B3" w:rsidP="00A87C7F">
      <w:pPr>
        <w:pStyle w:val="affa"/>
        <w:spacing w:before="240" w:after="240"/>
        <w:ind w:firstLine="482"/>
        <w:jc w:val="center"/>
        <w:rPr>
          <w:rFonts w:ascii="Times New Roman" w:hAnsi="Times New Roman" w:cs="Times New Roman"/>
          <w:sz w:val="24"/>
          <w:szCs w:val="24"/>
        </w:rPr>
      </w:pPr>
      <w:r w:rsidRPr="00A87C7F">
        <w:rPr>
          <w:rFonts w:ascii="Cambria Math" w:hAnsi="Cambria Math" w:cs="Times New Roman"/>
          <w:sz w:val="24"/>
          <w:szCs w:val="24"/>
        </w:rPr>
        <w:tab/>
      </w:r>
      <m:oMath>
        <m:sSubSup>
          <m:sSubSupPr>
            <m:ctrlPr>
              <w:rPr>
                <w:rFonts w:ascii="Cambria Math" w:hAnsi="Cambria Math" w:cs="Times New Roman"/>
                <w:szCs w:val="21"/>
              </w:rPr>
            </m:ctrlPr>
          </m:sSubSupPr>
          <m:e>
            <m:r>
              <w:rPr>
                <w:rFonts w:ascii="Cambria Math" w:hAnsi="Cambria Math" w:cs="Times New Roman"/>
                <w:szCs w:val="21"/>
              </w:rPr>
              <m:t>Q</m:t>
            </m:r>
          </m:e>
          <m:sub>
            <m:r>
              <w:rPr>
                <w:rFonts w:ascii="Cambria Math" w:hAnsi="Cambria Math" w:cs="Times New Roman"/>
                <w:szCs w:val="21"/>
              </w:rPr>
              <m:t>n</m:t>
            </m:r>
            <m:r>
              <m:rPr>
                <m:sty m:val="p"/>
              </m:rPr>
              <w:rPr>
                <w:rFonts w:ascii="Cambria Math" w:hAnsi="Cambria Math" w:cs="Times New Roman"/>
                <w:szCs w:val="21"/>
              </w:rPr>
              <m:t>,</m:t>
            </m:r>
            <m:r>
              <w:rPr>
                <w:rFonts w:ascii="Cambria Math" w:hAnsi="Cambria Math" w:cs="Times New Roman"/>
                <w:szCs w:val="21"/>
              </w:rPr>
              <m:t>m</m:t>
            </m:r>
            <m:r>
              <m:rPr>
                <m:sty m:val="p"/>
              </m:rPr>
              <w:rPr>
                <w:rFonts w:ascii="Cambria Math" w:hAnsi="Cambria Math" w:cs="Times New Roman"/>
                <w:szCs w:val="21"/>
              </w:rPr>
              <m:t>2</m:t>
            </m:r>
            <m:r>
              <w:rPr>
                <w:rFonts w:ascii="Cambria Math" w:hAnsi="Cambria Math" w:cs="Times New Roman"/>
                <w:szCs w:val="21"/>
              </w:rPr>
              <m:t>g</m:t>
            </m:r>
          </m:sub>
          <m:sup>
            <m:r>
              <w:rPr>
                <w:rFonts w:ascii="Cambria Math" w:hAnsi="Cambria Math" w:cs="Times New Roman"/>
                <w:szCs w:val="21"/>
              </w:rPr>
              <m:t>an</m:t>
            </m:r>
          </m:sup>
        </m:sSubSup>
        <m:r>
          <m:rPr>
            <m:sty m:val="p"/>
          </m:rPr>
          <w:rPr>
            <w:rFonts w:ascii="Cambria Math" w:hAnsi="Cambria Math" w:cs="Times New Roman"/>
            <w:szCs w:val="21"/>
          </w:rPr>
          <m:t>=</m:t>
        </m:r>
        <m:sSub>
          <m:sSubPr>
            <m:ctrlPr>
              <w:rPr>
                <w:rFonts w:ascii="Cambria Math" w:hAnsi="Cambria Math" w:cs="Times New Roman"/>
                <w:szCs w:val="21"/>
              </w:rPr>
            </m:ctrlPr>
          </m:sSubPr>
          <m:e>
            <m:r>
              <w:rPr>
                <w:rFonts w:ascii="Cambria Math" w:hAnsi="Cambria Math" w:cs="Times New Roman"/>
                <w:szCs w:val="21"/>
              </w:rPr>
              <m:t>r</m:t>
            </m:r>
          </m:e>
          <m:sub>
            <m:r>
              <w:rPr>
                <w:rFonts w:ascii="Cambria Math" w:hAnsi="Cambria Math" w:cs="Times New Roman"/>
                <w:szCs w:val="21"/>
              </w:rPr>
              <m:t>m</m:t>
            </m:r>
            <m:r>
              <m:rPr>
                <m:sty m:val="p"/>
              </m:rPr>
              <w:rPr>
                <w:rFonts w:ascii="Cambria Math" w:hAnsi="Cambria Math" w:cs="Times New Roman"/>
                <w:szCs w:val="21"/>
              </w:rPr>
              <m:t>2</m:t>
            </m:r>
            <m:r>
              <w:rPr>
                <w:rFonts w:ascii="Cambria Math" w:hAnsi="Cambria Math" w:cs="Times New Roman"/>
                <w:szCs w:val="21"/>
              </w:rPr>
              <m:t>g</m:t>
            </m:r>
          </m:sub>
        </m:sSub>
        <m:f>
          <m:fPr>
            <m:ctrlPr>
              <w:rPr>
                <w:rFonts w:ascii="Cambria Math" w:hAnsi="Cambria Math" w:cs="Times New Roman"/>
                <w:szCs w:val="21"/>
              </w:rPr>
            </m:ctrlPr>
          </m:fPr>
          <m:num>
            <m:sSub>
              <m:sSubPr>
                <m:ctrlPr>
                  <w:rPr>
                    <w:rFonts w:ascii="Cambria Math" w:hAnsi="Cambria Math" w:cs="Times New Roman"/>
                    <w:szCs w:val="21"/>
                  </w:rPr>
                </m:ctrlPr>
              </m:sSubPr>
              <m:e>
                <m:r>
                  <w:rPr>
                    <w:rFonts w:ascii="Cambria Math" w:hAnsi="Cambria Math" w:cs="Times New Roman"/>
                    <w:szCs w:val="21"/>
                  </w:rPr>
                  <m:t>ρ</m:t>
                </m:r>
              </m:e>
              <m:sub>
                <m:r>
                  <w:rPr>
                    <w:rFonts w:ascii="Cambria Math" w:hAnsi="Cambria Math" w:cs="Times New Roman"/>
                    <w:szCs w:val="21"/>
                  </w:rPr>
                  <m:t>dmem</m:t>
                </m:r>
              </m:sub>
            </m:sSub>
          </m:num>
          <m:den>
            <m:sSub>
              <m:sSubPr>
                <m:ctrlPr>
                  <w:rPr>
                    <w:rFonts w:ascii="Cambria Math" w:hAnsi="Cambria Math" w:cs="Times New Roman"/>
                    <w:szCs w:val="21"/>
                  </w:rPr>
                </m:ctrlPr>
              </m:sSubPr>
              <m:e>
                <m:r>
                  <w:rPr>
                    <w:rFonts w:ascii="Cambria Math" w:hAnsi="Cambria Math" w:cs="Times New Roman"/>
                    <w:szCs w:val="21"/>
                  </w:rPr>
                  <m:t>M</m:t>
                </m:r>
              </m:e>
              <m:sub>
                <m:r>
                  <w:rPr>
                    <w:rFonts w:ascii="Cambria Math" w:hAnsi="Cambria Math" w:cs="Times New Roman"/>
                    <w:szCs w:val="21"/>
                  </w:rPr>
                  <m:t>dmem</m:t>
                </m:r>
                <m:r>
                  <m:rPr>
                    <m:sty m:val="p"/>
                  </m:rPr>
                  <w:rPr>
                    <w:rFonts w:ascii="Cambria Math" w:hAnsi="Cambria Math" w:cs="Times New Roman"/>
                    <w:szCs w:val="21"/>
                  </w:rPr>
                  <m:t>/</m:t>
                </m:r>
                <m:sSubSup>
                  <m:sSubSupPr>
                    <m:ctrlPr>
                      <w:rPr>
                        <w:rFonts w:ascii="Cambria Math" w:hAnsi="Cambria Math" w:cs="Times New Roman"/>
                        <w:szCs w:val="21"/>
                      </w:rPr>
                    </m:ctrlPr>
                  </m:sSubSupPr>
                  <m:e>
                    <m:r>
                      <w:rPr>
                        <w:rFonts w:ascii="Cambria Math" w:hAnsi="Cambria Math" w:cs="Times New Roman"/>
                        <w:szCs w:val="21"/>
                      </w:rPr>
                      <m:t>SO</m:t>
                    </m:r>
                  </m:e>
                  <m:sub>
                    <m:r>
                      <m:rPr>
                        <m:sty m:val="p"/>
                      </m:rPr>
                      <w:rPr>
                        <w:rFonts w:ascii="Cambria Math" w:hAnsi="Cambria Math" w:cs="Times New Roman"/>
                        <w:szCs w:val="21"/>
                      </w:rPr>
                      <m:t>3</m:t>
                    </m:r>
                  </m:sub>
                  <m:sup>
                    <m:r>
                      <m:rPr>
                        <m:sty m:val="p"/>
                      </m:rPr>
                      <w:rPr>
                        <w:rFonts w:ascii="Cambria Math" w:hAnsi="Cambria Math" w:cs="Times New Roman"/>
                        <w:szCs w:val="21"/>
                      </w:rPr>
                      <m:t>-</m:t>
                    </m:r>
                  </m:sup>
                </m:sSubSup>
              </m:sub>
            </m:sSub>
          </m:den>
        </m:f>
        <m:r>
          <m:rPr>
            <m:sty m:val="p"/>
          </m:rPr>
          <w:rPr>
            <w:rFonts w:ascii="Cambria Math" w:hAnsi="Cambria Math" w:cs="Times New Roman"/>
            <w:szCs w:val="21"/>
          </w:rPr>
          <m:t>(</m:t>
        </m:r>
        <m:sSup>
          <m:sSupPr>
            <m:ctrlPr>
              <w:rPr>
                <w:rFonts w:ascii="Cambria Math" w:hAnsi="Cambria Math" w:cs="Times New Roman"/>
                <w:szCs w:val="21"/>
              </w:rPr>
            </m:ctrlPr>
          </m:sSupPr>
          <m:e>
            <m:r>
              <w:rPr>
                <w:rFonts w:ascii="Cambria Math" w:hAnsi="Cambria Math" w:cs="Times New Roman"/>
                <w:szCs w:val="21"/>
              </w:rPr>
              <m:t>λ</m:t>
            </m:r>
          </m:e>
          <m:sup>
            <m:r>
              <w:rPr>
                <w:rFonts w:ascii="Cambria Math" w:hAnsi="Cambria Math" w:cs="Times New Roman"/>
                <w:szCs w:val="21"/>
              </w:rPr>
              <m:t>mem</m:t>
            </m:r>
          </m:sup>
        </m:sSup>
        <m:r>
          <m:rPr>
            <m:sty m:val="p"/>
          </m:rPr>
          <w:rPr>
            <w:rFonts w:ascii="Cambria Math" w:hAnsi="Cambria Math" w:cs="Times New Roman"/>
            <w:szCs w:val="21"/>
          </w:rPr>
          <m:t>-0.043-17.81</m:t>
        </m:r>
        <m:r>
          <w:rPr>
            <w:rFonts w:ascii="Cambria Math" w:hAnsi="Cambria Math" w:cs="Times New Roman"/>
            <w:szCs w:val="21"/>
          </w:rPr>
          <m:t>φ</m:t>
        </m:r>
        <m:r>
          <m:rPr>
            <m:sty m:val="p"/>
          </m:rPr>
          <w:rPr>
            <w:rFonts w:ascii="Cambria Math" w:hAnsi="Cambria Math" w:cs="Times New Roman"/>
            <w:szCs w:val="21"/>
          </w:rPr>
          <m:t>+39.85</m:t>
        </m:r>
        <m:sSup>
          <m:sSupPr>
            <m:ctrlPr>
              <w:rPr>
                <w:rFonts w:ascii="Cambria Math" w:hAnsi="Cambria Math" w:cs="Times New Roman"/>
                <w:szCs w:val="21"/>
              </w:rPr>
            </m:ctrlPr>
          </m:sSupPr>
          <m:e>
            <m:r>
              <w:rPr>
                <w:rFonts w:ascii="Cambria Math" w:hAnsi="Cambria Math" w:cs="Times New Roman"/>
                <w:szCs w:val="21"/>
              </w:rPr>
              <m:t>φ</m:t>
            </m:r>
          </m:e>
          <m:sup>
            <m:r>
              <m:rPr>
                <m:sty m:val="p"/>
              </m:rPr>
              <w:rPr>
                <w:rFonts w:ascii="Cambria Math" w:hAnsi="Cambria Math" w:cs="Times New Roman"/>
                <w:szCs w:val="21"/>
              </w:rPr>
              <m:t>2</m:t>
            </m:r>
          </m:sup>
        </m:sSup>
        <m:r>
          <m:rPr>
            <m:sty m:val="p"/>
          </m:rPr>
          <w:rPr>
            <w:rFonts w:ascii="Cambria Math" w:hAnsi="Cambria Math" w:cs="Times New Roman"/>
            <w:szCs w:val="21"/>
          </w:rPr>
          <m:t>-36.0</m:t>
        </m:r>
        <m:sSup>
          <m:sSupPr>
            <m:ctrlPr>
              <w:rPr>
                <w:rFonts w:ascii="Cambria Math" w:hAnsi="Cambria Math" w:cs="Times New Roman"/>
                <w:szCs w:val="21"/>
              </w:rPr>
            </m:ctrlPr>
          </m:sSupPr>
          <m:e>
            <m:r>
              <w:rPr>
                <w:rFonts w:ascii="Cambria Math" w:hAnsi="Cambria Math" w:cs="Times New Roman"/>
                <w:szCs w:val="21"/>
              </w:rPr>
              <m:t>φ</m:t>
            </m:r>
          </m:e>
          <m:sup>
            <m:r>
              <m:rPr>
                <m:sty m:val="p"/>
              </m:rPr>
              <w:rPr>
                <w:rFonts w:ascii="Cambria Math" w:hAnsi="Cambria Math" w:cs="Times New Roman"/>
                <w:szCs w:val="21"/>
              </w:rPr>
              <m:t>3</m:t>
            </m:r>
          </m:sup>
        </m:sSup>
        <m:r>
          <m:rPr>
            <m:sty m:val="p"/>
          </m:rPr>
          <w:rPr>
            <w:rFonts w:ascii="Cambria Math" w:hAnsi="Cambria Math" w:cs="Times New Roman"/>
            <w:szCs w:val="21"/>
          </w:rPr>
          <m:t>)</m:t>
        </m:r>
        <m:sSup>
          <m:sSupPr>
            <m:ctrlPr>
              <w:rPr>
                <w:rFonts w:ascii="Cambria Math" w:hAnsi="Cambria Math" w:cs="Times New Roman"/>
                <w:szCs w:val="21"/>
              </w:rPr>
            </m:ctrlPr>
          </m:sSupPr>
          <m:e>
            <m:r>
              <w:rPr>
                <w:rFonts w:ascii="Cambria Math" w:hAnsi="Cambria Math" w:cs="Times New Roman"/>
                <w:szCs w:val="21"/>
              </w:rPr>
              <m:t>V</m:t>
            </m:r>
          </m:e>
          <m:sup>
            <m:r>
              <w:rPr>
                <w:rFonts w:ascii="Cambria Math" w:hAnsi="Cambria Math" w:cs="Times New Roman"/>
                <w:szCs w:val="21"/>
              </w:rPr>
              <m:t>mem</m:t>
            </m:r>
          </m:sup>
        </m:sSup>
      </m:oMath>
      <w:r w:rsidRPr="00A87C7F">
        <w:rPr>
          <w:rFonts w:ascii="Cambria Math" w:hAnsi="Cambria Math" w:cs="Times New Roman"/>
          <w:sz w:val="24"/>
          <w:szCs w:val="24"/>
        </w:rPr>
        <w:tab/>
      </w:r>
      <w:r w:rsidR="00D507A9" w:rsidRPr="00A87C7F">
        <w:rPr>
          <w:rFonts w:ascii="Times New Roman" w:hAnsi="Times New Roman" w:cs="Times New Roman"/>
          <w:sz w:val="24"/>
          <w:szCs w:val="24"/>
        </w:rPr>
        <w:t>(44)</w:t>
      </w:r>
    </w:p>
    <w:p w14:paraId="1E71FD35" w14:textId="448DED06" w:rsidR="00232513" w:rsidRPr="00A87C7F" w:rsidRDefault="00232513" w:rsidP="00A87C7F">
      <w:pPr>
        <w:pStyle w:val="a0"/>
        <w:ind w:firstLine="238"/>
        <w:rPr>
          <w:sz w:val="24"/>
          <w:szCs w:val="24"/>
        </w:rPr>
      </w:pPr>
      <w:r w:rsidRPr="00A87C7F">
        <w:rPr>
          <w:sz w:val="24"/>
          <w:szCs w:val="24"/>
        </w:rPr>
        <w:t xml:space="preserve">Where </w:t>
      </w:r>
      <m:oMath>
        <m:sSubSup>
          <m:sSubSupPr>
            <m:ctrlPr>
              <w:rPr>
                <w:rFonts w:ascii="Cambria Math" w:hAnsi="Cambria Math"/>
                <w:sz w:val="24"/>
                <w:szCs w:val="24"/>
              </w:rPr>
            </m:ctrlPr>
          </m:sSubSupPr>
          <m:e>
            <m:r>
              <w:rPr>
                <w:rFonts w:ascii="Cambria Math" w:hAnsi="Cambria Math"/>
                <w:sz w:val="24"/>
                <w:szCs w:val="24"/>
              </w:rPr>
              <m:t>Q</m:t>
            </m:r>
          </m:e>
          <m:sub>
            <m:r>
              <w:rPr>
                <w:rFonts w:ascii="Cambria Math" w:hAnsi="Cambria Math"/>
                <w:sz w:val="24"/>
                <w:szCs w:val="24"/>
              </w:rPr>
              <m:t>n</m:t>
            </m:r>
            <m:r>
              <m:rPr>
                <m:sty m:val="p"/>
              </m:rPr>
              <w:rPr>
                <w:rFonts w:ascii="Cambria Math" w:hAnsi="Cambria Math"/>
                <w:sz w:val="24"/>
                <w:szCs w:val="24"/>
              </w:rPr>
              <m:t>,</m:t>
            </m:r>
            <m:r>
              <w:rPr>
                <w:rFonts w:ascii="Cambria Math" w:hAnsi="Cambria Math"/>
                <w:sz w:val="24"/>
                <w:szCs w:val="24"/>
              </w:rPr>
              <m:t>m</m:t>
            </m:r>
            <m:r>
              <m:rPr>
                <m:sty m:val="p"/>
              </m:rPr>
              <w:rPr>
                <w:rFonts w:ascii="Cambria Math" w:hAnsi="Cambria Math"/>
                <w:sz w:val="24"/>
                <w:szCs w:val="24"/>
              </w:rPr>
              <m:t>2</m:t>
            </m:r>
            <m:r>
              <w:rPr>
                <w:rFonts w:ascii="Cambria Math" w:hAnsi="Cambria Math"/>
                <w:sz w:val="24"/>
                <w:szCs w:val="24"/>
              </w:rPr>
              <m:t>g</m:t>
            </m:r>
          </m:sub>
          <m:sup>
            <m:r>
              <w:rPr>
                <w:rFonts w:ascii="Cambria Math" w:hAnsi="Cambria Math"/>
                <w:sz w:val="24"/>
                <w:szCs w:val="24"/>
              </w:rPr>
              <m:t>an</m:t>
            </m:r>
          </m:sup>
        </m:sSubSup>
      </m:oMath>
      <w:r w:rsidRPr="00A87C7F">
        <w:rPr>
          <w:sz w:val="24"/>
          <w:szCs w:val="24"/>
        </w:rPr>
        <w:t xml:space="preserve"> is the flow rate of membrane and gaseous water’s mutual conversion</w:t>
      </w:r>
      <w:r w:rsidR="001C1232" w:rsidRPr="00A87C7F">
        <w:rPr>
          <w:sz w:val="24"/>
          <w:szCs w:val="24"/>
        </w:rPr>
        <w:t>.</w:t>
      </w:r>
    </w:p>
    <w:p w14:paraId="22FFE665" w14:textId="57BF2440" w:rsidR="00B3211D" w:rsidRPr="00A87C7F" w:rsidRDefault="00B3211D" w:rsidP="00A87C7F">
      <w:pPr>
        <w:pStyle w:val="a0"/>
        <w:ind w:firstLine="238"/>
        <w:rPr>
          <w:sz w:val="24"/>
          <w:szCs w:val="24"/>
        </w:rPr>
      </w:pPr>
      <w:r w:rsidRPr="00A87C7F">
        <w:rPr>
          <w:sz w:val="24"/>
          <w:szCs w:val="24"/>
        </w:rPr>
        <w:t>The flow rate of gaseous water and liquid water conversion in the anode chamber</w:t>
      </w:r>
      <w:r w:rsidR="00845A22" w:rsidRPr="00A87C7F">
        <w:rPr>
          <w:sz w:val="24"/>
          <w:szCs w:val="24"/>
        </w:rPr>
        <w:t xml:space="preserve"> is</w:t>
      </w:r>
      <w:r w:rsidRPr="00A87C7F">
        <w:rPr>
          <w:sz w:val="24"/>
          <w:szCs w:val="24"/>
        </w:rPr>
        <w:t>:</w:t>
      </w:r>
    </w:p>
    <w:p w14:paraId="0C5CE3F3" w14:textId="6D50C93D" w:rsidR="002848B3" w:rsidRPr="00A87C7F" w:rsidRDefault="002848B3" w:rsidP="00A87C7F">
      <w:pPr>
        <w:pStyle w:val="affa"/>
        <w:spacing w:before="240" w:after="240"/>
        <w:ind w:firstLine="482"/>
        <w:jc w:val="center"/>
        <w:rPr>
          <w:rFonts w:ascii="Times New Roman" w:hAnsi="Times New Roman" w:cs="Times New Roman"/>
          <w:sz w:val="24"/>
          <w:szCs w:val="24"/>
        </w:rPr>
      </w:pPr>
      <w:r w:rsidRPr="00A87C7F">
        <w:rPr>
          <w:rFonts w:ascii="Cambria Math" w:hAnsi="Cambria Math" w:cs="Times New Roman"/>
          <w:sz w:val="24"/>
          <w:szCs w:val="24"/>
        </w:rPr>
        <w:tab/>
      </w:r>
      <m:oMath>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g</m:t>
            </m:r>
            <m:r>
              <m:rPr>
                <m:sty m:val="p"/>
              </m:rPr>
              <w:rPr>
                <w:rFonts w:ascii="Cambria Math" w:hAnsi="Cambria Math" w:cs="Times New Roman"/>
                <w:sz w:val="24"/>
                <w:szCs w:val="24"/>
              </w:rPr>
              <m:t>2</m:t>
            </m:r>
            <m:r>
              <w:rPr>
                <w:rFonts w:ascii="Cambria Math" w:hAnsi="Cambria Math" w:cs="Times New Roman"/>
                <w:sz w:val="24"/>
                <w:szCs w:val="24"/>
              </w:rPr>
              <m:t>l</m:t>
            </m:r>
          </m:sub>
          <m:sup>
            <m:r>
              <w:rPr>
                <w:rFonts w:ascii="Cambria Math" w:hAnsi="Cambria Math" w:cs="Times New Roman"/>
                <w:sz w:val="24"/>
                <w:szCs w:val="24"/>
              </w:rPr>
              <m:t>an</m:t>
            </m:r>
          </m:sup>
        </m:sSubSup>
        <m:r>
          <m:rPr>
            <m:sty m:val="p"/>
          </m:rPr>
          <w:rPr>
            <w:rFonts w:ascii="Cambria Math" w:hAnsi="Cambria Math" w:cs="Times New Roman"/>
            <w:sz w:val="24"/>
            <w:szCs w:val="24"/>
          </w:rPr>
          <m:t>=</m:t>
        </m:r>
        <m:sSup>
          <m:sSupPr>
            <m:ctrlPr>
              <w:rPr>
                <w:rFonts w:ascii="Cambria Math" w:hAnsi="Cambria Math" w:cs="Times New Roman"/>
                <w:sz w:val="24"/>
                <w:szCs w:val="24"/>
              </w:rPr>
            </m:ctrlPr>
          </m:sSupPr>
          <m:e>
            <m:r>
              <w:rPr>
                <w:rFonts w:ascii="Cambria Math" w:hAnsi="Cambria Math" w:cs="Times New Roman"/>
                <w:sz w:val="24"/>
                <w:szCs w:val="24"/>
              </w:rPr>
              <m:t>V</m:t>
            </m:r>
          </m:e>
          <m:sup>
            <m:r>
              <w:rPr>
                <w:rFonts w:ascii="Cambria Math" w:hAnsi="Cambria Math" w:cs="Times New Roman"/>
                <w:sz w:val="24"/>
                <w:szCs w:val="24"/>
              </w:rPr>
              <m:t>an</m:t>
            </m:r>
          </m:sup>
        </m:sSup>
        <m:sSub>
          <m:sSubPr>
            <m:ctrlPr>
              <w:rPr>
                <w:rFonts w:ascii="Cambria Math" w:hAnsi="Cambria Math" w:cs="Times New Roman"/>
                <w:sz w:val="24"/>
                <w:szCs w:val="24"/>
              </w:rPr>
            </m:ctrlPr>
          </m:sSubPr>
          <m:e>
            <m:r>
              <w:rPr>
                <w:rFonts w:ascii="Cambria Math" w:hAnsi="Cambria Math" w:cs="Times New Roman"/>
                <w:sz w:val="24"/>
                <w:szCs w:val="24"/>
              </w:rPr>
              <m:t>r</m:t>
            </m:r>
          </m:e>
          <m:sub>
            <m:r>
              <w:rPr>
                <w:rFonts w:ascii="Cambria Math" w:hAnsi="Cambria Math" w:cs="Times New Roman"/>
                <w:sz w:val="24"/>
                <w:szCs w:val="24"/>
              </w:rPr>
              <m:t>g</m:t>
            </m:r>
            <m:r>
              <m:rPr>
                <m:sty m:val="p"/>
              </m:rPr>
              <w:rPr>
                <w:rFonts w:ascii="Cambria Math" w:hAnsi="Cambria Math" w:cs="Times New Roman"/>
                <w:sz w:val="24"/>
                <w:szCs w:val="24"/>
              </w:rPr>
              <m:t>2</m:t>
            </m:r>
            <m:r>
              <w:rPr>
                <w:rFonts w:ascii="Cambria Math" w:hAnsi="Cambria Math" w:cs="Times New Roman"/>
                <w:sz w:val="24"/>
                <w:szCs w:val="24"/>
              </w:rPr>
              <m:t>l</m:t>
            </m:r>
          </m:sub>
        </m:sSub>
        <m:f>
          <m:fPr>
            <m:ctrlPr>
              <w:rPr>
                <w:rFonts w:ascii="Cambria Math" w:hAnsi="Cambria Math" w:cs="Times New Roman"/>
                <w:sz w:val="24"/>
                <w:szCs w:val="24"/>
              </w:rPr>
            </m:ctrlPr>
          </m:fPr>
          <m:num>
            <m:d>
              <m:dPr>
                <m:ctrlPr>
                  <w:rPr>
                    <w:rFonts w:ascii="Cambria Math" w:hAnsi="Cambria Math" w:cs="Times New Roman"/>
                    <w:sz w:val="24"/>
                    <w:szCs w:val="24"/>
                  </w:rPr>
                </m:ctrlPr>
              </m:dPr>
              <m:e>
                <m:sSubSup>
                  <m:sSubSupPr>
                    <m:ctrlPr>
                      <w:rPr>
                        <w:rFonts w:ascii="Cambria Math" w:hAnsi="Cambria Math" w:cs="Times New Roman"/>
                        <w:sz w:val="24"/>
                        <w:szCs w:val="24"/>
                      </w:rPr>
                    </m:ctrlPr>
                  </m:sSubSupPr>
                  <m:e>
                    <m:r>
                      <w:rPr>
                        <w:rFonts w:ascii="Cambria Math" w:hAnsi="Cambria Math" w:cs="Times New Roman"/>
                        <w:sz w:val="24"/>
                        <w:szCs w:val="24"/>
                      </w:rPr>
                      <m:t>p</m:t>
                    </m:r>
                  </m:e>
                  <m:sub>
                    <m:r>
                      <w:rPr>
                        <w:rFonts w:ascii="Cambria Math" w:hAnsi="Cambria Math" w:cs="Times New Roman"/>
                        <w:sz w:val="24"/>
                        <w:szCs w:val="24"/>
                      </w:rPr>
                      <m:t>g</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an</m:t>
                    </m:r>
                  </m:sup>
                </m:sSubSup>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p</m:t>
                    </m:r>
                  </m:e>
                  <m:sub>
                    <m:r>
                      <w:rPr>
                        <w:rFonts w:ascii="Cambria Math" w:hAnsi="Cambria Math" w:cs="Times New Roman"/>
                        <w:sz w:val="24"/>
                        <w:szCs w:val="24"/>
                      </w:rPr>
                      <m:t>sat</m:t>
                    </m:r>
                  </m:sub>
                </m:sSub>
                <m:d>
                  <m:dPr>
                    <m:ctrlPr>
                      <w:rPr>
                        <w:rFonts w:ascii="Cambria Math" w:hAnsi="Cambria Math" w:cs="Times New Roman"/>
                        <w:sz w:val="24"/>
                        <w:szCs w:val="24"/>
                      </w:rPr>
                    </m:ctrlPr>
                  </m:dPr>
                  <m:e>
                    <m:sSup>
                      <m:sSupPr>
                        <m:ctrlPr>
                          <w:rPr>
                            <w:rFonts w:ascii="Cambria Math" w:hAnsi="Cambria Math" w:cs="Times New Roman"/>
                            <w:sz w:val="24"/>
                            <w:szCs w:val="24"/>
                          </w:rPr>
                        </m:ctrlPr>
                      </m:sSupPr>
                      <m:e>
                        <m:r>
                          <w:rPr>
                            <w:rFonts w:ascii="Cambria Math" w:hAnsi="Cambria Math" w:cs="Times New Roman"/>
                            <w:sz w:val="24"/>
                            <w:szCs w:val="24"/>
                          </w:rPr>
                          <m:t>T</m:t>
                        </m:r>
                      </m:e>
                      <m:sup>
                        <m:r>
                          <w:rPr>
                            <w:rFonts w:ascii="Cambria Math" w:hAnsi="Cambria Math" w:cs="Times New Roman"/>
                            <w:sz w:val="24"/>
                            <w:szCs w:val="24"/>
                          </w:rPr>
                          <m:t>fc</m:t>
                        </m:r>
                      </m:sup>
                    </m:sSup>
                  </m:e>
                </m:d>
              </m:e>
            </m:d>
          </m:num>
          <m:den>
            <m:r>
              <w:rPr>
                <w:rFonts w:ascii="Cambria Math" w:hAnsi="Cambria Math" w:cs="Times New Roman"/>
                <w:sz w:val="24"/>
                <w:szCs w:val="24"/>
              </w:rPr>
              <m:t>R</m:t>
            </m:r>
            <m:sSup>
              <m:sSupPr>
                <m:ctrlPr>
                  <w:rPr>
                    <w:rFonts w:ascii="Cambria Math" w:hAnsi="Cambria Math" w:cs="Times New Roman"/>
                    <w:sz w:val="24"/>
                    <w:szCs w:val="24"/>
                  </w:rPr>
                </m:ctrlPr>
              </m:sSupPr>
              <m:e>
                <m:r>
                  <w:rPr>
                    <w:rFonts w:ascii="Cambria Math" w:hAnsi="Cambria Math" w:cs="Times New Roman"/>
                    <w:sz w:val="24"/>
                    <w:szCs w:val="24"/>
                  </w:rPr>
                  <m:t>T</m:t>
                </m:r>
              </m:e>
              <m:sup>
                <m:r>
                  <w:rPr>
                    <w:rFonts w:ascii="Cambria Math" w:hAnsi="Cambria Math" w:cs="Times New Roman"/>
                    <w:sz w:val="24"/>
                    <w:szCs w:val="24"/>
                  </w:rPr>
                  <m:t>fc</m:t>
                </m:r>
              </m:sup>
            </m:sSup>
          </m:den>
        </m:f>
      </m:oMath>
      <w:r w:rsidRPr="00A87C7F">
        <w:rPr>
          <w:rFonts w:ascii="Cambria Math" w:hAnsi="Cambria Math" w:cs="Times New Roman"/>
          <w:sz w:val="24"/>
          <w:szCs w:val="24"/>
        </w:rPr>
        <w:tab/>
      </w:r>
      <w:r w:rsidR="00283BC6" w:rsidRPr="00A87C7F">
        <w:rPr>
          <w:rFonts w:ascii="Times New Roman" w:hAnsi="Times New Roman" w:cs="Times New Roman"/>
          <w:sz w:val="24"/>
          <w:szCs w:val="24"/>
        </w:rPr>
        <w:t>(45)</w:t>
      </w:r>
    </w:p>
    <w:p w14:paraId="3D81F681" w14:textId="0AC5D6A7" w:rsidR="000A5B23" w:rsidRPr="00A87C7F" w:rsidRDefault="000A5B23" w:rsidP="00A87C7F">
      <w:pPr>
        <w:pStyle w:val="a0"/>
        <w:ind w:firstLine="238"/>
        <w:rPr>
          <w:sz w:val="24"/>
          <w:szCs w:val="24"/>
        </w:rPr>
      </w:pPr>
      <w:r w:rsidRPr="00A87C7F">
        <w:rPr>
          <w:rFonts w:hint="eastAsia"/>
          <w:sz w:val="24"/>
          <w:szCs w:val="24"/>
        </w:rPr>
        <w:t>W</w:t>
      </w:r>
      <w:r w:rsidRPr="00A87C7F">
        <w:rPr>
          <w:sz w:val="24"/>
          <w:szCs w:val="24"/>
        </w:rPr>
        <w:t>here</w:t>
      </w:r>
      <w:r w:rsidR="00F5423E" w:rsidRPr="00A87C7F">
        <w:rPr>
          <w:sz w:val="24"/>
          <w:szCs w:val="24"/>
        </w:rPr>
        <w:t xml:space="preserve"> </w:t>
      </w:r>
      <m:oMath>
        <m:sSubSup>
          <m:sSubSupPr>
            <m:ctrlPr>
              <w:rPr>
                <w:rFonts w:ascii="Cambria Math" w:hAnsi="Cambria Math"/>
                <w:sz w:val="24"/>
                <w:szCs w:val="24"/>
              </w:rPr>
            </m:ctrlPr>
          </m:sSubSupPr>
          <m:e>
            <m:r>
              <w:rPr>
                <w:rFonts w:ascii="Cambria Math" w:hAnsi="Cambria Math"/>
                <w:sz w:val="24"/>
                <w:szCs w:val="24"/>
              </w:rPr>
              <m:t>Q</m:t>
            </m:r>
          </m:e>
          <m:sub>
            <m:r>
              <w:rPr>
                <w:rFonts w:ascii="Cambria Math" w:hAnsi="Cambria Math"/>
                <w:sz w:val="24"/>
                <w:szCs w:val="24"/>
              </w:rPr>
              <m:t>n</m:t>
            </m:r>
            <m:r>
              <m:rPr>
                <m:sty m:val="p"/>
              </m:rPr>
              <w:rPr>
                <w:rFonts w:ascii="Cambria Math" w:hAnsi="Cambria Math"/>
                <w:sz w:val="24"/>
                <w:szCs w:val="24"/>
              </w:rPr>
              <m:t>,</m:t>
            </m:r>
            <m:r>
              <w:rPr>
                <w:rFonts w:ascii="Cambria Math" w:hAnsi="Cambria Math"/>
                <w:sz w:val="24"/>
                <w:szCs w:val="24"/>
              </w:rPr>
              <m:t>g</m:t>
            </m:r>
            <m:r>
              <m:rPr>
                <m:sty m:val="p"/>
              </m:rPr>
              <w:rPr>
                <w:rFonts w:ascii="Cambria Math" w:hAnsi="Cambria Math"/>
                <w:sz w:val="24"/>
                <w:szCs w:val="24"/>
              </w:rPr>
              <m:t>2</m:t>
            </m:r>
            <m:r>
              <w:rPr>
                <w:rFonts w:ascii="Cambria Math" w:hAnsi="Cambria Math"/>
                <w:sz w:val="24"/>
                <w:szCs w:val="24"/>
              </w:rPr>
              <m:t>l</m:t>
            </m:r>
          </m:sub>
          <m:sup>
            <m:r>
              <w:rPr>
                <w:rFonts w:ascii="Cambria Math" w:hAnsi="Cambria Math"/>
                <w:sz w:val="24"/>
                <w:szCs w:val="24"/>
              </w:rPr>
              <m:t>an</m:t>
            </m:r>
          </m:sup>
        </m:sSubSup>
      </m:oMath>
      <w:r w:rsidRPr="00A87C7F">
        <w:rPr>
          <w:sz w:val="24"/>
          <w:szCs w:val="24"/>
        </w:rPr>
        <w:t xml:space="preserve"> is the flow rate of gaseous water and liquid water conversion in the anode chamber.</w:t>
      </w:r>
    </w:p>
    <w:p w14:paraId="1D2EF9F0" w14:textId="6367FAFF" w:rsidR="009F5362" w:rsidRPr="00A87C7F" w:rsidRDefault="009F5362" w:rsidP="00A87C7F">
      <w:pPr>
        <w:pStyle w:val="a0"/>
        <w:ind w:firstLine="238"/>
        <w:rPr>
          <w:sz w:val="24"/>
          <w:szCs w:val="24"/>
        </w:rPr>
      </w:pPr>
      <w:r w:rsidRPr="00A87C7F">
        <w:rPr>
          <w:sz w:val="24"/>
          <w:szCs w:val="24"/>
        </w:rPr>
        <w:t>The rate of change of the total pressure in the anode chamber</w:t>
      </w:r>
      <w:r w:rsidR="009579A5" w:rsidRPr="00A87C7F">
        <w:rPr>
          <w:sz w:val="24"/>
          <w:szCs w:val="24"/>
        </w:rPr>
        <w:t xml:space="preserve"> is</w:t>
      </w:r>
      <w:r w:rsidRPr="00A87C7F">
        <w:rPr>
          <w:sz w:val="24"/>
          <w:szCs w:val="24"/>
        </w:rPr>
        <w:t>:</w:t>
      </w:r>
    </w:p>
    <w:p w14:paraId="6D66EFAD" w14:textId="753DB71A" w:rsidR="002848B3" w:rsidRPr="00A87C7F" w:rsidRDefault="002848B3" w:rsidP="00A87C7F">
      <w:pPr>
        <w:pStyle w:val="affa"/>
        <w:spacing w:before="240" w:after="240"/>
        <w:ind w:firstLine="482"/>
        <w:jc w:val="center"/>
        <w:rPr>
          <w:rFonts w:ascii="Times New Roman" w:hAnsi="Times New Roman" w:cs="Times New Roman"/>
          <w:sz w:val="24"/>
          <w:szCs w:val="24"/>
        </w:rPr>
      </w:pPr>
      <w:r w:rsidRPr="00A87C7F">
        <w:rPr>
          <w:rFonts w:ascii="Cambria Math" w:hAnsi="Cambria Math" w:cs="Times New Roman"/>
          <w:sz w:val="24"/>
          <w:szCs w:val="24"/>
        </w:rPr>
        <w:lastRenderedPageBreak/>
        <w:tab/>
      </w:r>
      <m:oMath>
        <m:sSubSup>
          <m:sSubSupPr>
            <m:ctrlPr>
              <w:rPr>
                <w:rFonts w:ascii="Cambria Math" w:hAnsi="Cambria Math" w:cs="Times New Roman"/>
                <w:sz w:val="24"/>
                <w:szCs w:val="24"/>
              </w:rPr>
            </m:ctrlPr>
          </m:sSubSupPr>
          <m:e>
            <m:acc>
              <m:accPr>
                <m:chr m:val="̇"/>
                <m:ctrlPr>
                  <w:rPr>
                    <w:rFonts w:ascii="Cambria Math" w:hAnsi="Cambria Math" w:cs="Times New Roman"/>
                    <w:sz w:val="24"/>
                    <w:szCs w:val="24"/>
                  </w:rPr>
                </m:ctrlPr>
              </m:accPr>
              <m:e>
                <m:r>
                  <w:rPr>
                    <w:rFonts w:ascii="Cambria Math" w:hAnsi="Cambria Math" w:cs="Times New Roman"/>
                    <w:sz w:val="24"/>
                    <w:szCs w:val="24"/>
                  </w:rPr>
                  <m:t>p</m:t>
                </m:r>
              </m:e>
            </m:acc>
          </m:e>
          <m:sub>
            <m:r>
              <w:rPr>
                <w:rFonts w:ascii="Cambria Math" w:hAnsi="Cambria Math" w:cs="Times New Roman"/>
                <w:sz w:val="24"/>
                <w:szCs w:val="24"/>
              </w:rPr>
              <m:t>sum</m:t>
            </m:r>
          </m:sub>
          <m:sup>
            <m:r>
              <w:rPr>
                <w:rFonts w:ascii="Cambria Math" w:hAnsi="Cambria Math" w:cs="Times New Roman"/>
                <w:sz w:val="24"/>
                <w:szCs w:val="24"/>
              </w:rPr>
              <m:t>an</m:t>
            </m:r>
          </m:sup>
        </m:sSubSup>
        <m:r>
          <m:rPr>
            <m:sty m:val="p"/>
          </m:rP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R</m:t>
            </m:r>
            <m:sSup>
              <m:sSupPr>
                <m:ctrlPr>
                  <w:rPr>
                    <w:rFonts w:ascii="Cambria Math" w:hAnsi="Cambria Math" w:cs="Times New Roman"/>
                    <w:sz w:val="24"/>
                    <w:szCs w:val="24"/>
                  </w:rPr>
                </m:ctrlPr>
              </m:sSupPr>
              <m:e>
                <m:r>
                  <w:rPr>
                    <w:rFonts w:ascii="Cambria Math" w:hAnsi="Cambria Math" w:cs="Times New Roman"/>
                    <w:sz w:val="24"/>
                    <w:szCs w:val="24"/>
                  </w:rPr>
                  <m:t>T</m:t>
                </m:r>
              </m:e>
              <m:sup>
                <m:r>
                  <w:rPr>
                    <w:rFonts w:ascii="Cambria Math" w:hAnsi="Cambria Math" w:cs="Times New Roman"/>
                    <w:sz w:val="24"/>
                    <w:szCs w:val="24"/>
                  </w:rPr>
                  <m:t>fc</m:t>
                </m:r>
              </m:sup>
            </m:sSup>
          </m:num>
          <m:den>
            <m:sSup>
              <m:sSupPr>
                <m:ctrlPr>
                  <w:rPr>
                    <w:rFonts w:ascii="Cambria Math" w:hAnsi="Cambria Math" w:cs="Times New Roman"/>
                    <w:sz w:val="24"/>
                    <w:szCs w:val="24"/>
                  </w:rPr>
                </m:ctrlPr>
              </m:sSupPr>
              <m:e>
                <m:r>
                  <w:rPr>
                    <w:rFonts w:ascii="Cambria Math" w:hAnsi="Cambria Math" w:cs="Times New Roman"/>
                    <w:sz w:val="24"/>
                    <w:szCs w:val="24"/>
                  </w:rPr>
                  <m:t>V</m:t>
                </m:r>
              </m:e>
              <m:sup>
                <m:r>
                  <w:rPr>
                    <w:rFonts w:ascii="Cambria Math" w:hAnsi="Cambria Math" w:cs="Times New Roman"/>
                    <w:sz w:val="24"/>
                    <w:szCs w:val="24"/>
                  </w:rPr>
                  <m:t>an</m:t>
                </m:r>
              </m:sup>
            </m:sSup>
          </m:den>
        </m:f>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sum</m:t>
            </m:r>
          </m:sub>
          <m:sup>
            <m:r>
              <w:rPr>
                <w:rFonts w:ascii="Cambria Math" w:hAnsi="Cambria Math" w:cs="Times New Roman"/>
                <w:sz w:val="24"/>
                <w:szCs w:val="24"/>
              </w:rPr>
              <m:t>an</m:t>
            </m:r>
            <m:r>
              <m:rPr>
                <m:sty m:val="p"/>
              </m:rPr>
              <w:rPr>
                <w:rFonts w:ascii="Cambria Math" w:hAnsi="Cambria Math" w:cs="Times New Roman"/>
                <w:sz w:val="24"/>
                <w:szCs w:val="24"/>
              </w:rPr>
              <m:t>,</m:t>
            </m:r>
            <m:r>
              <w:rPr>
                <w:rFonts w:ascii="Cambria Math" w:hAnsi="Cambria Math" w:cs="Times New Roman"/>
                <w:sz w:val="24"/>
                <w:szCs w:val="24"/>
              </w:rPr>
              <m:t>in</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sum</m:t>
            </m:r>
          </m:sub>
          <m:sup>
            <m:r>
              <w:rPr>
                <w:rFonts w:ascii="Cambria Math" w:hAnsi="Cambria Math" w:cs="Times New Roman"/>
                <w:sz w:val="24"/>
                <w:szCs w:val="24"/>
              </w:rPr>
              <m:t>an</m:t>
            </m:r>
            <m:r>
              <m:rPr>
                <m:sty m:val="p"/>
              </m:rPr>
              <w:rPr>
                <w:rFonts w:ascii="Cambria Math" w:hAnsi="Cambria Math" w:cs="Times New Roman"/>
                <w:sz w:val="24"/>
                <w:szCs w:val="24"/>
              </w:rPr>
              <m:t>,</m:t>
            </m:r>
            <m:r>
              <w:rPr>
                <w:rFonts w:ascii="Cambria Math" w:hAnsi="Cambria Math" w:cs="Times New Roman"/>
                <w:sz w:val="24"/>
                <w:szCs w:val="24"/>
              </w:rPr>
              <m:t>out</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m</m:t>
            </m:r>
            <m:r>
              <m:rPr>
                <m:sty m:val="p"/>
              </m:rPr>
              <w:rPr>
                <w:rFonts w:ascii="Cambria Math" w:hAnsi="Cambria Math" w:cs="Times New Roman"/>
                <w:sz w:val="24"/>
                <w:szCs w:val="24"/>
              </w:rPr>
              <m:t>2</m:t>
            </m:r>
            <m:r>
              <w:rPr>
                <w:rFonts w:ascii="Cambria Math" w:hAnsi="Cambria Math" w:cs="Times New Roman"/>
                <w:sz w:val="24"/>
                <w:szCs w:val="24"/>
              </w:rPr>
              <m:t>g</m:t>
            </m:r>
          </m:sub>
          <m:sup>
            <m:r>
              <w:rPr>
                <w:rFonts w:ascii="Cambria Math" w:hAnsi="Cambria Math" w:cs="Times New Roman"/>
                <w:sz w:val="24"/>
                <w:szCs w:val="24"/>
              </w:rPr>
              <m:t>an</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g</m:t>
            </m:r>
            <m:r>
              <m:rPr>
                <m:sty m:val="p"/>
              </m:rPr>
              <w:rPr>
                <w:rFonts w:ascii="Cambria Math" w:hAnsi="Cambria Math" w:cs="Times New Roman"/>
                <w:sz w:val="24"/>
                <w:szCs w:val="24"/>
              </w:rPr>
              <m:t>2</m:t>
            </m:r>
            <m:r>
              <w:rPr>
                <w:rFonts w:ascii="Cambria Math" w:hAnsi="Cambria Math" w:cs="Times New Roman"/>
                <w:sz w:val="24"/>
                <w:szCs w:val="24"/>
              </w:rPr>
              <m:t>l</m:t>
            </m:r>
          </m:sub>
          <m:sup>
            <m:r>
              <w:rPr>
                <w:rFonts w:ascii="Cambria Math" w:hAnsi="Cambria Math" w:cs="Times New Roman"/>
                <w:sz w:val="24"/>
                <w:szCs w:val="24"/>
              </w:rPr>
              <m:t>an</m:t>
            </m:r>
          </m:sup>
        </m:sSubSup>
        <m:r>
          <m:rPr>
            <m:sty m:val="p"/>
          </m:rPr>
          <w:rPr>
            <w:rFonts w:ascii="Cambria Math" w:hAnsi="Cambria Math" w:cs="Times New Roman"/>
            <w:sz w:val="24"/>
            <w:szCs w:val="24"/>
          </w:rPr>
          <m:t>-</m:t>
        </m:r>
        <m:f>
          <m:fPr>
            <m:ctrlPr>
              <w:rPr>
                <w:rFonts w:ascii="Cambria Math" w:hAnsi="Cambria Math" w:cs="Times New Roman"/>
                <w:sz w:val="24"/>
                <w:szCs w:val="24"/>
              </w:rPr>
            </m:ctrlPr>
          </m:fPr>
          <m:num>
            <m:sSup>
              <m:sSupPr>
                <m:ctrlPr>
                  <w:rPr>
                    <w:rFonts w:ascii="Cambria Math" w:hAnsi="Cambria Math" w:cs="Times New Roman"/>
                    <w:sz w:val="24"/>
                    <w:szCs w:val="24"/>
                  </w:rPr>
                </m:ctrlPr>
              </m:sSupPr>
              <m:e>
                <m:r>
                  <w:rPr>
                    <w:rFonts w:ascii="Cambria Math" w:hAnsi="Cambria Math" w:cs="Times New Roman"/>
                    <w:sz w:val="24"/>
                    <w:szCs w:val="24"/>
                  </w:rPr>
                  <m:t>I</m:t>
                </m:r>
              </m:e>
              <m:sup>
                <m:r>
                  <w:rPr>
                    <w:rFonts w:ascii="Cambria Math" w:hAnsi="Cambria Math" w:cs="Times New Roman"/>
                    <w:sz w:val="24"/>
                    <w:szCs w:val="24"/>
                  </w:rPr>
                  <m:t>fc</m:t>
                </m:r>
              </m:sup>
            </m:sSup>
          </m:num>
          <m:den>
            <m:r>
              <m:rPr>
                <m:sty m:val="p"/>
              </m:rPr>
              <w:rPr>
                <w:rFonts w:ascii="Cambria Math" w:hAnsi="Cambria Math" w:cs="Times New Roman"/>
                <w:sz w:val="24"/>
                <w:szCs w:val="24"/>
              </w:rPr>
              <m:t>2</m:t>
            </m:r>
            <m:r>
              <w:rPr>
                <w:rFonts w:ascii="Cambria Math" w:hAnsi="Cambria Math" w:cs="Times New Roman"/>
                <w:sz w:val="24"/>
                <w:szCs w:val="24"/>
              </w:rPr>
              <m:t>F</m:t>
            </m:r>
          </m:den>
        </m:f>
        <m:r>
          <m:rPr>
            <m:sty m:val="p"/>
          </m:rPr>
          <w:rPr>
            <w:rFonts w:ascii="Cambria Math" w:hAnsi="Cambria Math" w:cs="Times New Roman"/>
            <w:sz w:val="24"/>
            <w:szCs w:val="24"/>
          </w:rPr>
          <m:t>)</m:t>
        </m:r>
      </m:oMath>
      <w:r w:rsidRPr="00A87C7F">
        <w:rPr>
          <w:rFonts w:ascii="Cambria Math" w:hAnsi="Cambria Math" w:cs="Times New Roman"/>
          <w:sz w:val="24"/>
          <w:szCs w:val="24"/>
        </w:rPr>
        <w:tab/>
      </w:r>
      <w:r w:rsidR="00C47470" w:rsidRPr="00A87C7F">
        <w:rPr>
          <w:rFonts w:ascii="Times New Roman" w:hAnsi="Times New Roman" w:cs="Times New Roman"/>
          <w:sz w:val="24"/>
          <w:szCs w:val="24"/>
        </w:rPr>
        <w:t>(46)</w:t>
      </w:r>
    </w:p>
    <w:p w14:paraId="54D7B0DC" w14:textId="01877F4B" w:rsidR="00FE0B5A" w:rsidRPr="00A87C7F" w:rsidRDefault="00FE0B5A" w:rsidP="00A87C7F">
      <w:pPr>
        <w:pStyle w:val="a0"/>
        <w:ind w:firstLine="238"/>
        <w:rPr>
          <w:sz w:val="24"/>
          <w:szCs w:val="24"/>
        </w:rPr>
      </w:pPr>
      <w:r w:rsidRPr="00A87C7F">
        <w:rPr>
          <w:rFonts w:hint="eastAsia"/>
          <w:sz w:val="24"/>
          <w:szCs w:val="24"/>
        </w:rPr>
        <w:t>W</w:t>
      </w:r>
      <w:r w:rsidRPr="00A87C7F">
        <w:rPr>
          <w:sz w:val="24"/>
          <w:szCs w:val="24"/>
        </w:rPr>
        <w:t xml:space="preserve">here </w:t>
      </w:r>
      <m:oMath>
        <m:sSubSup>
          <m:sSubSupPr>
            <m:ctrlPr>
              <w:rPr>
                <w:rFonts w:ascii="Cambria Math" w:hAnsi="Cambria Math"/>
                <w:sz w:val="24"/>
                <w:szCs w:val="24"/>
              </w:rPr>
            </m:ctrlPr>
          </m:sSubSupPr>
          <m:e>
            <m:acc>
              <m:accPr>
                <m:chr m:val="̇"/>
                <m:ctrlPr>
                  <w:rPr>
                    <w:rFonts w:ascii="Cambria Math" w:hAnsi="Cambria Math"/>
                    <w:sz w:val="24"/>
                    <w:szCs w:val="24"/>
                  </w:rPr>
                </m:ctrlPr>
              </m:accPr>
              <m:e>
                <m:r>
                  <w:rPr>
                    <w:rFonts w:ascii="Cambria Math" w:hAnsi="Cambria Math"/>
                    <w:sz w:val="24"/>
                    <w:szCs w:val="24"/>
                  </w:rPr>
                  <m:t>p</m:t>
                </m:r>
              </m:e>
            </m:acc>
          </m:e>
          <m:sub>
            <m:r>
              <w:rPr>
                <w:rFonts w:ascii="Cambria Math" w:hAnsi="Cambria Math"/>
                <w:sz w:val="24"/>
                <w:szCs w:val="24"/>
              </w:rPr>
              <m:t>sum</m:t>
            </m:r>
          </m:sub>
          <m:sup>
            <m:r>
              <w:rPr>
                <w:rFonts w:ascii="Cambria Math" w:hAnsi="Cambria Math"/>
                <w:sz w:val="24"/>
                <w:szCs w:val="24"/>
              </w:rPr>
              <m:t>an</m:t>
            </m:r>
          </m:sup>
        </m:sSubSup>
      </m:oMath>
      <w:r w:rsidRPr="00A87C7F">
        <w:rPr>
          <w:rFonts w:hint="eastAsia"/>
          <w:sz w:val="24"/>
          <w:szCs w:val="24"/>
        </w:rPr>
        <w:t xml:space="preserve"> </w:t>
      </w:r>
      <w:r w:rsidRPr="00A87C7F">
        <w:rPr>
          <w:sz w:val="24"/>
          <w:szCs w:val="24"/>
        </w:rPr>
        <w:t>is the rate of change of the total pressure in the anode chamber.</w:t>
      </w:r>
    </w:p>
    <w:p w14:paraId="3FD5FF64" w14:textId="65CBDE8D" w:rsidR="00F13011" w:rsidRPr="00A87C7F" w:rsidRDefault="00F13011" w:rsidP="00A87C7F">
      <w:pPr>
        <w:pStyle w:val="a0"/>
        <w:ind w:firstLine="238"/>
        <w:rPr>
          <w:sz w:val="24"/>
          <w:szCs w:val="24"/>
        </w:rPr>
      </w:pPr>
      <w:r w:rsidRPr="00A87C7F">
        <w:rPr>
          <w:sz w:val="24"/>
          <w:szCs w:val="24"/>
        </w:rPr>
        <w:t>The rate of change of the water vapor partial pressure in the anode chamber</w:t>
      </w:r>
      <w:r w:rsidR="00563CF5" w:rsidRPr="00A87C7F">
        <w:rPr>
          <w:sz w:val="24"/>
          <w:szCs w:val="24"/>
        </w:rPr>
        <w:t xml:space="preserve"> is</w:t>
      </w:r>
      <w:r w:rsidRPr="00A87C7F">
        <w:rPr>
          <w:sz w:val="24"/>
          <w:szCs w:val="24"/>
        </w:rPr>
        <w:t>:</w:t>
      </w:r>
    </w:p>
    <w:p w14:paraId="745AC7D4" w14:textId="257E1232" w:rsidR="002848B3" w:rsidRPr="00A87C7F" w:rsidRDefault="002848B3" w:rsidP="00A87C7F">
      <w:pPr>
        <w:pStyle w:val="affa"/>
        <w:spacing w:before="240" w:after="240"/>
        <w:ind w:firstLine="482"/>
        <w:jc w:val="center"/>
        <w:rPr>
          <w:rFonts w:ascii="Times New Roman" w:hAnsi="Times New Roman" w:cs="Times New Roman"/>
          <w:sz w:val="24"/>
          <w:szCs w:val="24"/>
        </w:rPr>
      </w:pPr>
      <w:r w:rsidRPr="00A87C7F">
        <w:rPr>
          <w:rFonts w:ascii="Cambria Math" w:hAnsi="Cambria Math" w:cs="Times New Roman"/>
          <w:sz w:val="24"/>
          <w:szCs w:val="24"/>
        </w:rPr>
        <w:tab/>
      </w:r>
      <m:oMath>
        <m:sSubSup>
          <m:sSubSupPr>
            <m:ctrlPr>
              <w:rPr>
                <w:rFonts w:ascii="Cambria Math" w:hAnsi="Cambria Math" w:cs="Times New Roman"/>
                <w:sz w:val="24"/>
                <w:szCs w:val="24"/>
              </w:rPr>
            </m:ctrlPr>
          </m:sSubSupPr>
          <m:e>
            <m:acc>
              <m:accPr>
                <m:chr m:val="̇"/>
                <m:ctrlPr>
                  <w:rPr>
                    <w:rFonts w:ascii="Cambria Math" w:hAnsi="Cambria Math" w:cs="Times New Roman"/>
                    <w:sz w:val="24"/>
                    <w:szCs w:val="24"/>
                  </w:rPr>
                </m:ctrlPr>
              </m:accPr>
              <m:e>
                <m:r>
                  <w:rPr>
                    <w:rFonts w:ascii="Cambria Math" w:hAnsi="Cambria Math" w:cs="Times New Roman"/>
                    <w:sz w:val="24"/>
                    <w:szCs w:val="24"/>
                  </w:rPr>
                  <m:t>p</m:t>
                </m:r>
              </m:e>
            </m:acc>
          </m:e>
          <m:sub>
            <m:r>
              <w:rPr>
                <w:rFonts w:ascii="Cambria Math" w:hAnsi="Cambria Math" w:cs="Times New Roman"/>
                <w:sz w:val="24"/>
                <w:szCs w:val="24"/>
              </w:rPr>
              <m:t>g</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an</m:t>
            </m:r>
          </m:sup>
        </m:sSubSup>
        <m:r>
          <m:rPr>
            <m:sty m:val="p"/>
          </m:rP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R</m:t>
            </m:r>
            <m:sSup>
              <m:sSupPr>
                <m:ctrlPr>
                  <w:rPr>
                    <w:rFonts w:ascii="Cambria Math" w:hAnsi="Cambria Math" w:cs="Times New Roman"/>
                    <w:sz w:val="24"/>
                    <w:szCs w:val="24"/>
                  </w:rPr>
                </m:ctrlPr>
              </m:sSupPr>
              <m:e>
                <m:r>
                  <w:rPr>
                    <w:rFonts w:ascii="Cambria Math" w:hAnsi="Cambria Math" w:cs="Times New Roman"/>
                    <w:sz w:val="24"/>
                    <w:szCs w:val="24"/>
                  </w:rPr>
                  <m:t>T</m:t>
                </m:r>
              </m:e>
              <m:sup>
                <m:r>
                  <w:rPr>
                    <w:rFonts w:ascii="Cambria Math" w:hAnsi="Cambria Math" w:cs="Times New Roman"/>
                    <w:sz w:val="24"/>
                    <w:szCs w:val="24"/>
                  </w:rPr>
                  <m:t>fc</m:t>
                </m:r>
              </m:sup>
            </m:sSup>
          </m:num>
          <m:den>
            <m:sSup>
              <m:sSupPr>
                <m:ctrlPr>
                  <w:rPr>
                    <w:rFonts w:ascii="Cambria Math" w:hAnsi="Cambria Math" w:cs="Times New Roman"/>
                    <w:sz w:val="24"/>
                    <w:szCs w:val="24"/>
                  </w:rPr>
                </m:ctrlPr>
              </m:sSupPr>
              <m:e>
                <m:r>
                  <w:rPr>
                    <w:rFonts w:ascii="Cambria Math" w:hAnsi="Cambria Math" w:cs="Times New Roman"/>
                    <w:sz w:val="24"/>
                    <w:szCs w:val="24"/>
                  </w:rPr>
                  <m:t>V</m:t>
                </m:r>
              </m:e>
              <m:sup>
                <m:r>
                  <w:rPr>
                    <w:rFonts w:ascii="Cambria Math" w:hAnsi="Cambria Math" w:cs="Times New Roman"/>
                    <w:sz w:val="24"/>
                    <w:szCs w:val="24"/>
                  </w:rPr>
                  <m:t>an</m:t>
                </m:r>
              </m:sup>
            </m:sSup>
          </m:den>
        </m:f>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g</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an</m:t>
            </m:r>
            <m:r>
              <m:rPr>
                <m:sty m:val="p"/>
              </m:rPr>
              <w:rPr>
                <w:rFonts w:ascii="Cambria Math" w:hAnsi="Cambria Math" w:cs="Times New Roman"/>
                <w:sz w:val="24"/>
                <w:szCs w:val="24"/>
              </w:rPr>
              <m:t>,</m:t>
            </m:r>
            <m:r>
              <w:rPr>
                <w:rFonts w:ascii="Cambria Math" w:hAnsi="Cambria Math" w:cs="Times New Roman"/>
                <w:sz w:val="24"/>
                <w:szCs w:val="24"/>
              </w:rPr>
              <m:t>in</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m</m:t>
            </m:r>
            <m:r>
              <m:rPr>
                <m:sty m:val="p"/>
              </m:rPr>
              <w:rPr>
                <w:rFonts w:ascii="Cambria Math" w:hAnsi="Cambria Math" w:cs="Times New Roman"/>
                <w:sz w:val="24"/>
                <w:szCs w:val="24"/>
              </w:rPr>
              <m:t>2</m:t>
            </m:r>
            <m:r>
              <w:rPr>
                <w:rFonts w:ascii="Cambria Math" w:hAnsi="Cambria Math" w:cs="Times New Roman"/>
                <w:sz w:val="24"/>
                <w:szCs w:val="24"/>
              </w:rPr>
              <m:t>g</m:t>
            </m:r>
          </m:sub>
          <m:sup>
            <m:r>
              <w:rPr>
                <w:rFonts w:ascii="Cambria Math" w:hAnsi="Cambria Math" w:cs="Times New Roman"/>
                <w:sz w:val="24"/>
                <w:szCs w:val="24"/>
              </w:rPr>
              <m:t>an</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g</m:t>
            </m:r>
            <m:r>
              <m:rPr>
                <m:sty m:val="p"/>
              </m:rPr>
              <w:rPr>
                <w:rFonts w:ascii="Cambria Math" w:hAnsi="Cambria Math" w:cs="Times New Roman"/>
                <w:sz w:val="24"/>
                <w:szCs w:val="24"/>
              </w:rPr>
              <m:t>2</m:t>
            </m:r>
            <m:r>
              <w:rPr>
                <w:rFonts w:ascii="Cambria Math" w:hAnsi="Cambria Math" w:cs="Times New Roman"/>
                <w:sz w:val="24"/>
                <w:szCs w:val="24"/>
              </w:rPr>
              <m:t>l</m:t>
            </m:r>
          </m:sub>
          <m:sup>
            <m:r>
              <w:rPr>
                <w:rFonts w:ascii="Cambria Math" w:hAnsi="Cambria Math" w:cs="Times New Roman"/>
                <w:sz w:val="24"/>
                <w:szCs w:val="24"/>
              </w:rPr>
              <m:t>an</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g</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an</m:t>
            </m:r>
            <m:r>
              <m:rPr>
                <m:sty m:val="p"/>
              </m:rPr>
              <w:rPr>
                <w:rFonts w:ascii="Cambria Math" w:hAnsi="Cambria Math" w:cs="Times New Roman"/>
                <w:sz w:val="24"/>
                <w:szCs w:val="24"/>
              </w:rPr>
              <m:t>,</m:t>
            </m:r>
            <m:r>
              <w:rPr>
                <w:rFonts w:ascii="Cambria Math" w:hAnsi="Cambria Math" w:cs="Times New Roman"/>
                <w:sz w:val="24"/>
                <w:szCs w:val="24"/>
              </w:rPr>
              <m:t>out</m:t>
            </m:r>
          </m:sup>
        </m:sSubSup>
        <m:r>
          <m:rPr>
            <m:sty m:val="p"/>
          </m:rPr>
          <w:rPr>
            <w:rFonts w:ascii="Cambria Math" w:hAnsi="Cambria Math" w:cs="Times New Roman"/>
            <w:sz w:val="24"/>
            <w:szCs w:val="24"/>
          </w:rPr>
          <m:t>)</m:t>
        </m:r>
      </m:oMath>
      <w:r w:rsidRPr="00A87C7F">
        <w:rPr>
          <w:rFonts w:ascii="Cambria Math" w:hAnsi="Cambria Math" w:cs="Times New Roman"/>
          <w:sz w:val="24"/>
          <w:szCs w:val="24"/>
        </w:rPr>
        <w:tab/>
      </w:r>
      <w:r w:rsidR="00C47470" w:rsidRPr="00A87C7F">
        <w:rPr>
          <w:rFonts w:ascii="Times New Roman" w:hAnsi="Times New Roman" w:cs="Times New Roman"/>
          <w:sz w:val="24"/>
          <w:szCs w:val="24"/>
        </w:rPr>
        <w:t>(47)</w:t>
      </w:r>
    </w:p>
    <w:p w14:paraId="604BBC4D" w14:textId="1E42AF90" w:rsidR="007D3A0C" w:rsidRPr="00A87C7F" w:rsidRDefault="007D3A0C" w:rsidP="00A87C7F">
      <w:pPr>
        <w:pStyle w:val="a0"/>
        <w:ind w:firstLine="238"/>
        <w:rPr>
          <w:sz w:val="24"/>
          <w:szCs w:val="24"/>
        </w:rPr>
      </w:pPr>
      <w:r w:rsidRPr="00A87C7F">
        <w:rPr>
          <w:rFonts w:hint="eastAsia"/>
          <w:sz w:val="24"/>
          <w:szCs w:val="24"/>
        </w:rPr>
        <w:t>W</w:t>
      </w:r>
      <w:r w:rsidRPr="00A87C7F">
        <w:rPr>
          <w:sz w:val="24"/>
          <w:szCs w:val="24"/>
        </w:rPr>
        <w:t>here</w:t>
      </w:r>
      <w:r w:rsidR="00624784" w:rsidRPr="00A87C7F">
        <w:rPr>
          <w:sz w:val="24"/>
          <w:szCs w:val="24"/>
        </w:rPr>
        <w:t xml:space="preserve"> </w:t>
      </w:r>
      <m:oMath>
        <m:sSubSup>
          <m:sSubSupPr>
            <m:ctrlPr>
              <w:rPr>
                <w:rFonts w:ascii="Cambria Math" w:hAnsi="Cambria Math"/>
                <w:sz w:val="24"/>
                <w:szCs w:val="24"/>
              </w:rPr>
            </m:ctrlPr>
          </m:sSubSupPr>
          <m:e>
            <m:acc>
              <m:accPr>
                <m:chr m:val="̇"/>
                <m:ctrlPr>
                  <w:rPr>
                    <w:rFonts w:ascii="Cambria Math" w:hAnsi="Cambria Math"/>
                    <w:sz w:val="24"/>
                    <w:szCs w:val="24"/>
                  </w:rPr>
                </m:ctrlPr>
              </m:accPr>
              <m:e>
                <m:r>
                  <w:rPr>
                    <w:rFonts w:ascii="Cambria Math" w:hAnsi="Cambria Math"/>
                    <w:sz w:val="24"/>
                    <w:szCs w:val="24"/>
                  </w:rPr>
                  <m:t>p</m:t>
                </m:r>
              </m:e>
            </m:acc>
          </m:e>
          <m:sub>
            <m:r>
              <w:rPr>
                <w:rFonts w:ascii="Cambria Math" w:hAnsi="Cambria Math"/>
                <w:sz w:val="24"/>
                <w:szCs w:val="24"/>
              </w:rPr>
              <m:t>g</m:t>
            </m:r>
            <m:sSub>
              <m:sSubPr>
                <m:ctrlPr>
                  <w:rPr>
                    <w:rFonts w:ascii="Cambria Math" w:hAnsi="Cambria Math"/>
                    <w:sz w:val="24"/>
                    <w:szCs w:val="24"/>
                  </w:rPr>
                </m:ctrlPr>
              </m:sSubPr>
              <m:e>
                <m:r>
                  <w:rPr>
                    <w:rFonts w:ascii="Cambria Math" w:hAnsi="Cambria Math"/>
                    <w:sz w:val="24"/>
                    <w:szCs w:val="24"/>
                  </w:rPr>
                  <m:t>H</m:t>
                </m:r>
              </m:e>
              <m:sub>
                <m:r>
                  <m:rPr>
                    <m:sty m:val="p"/>
                  </m:rPr>
                  <w:rPr>
                    <w:rFonts w:ascii="Cambria Math" w:hAnsi="Cambria Math"/>
                    <w:sz w:val="24"/>
                    <w:szCs w:val="24"/>
                  </w:rPr>
                  <m:t>2</m:t>
                </m:r>
              </m:sub>
            </m:sSub>
            <m:r>
              <w:rPr>
                <w:rFonts w:ascii="Cambria Math" w:hAnsi="Cambria Math"/>
                <w:sz w:val="24"/>
                <w:szCs w:val="24"/>
              </w:rPr>
              <m:t>O</m:t>
            </m:r>
          </m:sub>
          <m:sup>
            <m:r>
              <w:rPr>
                <w:rFonts w:ascii="Cambria Math" w:hAnsi="Cambria Math"/>
                <w:sz w:val="24"/>
                <w:szCs w:val="24"/>
              </w:rPr>
              <m:t>an</m:t>
            </m:r>
          </m:sup>
        </m:sSubSup>
      </m:oMath>
      <w:r w:rsidRPr="00A87C7F">
        <w:rPr>
          <w:sz w:val="24"/>
          <w:szCs w:val="24"/>
        </w:rPr>
        <w:t xml:space="preserve"> is the rate of change of the water vapor partial pressure in the anode chamber.</w:t>
      </w:r>
    </w:p>
    <w:p w14:paraId="287E6597" w14:textId="69064C0C" w:rsidR="002848B3" w:rsidRPr="00A87C7F" w:rsidRDefault="005D20B7" w:rsidP="00B67E4D">
      <w:pPr>
        <w:pStyle w:val="2"/>
        <w:numPr>
          <w:ilvl w:val="0"/>
          <w:numId w:val="0"/>
        </w:numPr>
        <w:spacing w:beforeLines="0" w:before="0" w:afterLines="0" w:after="0" w:line="300" w:lineRule="auto"/>
        <w:rPr>
          <w:sz w:val="24"/>
          <w:szCs w:val="24"/>
        </w:rPr>
      </w:pPr>
      <w:r w:rsidRPr="00A87C7F">
        <w:rPr>
          <w:sz w:val="24"/>
          <w:szCs w:val="24"/>
        </w:rPr>
        <w:t xml:space="preserve">2.3 </w:t>
      </w:r>
      <w:r w:rsidR="006907A3" w:rsidRPr="00A87C7F">
        <w:rPr>
          <w:i/>
          <w:iCs w:val="0"/>
          <w:sz w:val="24"/>
          <w:szCs w:val="24"/>
        </w:rPr>
        <w:t>Proton Exchange Membrane</w:t>
      </w:r>
    </w:p>
    <w:p w14:paraId="5BB3B1B9" w14:textId="5DEAB1DF" w:rsidR="00763238" w:rsidRPr="00A87C7F" w:rsidRDefault="00763238" w:rsidP="00A87C7F">
      <w:pPr>
        <w:pStyle w:val="a0"/>
        <w:ind w:firstLine="238"/>
        <w:rPr>
          <w:sz w:val="24"/>
          <w:szCs w:val="24"/>
        </w:rPr>
      </w:pPr>
      <w:r w:rsidRPr="00A87C7F">
        <w:rPr>
          <w:sz w:val="24"/>
          <w:szCs w:val="24"/>
        </w:rPr>
        <w:t xml:space="preserve">According to the conservation of mass, the rate of change of water content in the </w:t>
      </w:r>
      <w:r w:rsidR="00133F78" w:rsidRPr="00A87C7F">
        <w:rPr>
          <w:sz w:val="24"/>
          <w:szCs w:val="24"/>
        </w:rPr>
        <w:t>PEM</w:t>
      </w:r>
      <w:r w:rsidRPr="00A87C7F">
        <w:rPr>
          <w:sz w:val="24"/>
          <w:szCs w:val="24"/>
        </w:rPr>
        <w:t xml:space="preserve"> </w:t>
      </w:r>
      <w:r w:rsidR="002F774D" w:rsidRPr="00A87C7F">
        <w:rPr>
          <w:sz w:val="24"/>
          <w:szCs w:val="24"/>
        </w:rPr>
        <w:t>is:</w:t>
      </w:r>
    </w:p>
    <w:p w14:paraId="01B580D5" w14:textId="09B9FD18" w:rsidR="007C7BF9" w:rsidRPr="00A87C7F" w:rsidRDefault="002848B3" w:rsidP="00A87C7F">
      <w:pPr>
        <w:pStyle w:val="affa"/>
        <w:spacing w:before="240" w:after="240"/>
        <w:ind w:firstLine="482"/>
        <w:jc w:val="center"/>
        <w:rPr>
          <w:rFonts w:ascii="Times New Roman" w:hAnsi="Times New Roman" w:cs="Times New Roman"/>
          <w:sz w:val="24"/>
          <w:szCs w:val="24"/>
        </w:rPr>
      </w:pPr>
      <w:r w:rsidRPr="00A87C7F">
        <w:rPr>
          <w:rFonts w:ascii="Cambria Math" w:hAnsi="Cambria Math" w:cs="Times New Roman"/>
          <w:sz w:val="24"/>
          <w:szCs w:val="24"/>
        </w:rPr>
        <w:tab/>
      </w:r>
      <m:oMath>
        <m:sSup>
          <m:sSupPr>
            <m:ctrlPr>
              <w:rPr>
                <w:rFonts w:ascii="Cambria Math" w:hAnsi="Cambria Math" w:cs="Times New Roman"/>
                <w:sz w:val="24"/>
                <w:szCs w:val="24"/>
              </w:rPr>
            </m:ctrlPr>
          </m:sSupPr>
          <m:e>
            <m:acc>
              <m:accPr>
                <m:chr m:val="̇"/>
                <m:ctrlPr>
                  <w:rPr>
                    <w:rFonts w:ascii="Cambria Math" w:hAnsi="Cambria Math" w:cs="Times New Roman"/>
                    <w:sz w:val="24"/>
                    <w:szCs w:val="24"/>
                  </w:rPr>
                </m:ctrlPr>
              </m:accPr>
              <m:e>
                <m:r>
                  <w:rPr>
                    <w:rFonts w:ascii="Cambria Math" w:hAnsi="Cambria Math" w:cs="Times New Roman"/>
                    <w:sz w:val="24"/>
                    <w:szCs w:val="24"/>
                  </w:rPr>
                  <m:t>λ</m:t>
                </m:r>
              </m:e>
            </m:acc>
          </m:e>
          <m:sup>
            <m:r>
              <w:rPr>
                <w:rFonts w:ascii="Cambria Math" w:hAnsi="Cambria Math" w:cs="Times New Roman"/>
                <w:sz w:val="24"/>
                <w:szCs w:val="24"/>
              </w:rPr>
              <m:t>mem</m:t>
            </m:r>
          </m:sup>
        </m:sSup>
        <m:r>
          <m:rPr>
            <m:sty m:val="p"/>
          </m:rP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sz w:val="24"/>
                    <w:szCs w:val="24"/>
                  </w:rPr>
                </m:ctrlPr>
              </m:sSubPr>
              <m:e>
                <m:r>
                  <w:rPr>
                    <w:rFonts w:ascii="Cambria Math" w:hAnsi="Cambria Math" w:cs="Times New Roman"/>
                    <w:sz w:val="24"/>
                    <w:szCs w:val="24"/>
                  </w:rPr>
                  <m:t>M</m:t>
                </m:r>
              </m:e>
              <m:sub>
                <m:r>
                  <w:rPr>
                    <w:rFonts w:ascii="Cambria Math" w:hAnsi="Cambria Math" w:cs="Times New Roman"/>
                    <w:sz w:val="24"/>
                    <w:szCs w:val="24"/>
                  </w:rPr>
                  <m:t>dmem</m:t>
                </m:r>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SO</m:t>
                    </m:r>
                  </m:e>
                  <m:sub>
                    <m:r>
                      <m:rPr>
                        <m:sty m:val="p"/>
                      </m:rPr>
                      <w:rPr>
                        <w:rFonts w:ascii="Cambria Math" w:hAnsi="Cambria Math" w:cs="Times New Roman"/>
                        <w:sz w:val="24"/>
                        <w:szCs w:val="24"/>
                      </w:rPr>
                      <m:t>3</m:t>
                    </m:r>
                  </m:sub>
                  <m:sup>
                    <m:r>
                      <m:rPr>
                        <m:sty m:val="p"/>
                      </m:rPr>
                      <w:rPr>
                        <w:rFonts w:ascii="Cambria Math" w:hAnsi="Cambria Math" w:cs="Times New Roman"/>
                        <w:sz w:val="24"/>
                        <w:szCs w:val="24"/>
                      </w:rPr>
                      <m:t>-</m:t>
                    </m:r>
                  </m:sup>
                </m:sSubSup>
              </m:sub>
            </m:sSub>
          </m:num>
          <m:den>
            <m:sSub>
              <m:sSubPr>
                <m:ctrlPr>
                  <w:rPr>
                    <w:rFonts w:ascii="Cambria Math" w:hAnsi="Cambria Math" w:cs="Times New Roman"/>
                    <w:sz w:val="24"/>
                    <w:szCs w:val="24"/>
                  </w:rPr>
                </m:ctrlPr>
              </m:sSubPr>
              <m:e>
                <m:r>
                  <w:rPr>
                    <w:rFonts w:ascii="Cambria Math" w:hAnsi="Cambria Math" w:cs="Times New Roman"/>
                    <w:sz w:val="24"/>
                    <w:szCs w:val="24"/>
                  </w:rPr>
                  <m:t>ρ</m:t>
                </m:r>
              </m:e>
              <m:sub>
                <m:r>
                  <w:rPr>
                    <w:rFonts w:ascii="Cambria Math" w:hAnsi="Cambria Math" w:cs="Times New Roman"/>
                    <w:sz w:val="24"/>
                    <w:szCs w:val="24"/>
                  </w:rPr>
                  <m:t>dmem</m:t>
                </m:r>
              </m:sub>
            </m:sSub>
            <m:sSup>
              <m:sSupPr>
                <m:ctrlPr>
                  <w:rPr>
                    <w:rFonts w:ascii="Cambria Math" w:hAnsi="Cambria Math" w:cs="Times New Roman"/>
                    <w:sz w:val="24"/>
                    <w:szCs w:val="24"/>
                  </w:rPr>
                </m:ctrlPr>
              </m:sSupPr>
              <m:e>
                <m:r>
                  <w:rPr>
                    <w:rFonts w:ascii="Cambria Math" w:hAnsi="Cambria Math" w:cs="Times New Roman"/>
                    <w:sz w:val="24"/>
                    <w:szCs w:val="24"/>
                  </w:rPr>
                  <m:t>V</m:t>
                </m:r>
              </m:e>
              <m:sup>
                <m:r>
                  <w:rPr>
                    <w:rFonts w:ascii="Cambria Math" w:hAnsi="Cambria Math" w:cs="Times New Roman"/>
                    <w:sz w:val="24"/>
                    <w:szCs w:val="24"/>
                  </w:rPr>
                  <m:t>mem</m:t>
                </m:r>
              </m:sup>
            </m:sSup>
          </m:den>
        </m:f>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m</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r>
              <m:rPr>
                <m:sty m:val="p"/>
              </m:rPr>
              <w:rPr>
                <w:rFonts w:ascii="Cambria Math" w:hAnsi="Cambria Math" w:cs="Times New Roman"/>
                <w:sz w:val="24"/>
                <w:szCs w:val="24"/>
              </w:rPr>
              <m:t>2</m:t>
            </m:r>
            <m:r>
              <w:rPr>
                <w:rFonts w:ascii="Cambria Math" w:hAnsi="Cambria Math" w:cs="Times New Roman"/>
                <w:sz w:val="24"/>
                <w:szCs w:val="24"/>
              </w:rPr>
              <m:t>mem</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m</m:t>
            </m:r>
            <m:r>
              <m:rPr>
                <m:sty m:val="p"/>
              </m:rPr>
              <w:rPr>
                <w:rFonts w:ascii="Cambria Math" w:hAnsi="Cambria Math" w:cs="Times New Roman"/>
                <w:sz w:val="24"/>
                <w:szCs w:val="24"/>
              </w:rPr>
              <m:t>2</m:t>
            </m:r>
            <m:r>
              <w:rPr>
                <w:rFonts w:ascii="Cambria Math" w:hAnsi="Cambria Math" w:cs="Times New Roman"/>
                <w:sz w:val="24"/>
                <w:szCs w:val="24"/>
              </w:rPr>
              <m:t>g</m:t>
            </m:r>
          </m:sub>
          <m:sup>
            <m:r>
              <w:rPr>
                <w:rFonts w:ascii="Cambria Math" w:hAnsi="Cambria Math" w:cs="Times New Roman"/>
                <w:sz w:val="24"/>
                <w:szCs w:val="24"/>
              </w:rPr>
              <m:t>an</m:t>
            </m:r>
          </m:sup>
        </m:sSubSup>
        <m:r>
          <m:rPr>
            <m:sty m:val="p"/>
          </m:rPr>
          <w:rPr>
            <w:rFonts w:ascii="Cambria Math" w:hAnsi="Cambria Math" w:cs="Times New Roman"/>
            <w:sz w:val="24"/>
            <w:szCs w:val="24"/>
          </w:rPr>
          <m:t>)</m:t>
        </m:r>
      </m:oMath>
      <w:r w:rsidRPr="00A87C7F">
        <w:rPr>
          <w:rFonts w:ascii="Cambria Math" w:hAnsi="Cambria Math" w:cs="Times New Roman"/>
          <w:sz w:val="24"/>
          <w:szCs w:val="24"/>
        </w:rPr>
        <w:tab/>
      </w:r>
      <w:r w:rsidR="00CF1D74" w:rsidRPr="00A87C7F">
        <w:rPr>
          <w:rFonts w:ascii="Times New Roman" w:hAnsi="Times New Roman" w:cs="Times New Roman"/>
          <w:sz w:val="24"/>
          <w:szCs w:val="24"/>
        </w:rPr>
        <w:t>(48)</w:t>
      </w:r>
    </w:p>
    <w:p w14:paraId="32EE6F00" w14:textId="6B567ABC" w:rsidR="00413A1C" w:rsidRPr="00A87C7F" w:rsidRDefault="00A3601D" w:rsidP="00A87C7F">
      <w:pPr>
        <w:pStyle w:val="a0"/>
        <w:ind w:firstLine="238"/>
        <w:rPr>
          <w:sz w:val="24"/>
          <w:szCs w:val="24"/>
        </w:rPr>
      </w:pPr>
      <w:r w:rsidRPr="00A87C7F">
        <w:rPr>
          <w:rFonts w:hint="eastAsia"/>
          <w:sz w:val="24"/>
          <w:szCs w:val="24"/>
        </w:rPr>
        <w:t>W</w:t>
      </w:r>
      <w:r w:rsidRPr="00A87C7F">
        <w:rPr>
          <w:sz w:val="24"/>
          <w:szCs w:val="24"/>
        </w:rPr>
        <w:t xml:space="preserve">here </w:t>
      </w:r>
      <m:oMath>
        <m:sSup>
          <m:sSupPr>
            <m:ctrlPr>
              <w:rPr>
                <w:rFonts w:ascii="Cambria Math" w:hAnsi="Cambria Math"/>
                <w:sz w:val="24"/>
                <w:szCs w:val="24"/>
              </w:rPr>
            </m:ctrlPr>
          </m:sSupPr>
          <m:e>
            <m:acc>
              <m:accPr>
                <m:chr m:val="̇"/>
                <m:ctrlPr>
                  <w:rPr>
                    <w:rFonts w:ascii="Cambria Math" w:hAnsi="Cambria Math"/>
                    <w:sz w:val="24"/>
                    <w:szCs w:val="24"/>
                  </w:rPr>
                </m:ctrlPr>
              </m:accPr>
              <m:e>
                <m:r>
                  <w:rPr>
                    <w:rFonts w:ascii="Cambria Math" w:hAnsi="Cambria Math"/>
                    <w:sz w:val="24"/>
                    <w:szCs w:val="24"/>
                  </w:rPr>
                  <m:t>λ</m:t>
                </m:r>
              </m:e>
            </m:acc>
          </m:e>
          <m:sup>
            <m:r>
              <w:rPr>
                <w:rFonts w:ascii="Cambria Math" w:hAnsi="Cambria Math"/>
                <w:sz w:val="24"/>
                <w:szCs w:val="24"/>
              </w:rPr>
              <m:t>mem</m:t>
            </m:r>
          </m:sup>
        </m:sSup>
      </m:oMath>
      <w:r w:rsidRPr="00A87C7F">
        <w:rPr>
          <w:sz w:val="24"/>
          <w:szCs w:val="24"/>
        </w:rPr>
        <w:t xml:space="preserve"> is the rate of change of water content in the </w:t>
      </w:r>
      <w:r w:rsidR="00133F78" w:rsidRPr="00A87C7F">
        <w:rPr>
          <w:sz w:val="24"/>
          <w:szCs w:val="24"/>
        </w:rPr>
        <w:t>PEM</w:t>
      </w:r>
      <w:r w:rsidRPr="00A87C7F">
        <w:rPr>
          <w:sz w:val="24"/>
          <w:szCs w:val="24"/>
        </w:rPr>
        <w:t>.</w:t>
      </w:r>
    </w:p>
    <w:p w14:paraId="6433F3AE" w14:textId="55515FEF" w:rsidR="00C312CF" w:rsidRPr="00A87C7F" w:rsidRDefault="005D20B7" w:rsidP="00B67E4D">
      <w:pPr>
        <w:pStyle w:val="2"/>
        <w:numPr>
          <w:ilvl w:val="0"/>
          <w:numId w:val="0"/>
        </w:numPr>
        <w:spacing w:beforeLines="0" w:before="0" w:afterLines="0" w:after="0" w:line="300" w:lineRule="auto"/>
        <w:rPr>
          <w:sz w:val="24"/>
          <w:szCs w:val="24"/>
        </w:rPr>
      </w:pPr>
      <w:r w:rsidRPr="00A87C7F">
        <w:rPr>
          <w:sz w:val="24"/>
          <w:szCs w:val="24"/>
        </w:rPr>
        <w:t xml:space="preserve">2.4 </w:t>
      </w:r>
      <w:r w:rsidR="005A610A" w:rsidRPr="00A87C7F">
        <w:rPr>
          <w:i/>
          <w:iCs w:val="0"/>
          <w:sz w:val="24"/>
          <w:szCs w:val="24"/>
        </w:rPr>
        <w:t>Polarization Curve Model</w:t>
      </w:r>
    </w:p>
    <w:p w14:paraId="13E1516E" w14:textId="68CEBF4C" w:rsidR="00FF12E0" w:rsidRPr="00A87C7F" w:rsidRDefault="00FF12E0" w:rsidP="00A87C7F">
      <w:pPr>
        <w:pStyle w:val="a0"/>
        <w:ind w:firstLine="238"/>
        <w:rPr>
          <w:sz w:val="24"/>
          <w:szCs w:val="24"/>
        </w:rPr>
      </w:pPr>
      <w:r w:rsidRPr="00A87C7F">
        <w:rPr>
          <w:sz w:val="24"/>
          <w:szCs w:val="24"/>
        </w:rPr>
        <w:t>The output voltage of the fuel cell is represented as follows:</w:t>
      </w:r>
    </w:p>
    <w:p w14:paraId="031DE29C" w14:textId="5D11924F" w:rsidR="002848B3" w:rsidRPr="00A87C7F" w:rsidRDefault="002848B3" w:rsidP="00A87C7F">
      <w:pPr>
        <w:pStyle w:val="affa"/>
        <w:spacing w:before="240" w:after="240"/>
        <w:ind w:firstLine="482"/>
        <w:jc w:val="center"/>
        <w:rPr>
          <w:rFonts w:ascii="Times New Roman" w:hAnsi="Times New Roman" w:cs="Times New Roman"/>
          <w:sz w:val="24"/>
          <w:szCs w:val="24"/>
        </w:rPr>
      </w:pPr>
      <w:r w:rsidRPr="00A87C7F">
        <w:rPr>
          <w:rFonts w:ascii="Cambria Math" w:hAnsi="Cambria Math" w:cs="Times New Roman"/>
          <w:sz w:val="24"/>
          <w:szCs w:val="24"/>
        </w:rPr>
        <w:tab/>
      </w:r>
      <m:oMath>
        <m:sSub>
          <m:sSubPr>
            <m:ctrlPr>
              <w:rPr>
                <w:rFonts w:ascii="Cambria Math" w:hAnsi="Cambria Math" w:cs="Times New Roman"/>
                <w:sz w:val="24"/>
                <w:szCs w:val="24"/>
              </w:rPr>
            </m:ctrlPr>
          </m:sSubPr>
          <m:e>
            <m:r>
              <w:rPr>
                <w:rFonts w:ascii="Cambria Math" w:hAnsi="Cambria Math" w:cs="Times New Roman"/>
                <w:sz w:val="24"/>
                <w:szCs w:val="24"/>
              </w:rPr>
              <m:t>V</m:t>
            </m:r>
          </m:e>
          <m:sub>
            <m:r>
              <w:rPr>
                <w:rFonts w:ascii="Cambria Math" w:hAnsi="Cambria Math" w:cs="Times New Roman"/>
                <w:sz w:val="24"/>
                <w:szCs w:val="24"/>
              </w:rPr>
              <m:t>out</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V</m:t>
            </m:r>
          </m:e>
          <m:sub>
            <m:r>
              <w:rPr>
                <w:rFonts w:ascii="Cambria Math" w:hAnsi="Cambria Math" w:cs="Times New Roman"/>
                <w:sz w:val="24"/>
                <w:szCs w:val="24"/>
              </w:rPr>
              <m:t>oc</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V</m:t>
            </m:r>
          </m:e>
          <m:sub>
            <m:r>
              <w:rPr>
                <w:rFonts w:ascii="Cambria Math" w:hAnsi="Cambria Math" w:cs="Times New Roman"/>
                <w:sz w:val="24"/>
                <w:szCs w:val="24"/>
              </w:rPr>
              <m:t>ohm</m:t>
            </m:r>
            <m:r>
              <m:rPr>
                <m:sty m:val="p"/>
              </m:rPr>
              <w:rPr>
                <w:rFonts w:ascii="Cambria Math" w:hAnsi="Cambria Math" w:cs="Times New Roman"/>
                <w:sz w:val="24"/>
                <w:szCs w:val="24"/>
              </w:rPr>
              <m:t>,</m:t>
            </m:r>
            <m:r>
              <w:rPr>
                <w:rFonts w:ascii="Cambria Math" w:hAnsi="Cambria Math" w:cs="Times New Roman"/>
                <w:sz w:val="24"/>
                <w:szCs w:val="24"/>
              </w:rPr>
              <m:t>loss</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V</m:t>
            </m:r>
          </m:e>
          <m:sub>
            <m:r>
              <w:rPr>
                <w:rFonts w:ascii="Cambria Math" w:hAnsi="Cambria Math" w:cs="Times New Roman"/>
                <w:sz w:val="24"/>
                <w:szCs w:val="24"/>
              </w:rPr>
              <m:t>act</m:t>
            </m:r>
            <m:r>
              <m:rPr>
                <m:sty m:val="p"/>
              </m:rPr>
              <w:rPr>
                <w:rFonts w:ascii="Cambria Math" w:hAnsi="Cambria Math" w:cs="Times New Roman"/>
                <w:sz w:val="24"/>
                <w:szCs w:val="24"/>
              </w:rPr>
              <m:t>,</m:t>
            </m:r>
            <m:r>
              <w:rPr>
                <w:rFonts w:ascii="Cambria Math" w:hAnsi="Cambria Math" w:cs="Times New Roman"/>
                <w:sz w:val="24"/>
                <w:szCs w:val="24"/>
              </w:rPr>
              <m:t>loss</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V</m:t>
            </m:r>
          </m:e>
          <m:sub>
            <m:r>
              <w:rPr>
                <w:rFonts w:ascii="Cambria Math" w:hAnsi="Cambria Math" w:cs="Times New Roman"/>
                <w:sz w:val="24"/>
                <w:szCs w:val="24"/>
              </w:rPr>
              <m:t>mas</m:t>
            </m:r>
            <m:r>
              <m:rPr>
                <m:sty m:val="p"/>
              </m:rPr>
              <w:rPr>
                <w:rFonts w:ascii="Cambria Math" w:hAnsi="Cambria Math" w:cs="Times New Roman"/>
                <w:sz w:val="24"/>
                <w:szCs w:val="24"/>
              </w:rPr>
              <m:t>,</m:t>
            </m:r>
            <m:r>
              <w:rPr>
                <w:rFonts w:ascii="Cambria Math" w:hAnsi="Cambria Math" w:cs="Times New Roman"/>
                <w:sz w:val="24"/>
                <w:szCs w:val="24"/>
              </w:rPr>
              <m:t>loss</m:t>
            </m:r>
          </m:sub>
        </m:sSub>
      </m:oMath>
      <w:r w:rsidRPr="00A87C7F">
        <w:rPr>
          <w:rFonts w:ascii="Cambria Math" w:hAnsi="Cambria Math" w:cs="Times New Roman"/>
          <w:sz w:val="24"/>
          <w:szCs w:val="24"/>
        </w:rPr>
        <w:tab/>
      </w:r>
      <w:r w:rsidR="007864D7" w:rsidRPr="00A87C7F">
        <w:rPr>
          <w:rFonts w:ascii="Times New Roman" w:hAnsi="Times New Roman" w:cs="Times New Roman"/>
          <w:sz w:val="24"/>
          <w:szCs w:val="24"/>
        </w:rPr>
        <w:t>(49)</w:t>
      </w:r>
    </w:p>
    <w:p w14:paraId="565B217F" w14:textId="09DEFBCD" w:rsidR="00E50144" w:rsidRPr="00A87C7F" w:rsidRDefault="00E50144" w:rsidP="00A87C7F">
      <w:pPr>
        <w:pStyle w:val="a0"/>
        <w:ind w:firstLine="238"/>
        <w:rPr>
          <w:sz w:val="24"/>
          <w:szCs w:val="24"/>
        </w:rPr>
      </w:pPr>
      <w:r w:rsidRPr="00A87C7F">
        <w:rPr>
          <w:sz w:val="24"/>
          <w:szCs w:val="24"/>
        </w:rPr>
        <w:t xml:space="preserve">Where </w:t>
      </w:r>
      <m:oMath>
        <m:sSub>
          <m:sSubPr>
            <m:ctrlPr>
              <w:rPr>
                <w:rFonts w:ascii="Cambria Math" w:hAnsi="Cambria Math"/>
                <w:sz w:val="24"/>
                <w:szCs w:val="24"/>
              </w:rPr>
            </m:ctrlPr>
          </m:sSubPr>
          <m:e>
            <m:r>
              <w:rPr>
                <w:rFonts w:ascii="Cambria Math" w:hAnsi="Cambria Math"/>
                <w:sz w:val="24"/>
                <w:szCs w:val="24"/>
              </w:rPr>
              <m:t>V</m:t>
            </m:r>
          </m:e>
          <m:sub>
            <m:r>
              <w:rPr>
                <w:rFonts w:ascii="Cambria Math" w:hAnsi="Cambria Math"/>
                <w:sz w:val="24"/>
                <w:szCs w:val="24"/>
              </w:rPr>
              <m:t>oc</m:t>
            </m:r>
          </m:sub>
        </m:sSub>
      </m:oMath>
      <w:r w:rsidRPr="00A87C7F">
        <w:rPr>
          <w:sz w:val="24"/>
          <w:szCs w:val="24"/>
        </w:rPr>
        <w:t xml:space="preserve"> is the open circuit voltage (V), </w:t>
      </w:r>
      <m:oMath>
        <m:sSub>
          <m:sSubPr>
            <m:ctrlPr>
              <w:rPr>
                <w:rFonts w:ascii="Cambria Math" w:hAnsi="Cambria Math"/>
                <w:sz w:val="24"/>
                <w:szCs w:val="24"/>
              </w:rPr>
            </m:ctrlPr>
          </m:sSubPr>
          <m:e>
            <m:r>
              <w:rPr>
                <w:rFonts w:ascii="Cambria Math" w:hAnsi="Cambria Math"/>
                <w:sz w:val="24"/>
                <w:szCs w:val="24"/>
              </w:rPr>
              <m:t>V</m:t>
            </m:r>
          </m:e>
          <m:sub>
            <m:r>
              <w:rPr>
                <w:rFonts w:ascii="Cambria Math" w:hAnsi="Cambria Math"/>
                <w:sz w:val="24"/>
                <w:szCs w:val="24"/>
              </w:rPr>
              <m:t>ohm</m:t>
            </m:r>
            <m:r>
              <m:rPr>
                <m:sty m:val="p"/>
              </m:rPr>
              <w:rPr>
                <w:rFonts w:ascii="Cambria Math" w:hAnsi="Cambria Math"/>
                <w:sz w:val="24"/>
                <w:szCs w:val="24"/>
              </w:rPr>
              <m:t>,</m:t>
            </m:r>
            <m:r>
              <w:rPr>
                <w:rFonts w:ascii="Cambria Math" w:hAnsi="Cambria Math"/>
                <w:sz w:val="24"/>
                <w:szCs w:val="24"/>
              </w:rPr>
              <m:t>loss</m:t>
            </m:r>
          </m:sub>
        </m:sSub>
      </m:oMath>
      <w:r w:rsidRPr="00A87C7F">
        <w:rPr>
          <w:sz w:val="24"/>
          <w:szCs w:val="24"/>
        </w:rPr>
        <w:t xml:space="preserve"> is the ohmic loss overpotential (V), </w:t>
      </w:r>
      <m:oMath>
        <m:sSub>
          <m:sSubPr>
            <m:ctrlPr>
              <w:rPr>
                <w:rFonts w:ascii="Cambria Math" w:hAnsi="Cambria Math"/>
                <w:sz w:val="24"/>
                <w:szCs w:val="24"/>
              </w:rPr>
            </m:ctrlPr>
          </m:sSubPr>
          <m:e>
            <m:r>
              <w:rPr>
                <w:rFonts w:ascii="Cambria Math" w:hAnsi="Cambria Math"/>
                <w:sz w:val="24"/>
                <w:szCs w:val="24"/>
              </w:rPr>
              <m:t>V</m:t>
            </m:r>
          </m:e>
          <m:sub>
            <m:r>
              <w:rPr>
                <w:rFonts w:ascii="Cambria Math" w:hAnsi="Cambria Math"/>
                <w:sz w:val="24"/>
                <w:szCs w:val="24"/>
              </w:rPr>
              <m:t>act</m:t>
            </m:r>
            <m:r>
              <m:rPr>
                <m:sty m:val="p"/>
              </m:rPr>
              <w:rPr>
                <w:rFonts w:ascii="Cambria Math" w:hAnsi="Cambria Math"/>
                <w:sz w:val="24"/>
                <w:szCs w:val="24"/>
              </w:rPr>
              <m:t>,</m:t>
            </m:r>
            <m:r>
              <w:rPr>
                <w:rFonts w:ascii="Cambria Math" w:hAnsi="Cambria Math"/>
                <w:sz w:val="24"/>
                <w:szCs w:val="24"/>
              </w:rPr>
              <m:t>loss</m:t>
            </m:r>
          </m:sub>
        </m:sSub>
      </m:oMath>
      <w:r w:rsidRPr="00A87C7F">
        <w:rPr>
          <w:sz w:val="24"/>
          <w:szCs w:val="24"/>
        </w:rPr>
        <w:t xml:space="preserve"> is the activation loss overpotential (V), and </w:t>
      </w:r>
      <m:oMath>
        <m:sSub>
          <m:sSubPr>
            <m:ctrlPr>
              <w:rPr>
                <w:rFonts w:ascii="Cambria Math" w:hAnsi="Cambria Math"/>
                <w:sz w:val="24"/>
                <w:szCs w:val="24"/>
              </w:rPr>
            </m:ctrlPr>
          </m:sSubPr>
          <m:e>
            <m:r>
              <w:rPr>
                <w:rFonts w:ascii="Cambria Math" w:hAnsi="Cambria Math"/>
                <w:sz w:val="24"/>
                <w:szCs w:val="24"/>
              </w:rPr>
              <m:t>V</m:t>
            </m:r>
          </m:e>
          <m:sub>
            <m:r>
              <w:rPr>
                <w:rFonts w:ascii="Cambria Math" w:hAnsi="Cambria Math"/>
                <w:sz w:val="24"/>
                <w:szCs w:val="24"/>
              </w:rPr>
              <m:t>mas</m:t>
            </m:r>
            <m:r>
              <m:rPr>
                <m:sty m:val="p"/>
              </m:rPr>
              <w:rPr>
                <w:rFonts w:ascii="Cambria Math" w:hAnsi="Cambria Math"/>
                <w:sz w:val="24"/>
                <w:szCs w:val="24"/>
              </w:rPr>
              <m:t>,</m:t>
            </m:r>
            <m:r>
              <w:rPr>
                <w:rFonts w:ascii="Cambria Math" w:hAnsi="Cambria Math"/>
                <w:sz w:val="24"/>
                <w:szCs w:val="24"/>
              </w:rPr>
              <m:t>loss</m:t>
            </m:r>
          </m:sub>
        </m:sSub>
      </m:oMath>
      <w:r w:rsidRPr="00A87C7F">
        <w:rPr>
          <w:sz w:val="24"/>
          <w:szCs w:val="24"/>
        </w:rPr>
        <w:t xml:space="preserve"> is the mass transfer loss overpotential (V).</w:t>
      </w:r>
    </w:p>
    <w:p w14:paraId="74D31824" w14:textId="35FBD8E3" w:rsidR="00F069C7" w:rsidRPr="00A87C7F" w:rsidRDefault="00F069C7" w:rsidP="00A87C7F">
      <w:pPr>
        <w:pStyle w:val="a0"/>
        <w:ind w:firstLine="238"/>
        <w:rPr>
          <w:sz w:val="24"/>
          <w:szCs w:val="24"/>
        </w:rPr>
      </w:pPr>
      <w:r w:rsidRPr="00A87C7F">
        <w:rPr>
          <w:sz w:val="24"/>
          <w:szCs w:val="24"/>
        </w:rPr>
        <w:t>The open circuit voltage is represented as follows:</w:t>
      </w:r>
    </w:p>
    <w:p w14:paraId="4BDE2B55" w14:textId="08E5E6A6" w:rsidR="002848B3" w:rsidRPr="00A87C7F" w:rsidRDefault="002848B3" w:rsidP="00A87C7F">
      <w:pPr>
        <w:pStyle w:val="affa"/>
        <w:spacing w:before="240" w:after="240"/>
        <w:ind w:firstLine="482"/>
        <w:jc w:val="center"/>
        <w:rPr>
          <w:rFonts w:ascii="Times New Roman" w:hAnsi="Times New Roman" w:cs="Times New Roman"/>
          <w:sz w:val="24"/>
          <w:szCs w:val="24"/>
        </w:rPr>
      </w:pPr>
      <w:r w:rsidRPr="00A87C7F">
        <w:rPr>
          <w:rFonts w:ascii="Cambria Math" w:hAnsi="Cambria Math" w:cs="Times New Roman"/>
          <w:sz w:val="24"/>
          <w:szCs w:val="24"/>
        </w:rPr>
        <w:tab/>
      </w:r>
      <m:oMath>
        <m:sSub>
          <m:sSubPr>
            <m:ctrlPr>
              <w:rPr>
                <w:rFonts w:ascii="Cambria Math" w:hAnsi="Cambria Math" w:cs="Times New Roman"/>
                <w:sz w:val="24"/>
                <w:szCs w:val="24"/>
              </w:rPr>
            </m:ctrlPr>
          </m:sSubPr>
          <m:e>
            <m:r>
              <w:rPr>
                <w:rFonts w:ascii="Cambria Math" w:hAnsi="Cambria Math" w:cs="Times New Roman"/>
                <w:sz w:val="24"/>
                <w:szCs w:val="24"/>
              </w:rPr>
              <m:t>V</m:t>
            </m:r>
          </m:e>
          <m:sub>
            <m:r>
              <w:rPr>
                <w:rFonts w:ascii="Cambria Math" w:hAnsi="Cambria Math" w:cs="Times New Roman"/>
                <w:sz w:val="24"/>
                <w:szCs w:val="24"/>
              </w:rPr>
              <m:t>oc</m:t>
            </m:r>
          </m:sub>
        </m:sSub>
        <m:r>
          <m:rPr>
            <m:sty m:val="p"/>
          </m:rPr>
          <w:rPr>
            <w:rFonts w:ascii="Cambria Math" w:hAnsi="Cambria Math" w:cs="Times New Roman"/>
            <w:sz w:val="24"/>
            <w:szCs w:val="24"/>
          </w:rPr>
          <m:t>=1.229-</m:t>
        </m:r>
        <m:d>
          <m:dPr>
            <m:ctrlPr>
              <w:rPr>
                <w:rFonts w:ascii="Cambria Math" w:hAnsi="Cambria Math" w:cs="Times New Roman"/>
                <w:sz w:val="24"/>
                <w:szCs w:val="24"/>
              </w:rPr>
            </m:ctrlPr>
          </m:dPr>
          <m:e>
            <m:r>
              <m:rPr>
                <m:sty m:val="p"/>
              </m:rPr>
              <w:rPr>
                <w:rFonts w:ascii="Cambria Math" w:hAnsi="Cambria Math" w:cs="Times New Roman"/>
                <w:sz w:val="24"/>
                <w:szCs w:val="24"/>
              </w:rPr>
              <m:t xml:space="preserve">8.5 </m:t>
            </m:r>
            <m:r>
              <m:rPr>
                <m:sty m:val="p"/>
              </m:rPr>
              <w:rPr>
                <w:rFonts w:ascii="Cambria Math" w:hAnsi="Cambria Math" w:cs="Times New Roman" w:hint="eastAsia"/>
                <w:sz w:val="24"/>
                <w:szCs w:val="24"/>
              </w:rPr>
              <m:t>×</m:t>
            </m:r>
            <m:r>
              <m:rPr>
                <m:sty m:val="p"/>
              </m:rPr>
              <w:rPr>
                <w:rFonts w:ascii="Cambria Math" w:hAnsi="Cambria Math" w:cs="Times New Roman"/>
                <w:sz w:val="24"/>
                <w:szCs w:val="24"/>
              </w:rPr>
              <m:t xml:space="preserve"> </m:t>
            </m:r>
            <m:sSup>
              <m:sSupPr>
                <m:ctrlPr>
                  <w:rPr>
                    <w:rFonts w:ascii="Cambria Math" w:hAnsi="Cambria Math" w:cs="Times New Roman"/>
                    <w:sz w:val="24"/>
                    <w:szCs w:val="24"/>
                  </w:rPr>
                </m:ctrlPr>
              </m:sSupPr>
              <m:e>
                <m:r>
                  <m:rPr>
                    <m:sty m:val="p"/>
                  </m:rPr>
                  <w:rPr>
                    <w:rFonts w:ascii="Cambria Math" w:hAnsi="Cambria Math" w:cs="Times New Roman"/>
                    <w:sz w:val="24"/>
                    <w:szCs w:val="24"/>
                  </w:rPr>
                  <m:t>10</m:t>
                </m:r>
              </m:e>
              <m:sup>
                <m:r>
                  <m:rPr>
                    <m:sty m:val="p"/>
                  </m:rPr>
                  <w:rPr>
                    <w:rFonts w:ascii="Cambria Math" w:hAnsi="Cambria Math" w:cs="Times New Roman"/>
                    <w:sz w:val="24"/>
                    <w:szCs w:val="24"/>
                  </w:rPr>
                  <m:t>-4</m:t>
                </m:r>
              </m:sup>
            </m:sSup>
          </m:e>
        </m:d>
        <m:d>
          <m:dPr>
            <m:ctrlPr>
              <w:rPr>
                <w:rFonts w:ascii="Cambria Math" w:hAnsi="Cambria Math" w:cs="Times New Roman"/>
                <w:sz w:val="24"/>
                <w:szCs w:val="24"/>
              </w:rPr>
            </m:ctrlPr>
          </m:dPr>
          <m:e>
            <m:sSup>
              <m:sSupPr>
                <m:ctrlPr>
                  <w:rPr>
                    <w:rFonts w:ascii="Cambria Math" w:hAnsi="Cambria Math" w:cs="Times New Roman"/>
                    <w:sz w:val="24"/>
                    <w:szCs w:val="24"/>
                  </w:rPr>
                </m:ctrlPr>
              </m:sSupPr>
              <m:e>
                <m:r>
                  <w:rPr>
                    <w:rFonts w:ascii="Cambria Math" w:hAnsi="Cambria Math" w:cs="Times New Roman"/>
                    <w:sz w:val="24"/>
                    <w:szCs w:val="24"/>
                  </w:rPr>
                  <m:t>T</m:t>
                </m:r>
              </m:e>
              <m:sup>
                <m:r>
                  <w:rPr>
                    <w:rFonts w:ascii="Cambria Math" w:hAnsi="Cambria Math" w:cs="Times New Roman"/>
                    <w:sz w:val="24"/>
                    <w:szCs w:val="24"/>
                  </w:rPr>
                  <m:t>fc</m:t>
                </m:r>
              </m:sup>
            </m:sSup>
            <m:r>
              <m:rPr>
                <m:sty m:val="p"/>
              </m:rPr>
              <w:rPr>
                <w:rFonts w:ascii="Cambria Math" w:hAnsi="Cambria Math" w:cs="Times New Roman"/>
                <w:sz w:val="24"/>
                <w:szCs w:val="24"/>
              </w:rPr>
              <m:t>-298.15</m:t>
            </m:r>
          </m:e>
        </m:d>
        <m:r>
          <m:rPr>
            <m:sty m:val="p"/>
          </m:rP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R</m:t>
            </m:r>
            <m:sSup>
              <m:sSupPr>
                <m:ctrlPr>
                  <w:rPr>
                    <w:rFonts w:ascii="Cambria Math" w:hAnsi="Cambria Math" w:cs="Times New Roman"/>
                    <w:sz w:val="24"/>
                    <w:szCs w:val="24"/>
                  </w:rPr>
                </m:ctrlPr>
              </m:sSupPr>
              <m:e>
                <m:r>
                  <w:rPr>
                    <w:rFonts w:ascii="Cambria Math" w:hAnsi="Cambria Math" w:cs="Times New Roman"/>
                    <w:sz w:val="24"/>
                    <w:szCs w:val="24"/>
                  </w:rPr>
                  <m:t>T</m:t>
                </m:r>
              </m:e>
              <m:sup>
                <m:r>
                  <w:rPr>
                    <w:rFonts w:ascii="Cambria Math" w:hAnsi="Cambria Math" w:cs="Times New Roman"/>
                    <w:sz w:val="24"/>
                    <w:szCs w:val="24"/>
                  </w:rPr>
                  <m:t>fc</m:t>
                </m:r>
              </m:sup>
            </m:sSup>
          </m:num>
          <m:den>
            <m:r>
              <m:rPr>
                <m:sty m:val="p"/>
              </m:rPr>
              <w:rPr>
                <w:rFonts w:ascii="Cambria Math" w:hAnsi="Cambria Math" w:cs="Times New Roman"/>
                <w:sz w:val="24"/>
                <w:szCs w:val="24"/>
              </w:rPr>
              <m:t>2</m:t>
            </m:r>
            <m:r>
              <w:rPr>
                <w:rFonts w:ascii="Cambria Math" w:hAnsi="Cambria Math" w:cs="Times New Roman"/>
                <w:sz w:val="24"/>
                <w:szCs w:val="24"/>
              </w:rPr>
              <m:t>F</m:t>
            </m:r>
          </m:den>
        </m:f>
        <m:r>
          <m:rPr>
            <m:sty m:val="p"/>
          </m:rPr>
          <w:rPr>
            <w:rFonts w:ascii="Cambria Math" w:hAnsi="Cambria Math" w:cs="Times New Roman"/>
            <w:sz w:val="24"/>
            <w:szCs w:val="24"/>
          </w:rPr>
          <m:t>ln⁡</m:t>
        </m:r>
        <m:d>
          <m:dPr>
            <m:ctrlPr>
              <w:rPr>
                <w:rFonts w:ascii="Cambria Math" w:hAnsi="Cambria Math" w:cs="Times New Roman"/>
                <w:sz w:val="24"/>
                <w:szCs w:val="24"/>
              </w:rPr>
            </m:ctrlPr>
          </m:dPr>
          <m:e>
            <m:f>
              <m:fPr>
                <m:ctrlPr>
                  <w:rPr>
                    <w:rFonts w:ascii="Cambria Math" w:hAnsi="Cambria Math" w:cs="Times New Roman"/>
                    <w:sz w:val="24"/>
                    <w:szCs w:val="24"/>
                  </w:rPr>
                </m:ctrlPr>
              </m:fPr>
              <m:num>
                <m:sSubSup>
                  <m:sSubSupPr>
                    <m:ctrlPr>
                      <w:rPr>
                        <w:rFonts w:ascii="Cambria Math" w:hAnsi="Cambria Math" w:cs="Times New Roman"/>
                        <w:sz w:val="24"/>
                        <w:szCs w:val="24"/>
                      </w:rPr>
                    </m:ctrlPr>
                  </m:sSubSupPr>
                  <m:e>
                    <m:r>
                      <w:rPr>
                        <w:rFonts w:ascii="Cambria Math" w:hAnsi="Cambria Math" w:cs="Times New Roman"/>
                        <w:sz w:val="24"/>
                        <w:szCs w:val="24"/>
                      </w:rPr>
                      <m:t>p</m:t>
                    </m:r>
                  </m:e>
                  <m:sub>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sub>
                  <m:sup>
                    <m:r>
                      <w:rPr>
                        <w:rFonts w:ascii="Cambria Math" w:hAnsi="Cambria Math" w:cs="Times New Roman"/>
                        <w:sz w:val="24"/>
                        <w:szCs w:val="24"/>
                      </w:rPr>
                      <m:t>an</m:t>
                    </m:r>
                    <m:r>
                      <m:rPr>
                        <m:sty m:val="p"/>
                      </m:rPr>
                      <w:rPr>
                        <w:rFonts w:ascii="Cambria Math" w:hAnsi="Cambria Math" w:cs="Times New Roman"/>
                        <w:sz w:val="24"/>
                        <w:szCs w:val="24"/>
                      </w:rPr>
                      <m:t>,</m:t>
                    </m:r>
                    <m:r>
                      <w:rPr>
                        <w:rFonts w:ascii="Cambria Math" w:hAnsi="Cambria Math" w:cs="Times New Roman"/>
                        <w:sz w:val="24"/>
                        <w:szCs w:val="24"/>
                      </w:rPr>
                      <m:t>in</m:t>
                    </m:r>
                  </m:sup>
                </m:sSubSup>
              </m:num>
              <m:den>
                <m:sSup>
                  <m:sSupPr>
                    <m:ctrlPr>
                      <w:rPr>
                        <w:rFonts w:ascii="Cambria Math" w:hAnsi="Cambria Math" w:cs="Times New Roman"/>
                        <w:sz w:val="24"/>
                        <w:szCs w:val="24"/>
                      </w:rPr>
                    </m:ctrlPr>
                  </m:sSupPr>
                  <m:e>
                    <m:r>
                      <w:rPr>
                        <w:rFonts w:ascii="Cambria Math" w:hAnsi="Cambria Math" w:cs="Times New Roman"/>
                        <w:sz w:val="24"/>
                        <w:szCs w:val="24"/>
                      </w:rPr>
                      <m:t>p</m:t>
                    </m:r>
                  </m:e>
                  <m:sup>
                    <m:r>
                      <w:rPr>
                        <w:rFonts w:ascii="Cambria Math" w:hAnsi="Cambria Math" w:cs="Times New Roman"/>
                        <w:sz w:val="24"/>
                        <w:szCs w:val="24"/>
                      </w:rPr>
                      <m:t>ref</m:t>
                    </m:r>
                  </m:sup>
                </m:sSup>
              </m:den>
            </m:f>
            <m:rad>
              <m:radPr>
                <m:degHide m:val="1"/>
                <m:ctrlPr>
                  <w:rPr>
                    <w:rFonts w:ascii="Cambria Math" w:hAnsi="Cambria Math" w:cs="Times New Roman"/>
                    <w:sz w:val="24"/>
                    <w:szCs w:val="24"/>
                  </w:rPr>
                </m:ctrlPr>
              </m:radPr>
              <m:deg/>
              <m:e>
                <m:f>
                  <m:fPr>
                    <m:ctrlPr>
                      <w:rPr>
                        <w:rFonts w:ascii="Cambria Math" w:hAnsi="Cambria Math" w:cs="Times New Roman"/>
                        <w:sz w:val="24"/>
                        <w:szCs w:val="24"/>
                      </w:rPr>
                    </m:ctrlPr>
                  </m:fPr>
                  <m:num>
                    <m:sSubSup>
                      <m:sSubSupPr>
                        <m:ctrlPr>
                          <w:rPr>
                            <w:rFonts w:ascii="Cambria Math" w:hAnsi="Cambria Math" w:cs="Times New Roman"/>
                            <w:sz w:val="24"/>
                            <w:szCs w:val="24"/>
                          </w:rPr>
                        </m:ctrlPr>
                      </m:sSubSupPr>
                      <m:e>
                        <m:r>
                          <w:rPr>
                            <w:rFonts w:ascii="Cambria Math" w:hAnsi="Cambria Math" w:cs="Times New Roman"/>
                            <w:sz w:val="24"/>
                            <w:szCs w:val="24"/>
                          </w:rPr>
                          <m:t>p</m:t>
                        </m:r>
                      </m:e>
                      <m:sub>
                        <m:sSub>
                          <m:sSubPr>
                            <m:ctrlPr>
                              <w:rPr>
                                <w:rFonts w:ascii="Cambria Math" w:hAnsi="Cambria Math" w:cs="Times New Roman"/>
                                <w:sz w:val="24"/>
                                <w:szCs w:val="24"/>
                              </w:rPr>
                            </m:ctrlPr>
                          </m:sSubPr>
                          <m:e>
                            <m:r>
                              <w:rPr>
                                <w:rFonts w:ascii="Cambria Math" w:hAnsi="Cambria Math" w:cs="Times New Roman"/>
                                <w:sz w:val="24"/>
                                <w:szCs w:val="24"/>
                              </w:rPr>
                              <m:t>O</m:t>
                            </m:r>
                          </m:e>
                          <m:sub>
                            <m:r>
                              <m:rPr>
                                <m:sty m:val="p"/>
                              </m:rPr>
                              <w:rPr>
                                <w:rFonts w:ascii="Cambria Math" w:hAnsi="Cambria Math" w:cs="Times New Roman"/>
                                <w:sz w:val="24"/>
                                <w:szCs w:val="24"/>
                              </w:rPr>
                              <m:t>2</m:t>
                            </m:r>
                          </m:sub>
                        </m:sSub>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in</m:t>
                        </m:r>
                      </m:sup>
                    </m:sSubSup>
                  </m:num>
                  <m:den>
                    <m:sSup>
                      <m:sSupPr>
                        <m:ctrlPr>
                          <w:rPr>
                            <w:rFonts w:ascii="Cambria Math" w:hAnsi="Cambria Math" w:cs="Times New Roman"/>
                            <w:sz w:val="24"/>
                            <w:szCs w:val="24"/>
                          </w:rPr>
                        </m:ctrlPr>
                      </m:sSupPr>
                      <m:e>
                        <m:r>
                          <w:rPr>
                            <w:rFonts w:ascii="Cambria Math" w:hAnsi="Cambria Math" w:cs="Times New Roman"/>
                            <w:sz w:val="24"/>
                            <w:szCs w:val="24"/>
                          </w:rPr>
                          <m:t>p</m:t>
                        </m:r>
                      </m:e>
                      <m:sup>
                        <m:r>
                          <w:rPr>
                            <w:rFonts w:ascii="Cambria Math" w:hAnsi="Cambria Math" w:cs="Times New Roman"/>
                            <w:sz w:val="24"/>
                            <w:szCs w:val="24"/>
                          </w:rPr>
                          <m:t>ref</m:t>
                        </m:r>
                      </m:sup>
                    </m:sSup>
                  </m:den>
                </m:f>
              </m:e>
            </m:rad>
          </m:e>
        </m:d>
      </m:oMath>
      <w:r w:rsidRPr="00A87C7F">
        <w:rPr>
          <w:rFonts w:ascii="Cambria Math" w:hAnsi="Cambria Math" w:cs="Times New Roman"/>
          <w:sz w:val="24"/>
          <w:szCs w:val="24"/>
        </w:rPr>
        <w:tab/>
      </w:r>
      <w:r w:rsidRPr="00A87C7F">
        <w:rPr>
          <w:rFonts w:ascii="Times New Roman" w:hAnsi="Times New Roman" w:cs="Times New Roman"/>
          <w:sz w:val="24"/>
          <w:szCs w:val="24"/>
        </w:rPr>
        <w:t>(</w:t>
      </w:r>
      <w:r w:rsidR="007864D7" w:rsidRPr="00A87C7F">
        <w:rPr>
          <w:rFonts w:ascii="Times New Roman" w:hAnsi="Times New Roman" w:cs="Times New Roman"/>
          <w:sz w:val="24"/>
          <w:szCs w:val="24"/>
        </w:rPr>
        <w:t>50)</w:t>
      </w:r>
    </w:p>
    <w:p w14:paraId="2B8ADFE6" w14:textId="1D717D97" w:rsidR="00B109EC" w:rsidRPr="00A87C7F" w:rsidRDefault="00B109EC" w:rsidP="00A87C7F">
      <w:pPr>
        <w:pStyle w:val="a0"/>
        <w:ind w:firstLine="238"/>
        <w:rPr>
          <w:sz w:val="24"/>
          <w:szCs w:val="24"/>
        </w:rPr>
      </w:pPr>
      <w:r w:rsidRPr="00A87C7F">
        <w:rPr>
          <w:sz w:val="24"/>
          <w:szCs w:val="24"/>
        </w:rPr>
        <w:t xml:space="preserve">Where </w:t>
      </w:r>
      <m:oMath>
        <m:sSup>
          <m:sSupPr>
            <m:ctrlPr>
              <w:rPr>
                <w:rFonts w:ascii="Cambria Math" w:hAnsi="Cambria Math"/>
                <w:sz w:val="24"/>
                <w:szCs w:val="24"/>
              </w:rPr>
            </m:ctrlPr>
          </m:sSupPr>
          <m:e>
            <m:r>
              <w:rPr>
                <w:rFonts w:ascii="Cambria Math" w:hAnsi="Cambria Math"/>
                <w:sz w:val="24"/>
                <w:szCs w:val="24"/>
              </w:rPr>
              <m:t>T</m:t>
            </m:r>
          </m:e>
          <m:sup>
            <m:r>
              <w:rPr>
                <w:rFonts w:ascii="Cambria Math" w:hAnsi="Cambria Math"/>
                <w:sz w:val="24"/>
                <w:szCs w:val="24"/>
              </w:rPr>
              <m:t>fc</m:t>
            </m:r>
          </m:sup>
        </m:sSup>
      </m:oMath>
      <w:r w:rsidRPr="00A87C7F">
        <w:rPr>
          <w:sz w:val="24"/>
          <w:szCs w:val="24"/>
        </w:rPr>
        <w:t xml:space="preserve"> is the temperature of the fuel cell (K), </w:t>
      </w:r>
      <m:oMath>
        <m:sSubSup>
          <m:sSubSupPr>
            <m:ctrlPr>
              <w:rPr>
                <w:rFonts w:ascii="Cambria Math" w:hAnsi="Cambria Math"/>
                <w:sz w:val="24"/>
                <w:szCs w:val="24"/>
              </w:rPr>
            </m:ctrlPr>
          </m:sSubSupPr>
          <m:e>
            <m:r>
              <w:rPr>
                <w:rFonts w:ascii="Cambria Math" w:hAnsi="Cambria Math"/>
                <w:sz w:val="24"/>
                <w:szCs w:val="24"/>
              </w:rPr>
              <m:t>p</m:t>
            </m:r>
          </m:e>
          <m:sub>
            <m:sSub>
              <m:sSubPr>
                <m:ctrlPr>
                  <w:rPr>
                    <w:rFonts w:ascii="Cambria Math" w:hAnsi="Cambria Math"/>
                    <w:sz w:val="24"/>
                    <w:szCs w:val="24"/>
                  </w:rPr>
                </m:ctrlPr>
              </m:sSubPr>
              <m:e>
                <m:r>
                  <w:rPr>
                    <w:rFonts w:ascii="Cambria Math" w:hAnsi="Cambria Math"/>
                    <w:sz w:val="24"/>
                    <w:szCs w:val="24"/>
                  </w:rPr>
                  <m:t>H</m:t>
                </m:r>
              </m:e>
              <m:sub>
                <m:r>
                  <m:rPr>
                    <m:sty m:val="p"/>
                  </m:rPr>
                  <w:rPr>
                    <w:rFonts w:ascii="Cambria Math" w:hAnsi="Cambria Math"/>
                    <w:sz w:val="24"/>
                    <w:szCs w:val="24"/>
                  </w:rPr>
                  <m:t>2</m:t>
                </m:r>
              </m:sub>
            </m:sSub>
          </m:sub>
          <m:sup>
            <m:r>
              <w:rPr>
                <w:rFonts w:ascii="Cambria Math" w:hAnsi="Cambria Math"/>
                <w:sz w:val="24"/>
                <w:szCs w:val="24"/>
              </w:rPr>
              <m:t>an</m:t>
            </m:r>
            <m:r>
              <m:rPr>
                <m:sty m:val="p"/>
              </m:rPr>
              <w:rPr>
                <w:rFonts w:ascii="Cambria Math" w:hAnsi="Cambria Math"/>
                <w:sz w:val="24"/>
                <w:szCs w:val="24"/>
              </w:rPr>
              <m:t>,</m:t>
            </m:r>
            <m:r>
              <w:rPr>
                <w:rFonts w:ascii="Cambria Math" w:hAnsi="Cambria Math"/>
                <w:sz w:val="24"/>
                <w:szCs w:val="24"/>
              </w:rPr>
              <m:t>in</m:t>
            </m:r>
          </m:sup>
        </m:sSubSup>
      </m:oMath>
      <w:r w:rsidRPr="00A87C7F">
        <w:rPr>
          <w:sz w:val="24"/>
          <w:szCs w:val="24"/>
        </w:rPr>
        <w:t xml:space="preserve"> is the pressure of hydrogen gas at the anode inlet (Pa), </w:t>
      </w:r>
      <m:oMath>
        <m:sSubSup>
          <m:sSubSupPr>
            <m:ctrlPr>
              <w:rPr>
                <w:rFonts w:ascii="Cambria Math" w:hAnsi="Cambria Math"/>
                <w:sz w:val="24"/>
                <w:szCs w:val="24"/>
              </w:rPr>
            </m:ctrlPr>
          </m:sSubSupPr>
          <m:e>
            <m:r>
              <w:rPr>
                <w:rFonts w:ascii="Cambria Math" w:hAnsi="Cambria Math"/>
                <w:sz w:val="24"/>
                <w:szCs w:val="24"/>
              </w:rPr>
              <m:t>p</m:t>
            </m:r>
          </m:e>
          <m:sub>
            <m:sSub>
              <m:sSubPr>
                <m:ctrlPr>
                  <w:rPr>
                    <w:rFonts w:ascii="Cambria Math" w:hAnsi="Cambria Math"/>
                    <w:sz w:val="24"/>
                    <w:szCs w:val="24"/>
                  </w:rPr>
                </m:ctrlPr>
              </m:sSubPr>
              <m:e>
                <m:r>
                  <w:rPr>
                    <w:rFonts w:ascii="Cambria Math" w:hAnsi="Cambria Math"/>
                    <w:sz w:val="24"/>
                    <w:szCs w:val="24"/>
                  </w:rPr>
                  <m:t>O</m:t>
                </m:r>
              </m:e>
              <m:sub>
                <m:r>
                  <m:rPr>
                    <m:sty m:val="p"/>
                  </m:rPr>
                  <w:rPr>
                    <w:rFonts w:ascii="Cambria Math" w:hAnsi="Cambria Math"/>
                    <w:sz w:val="24"/>
                    <w:szCs w:val="24"/>
                  </w:rPr>
                  <m:t>2</m:t>
                </m:r>
              </m:sub>
            </m:sSub>
          </m:sub>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in</m:t>
            </m:r>
          </m:sup>
        </m:sSubSup>
      </m:oMath>
      <w:r w:rsidRPr="00A87C7F">
        <w:rPr>
          <w:sz w:val="24"/>
          <w:szCs w:val="24"/>
        </w:rPr>
        <w:t xml:space="preserve"> is the partial pressure of oxygen gas at the cathode inlet (Pa), and </w:t>
      </w:r>
      <m:oMath>
        <m:sSup>
          <m:sSupPr>
            <m:ctrlPr>
              <w:rPr>
                <w:rFonts w:ascii="Cambria Math" w:hAnsi="Cambria Math"/>
                <w:sz w:val="24"/>
                <w:szCs w:val="24"/>
              </w:rPr>
            </m:ctrlPr>
          </m:sSupPr>
          <m:e>
            <m:r>
              <w:rPr>
                <w:rFonts w:ascii="Cambria Math" w:hAnsi="Cambria Math"/>
                <w:sz w:val="24"/>
                <w:szCs w:val="24"/>
              </w:rPr>
              <m:t>p</m:t>
            </m:r>
          </m:e>
          <m:sup>
            <m:r>
              <w:rPr>
                <w:rFonts w:ascii="Cambria Math" w:hAnsi="Cambria Math"/>
                <w:sz w:val="24"/>
                <w:szCs w:val="24"/>
              </w:rPr>
              <m:t>ref</m:t>
            </m:r>
          </m:sup>
        </m:sSup>
      </m:oMath>
      <w:r w:rsidRPr="00A87C7F">
        <w:rPr>
          <w:sz w:val="24"/>
          <w:szCs w:val="24"/>
        </w:rPr>
        <w:t xml:space="preserve"> is the pressure at standard state, which is taken as 101.325 kPa.</w:t>
      </w:r>
    </w:p>
    <w:p w14:paraId="27E9BC2F" w14:textId="0FC6105B" w:rsidR="001E2214" w:rsidRPr="00A87C7F" w:rsidRDefault="001E2214" w:rsidP="00A87C7F">
      <w:pPr>
        <w:pStyle w:val="a0"/>
        <w:ind w:firstLine="238"/>
        <w:rPr>
          <w:sz w:val="24"/>
          <w:szCs w:val="24"/>
        </w:rPr>
      </w:pPr>
      <w:r w:rsidRPr="00A87C7F">
        <w:rPr>
          <w:sz w:val="24"/>
          <w:szCs w:val="24"/>
        </w:rPr>
        <w:t>The ohmic loss in the fuel cell is mainly caused by proton conduction, so the impact of contact resistance and other component resistances can be ignored. The ohmic loss overpotential can be represented as follows.</w:t>
      </w:r>
    </w:p>
    <w:p w14:paraId="47CC7676" w14:textId="75129663" w:rsidR="002848B3" w:rsidRPr="00A87C7F" w:rsidRDefault="002848B3" w:rsidP="00A87C7F">
      <w:pPr>
        <w:pStyle w:val="affa"/>
        <w:spacing w:before="240" w:after="240"/>
        <w:ind w:firstLine="482"/>
        <w:jc w:val="center"/>
        <w:rPr>
          <w:rFonts w:ascii="Times New Roman" w:hAnsi="Times New Roman" w:cs="Times New Roman"/>
          <w:sz w:val="24"/>
          <w:szCs w:val="24"/>
        </w:rPr>
      </w:pPr>
      <w:r w:rsidRPr="00A87C7F">
        <w:rPr>
          <w:rFonts w:ascii="Cambria Math" w:hAnsi="Cambria Math" w:cs="Times New Roman"/>
          <w:sz w:val="24"/>
          <w:szCs w:val="24"/>
        </w:rPr>
        <w:tab/>
      </w:r>
      <m:oMath>
        <m:sSub>
          <m:sSubPr>
            <m:ctrlPr>
              <w:rPr>
                <w:rFonts w:ascii="Cambria Math" w:hAnsi="Cambria Math" w:cs="Times New Roman"/>
                <w:sz w:val="24"/>
                <w:szCs w:val="24"/>
              </w:rPr>
            </m:ctrlPr>
          </m:sSubPr>
          <m:e>
            <m:r>
              <w:rPr>
                <w:rFonts w:ascii="Cambria Math" w:hAnsi="Cambria Math" w:cs="Times New Roman"/>
                <w:sz w:val="24"/>
                <w:szCs w:val="24"/>
              </w:rPr>
              <m:t>V</m:t>
            </m:r>
          </m:e>
          <m:sub>
            <m:r>
              <w:rPr>
                <w:rFonts w:ascii="Cambria Math" w:hAnsi="Cambria Math" w:cs="Times New Roman"/>
                <w:sz w:val="24"/>
                <w:szCs w:val="24"/>
              </w:rPr>
              <m:t>ohm</m:t>
            </m:r>
            <m:r>
              <m:rPr>
                <m:sty m:val="p"/>
              </m:rPr>
              <w:rPr>
                <w:rFonts w:ascii="Cambria Math" w:hAnsi="Cambria Math" w:cs="Times New Roman"/>
                <w:sz w:val="24"/>
                <w:szCs w:val="24"/>
              </w:rPr>
              <m:t>,</m:t>
            </m:r>
            <m:r>
              <w:rPr>
                <w:rFonts w:ascii="Cambria Math" w:hAnsi="Cambria Math" w:cs="Times New Roman"/>
                <w:sz w:val="24"/>
                <w:szCs w:val="24"/>
              </w:rPr>
              <m:t>loss</m:t>
            </m:r>
          </m:sub>
        </m:sSub>
        <m:r>
          <m:rPr>
            <m:sty m:val="p"/>
          </m:rPr>
          <w:rPr>
            <w:rFonts w:ascii="Cambria Math" w:hAnsi="Cambria Math" w:cs="Times New Roman"/>
            <w:sz w:val="24"/>
            <w:szCs w:val="24"/>
          </w:rPr>
          <m:t>=</m:t>
        </m:r>
        <m:sSup>
          <m:sSupPr>
            <m:ctrlPr>
              <w:rPr>
                <w:rFonts w:ascii="Cambria Math" w:hAnsi="Cambria Math" w:cs="Times New Roman"/>
                <w:sz w:val="24"/>
                <w:szCs w:val="24"/>
              </w:rPr>
            </m:ctrlPr>
          </m:sSupPr>
          <m:e>
            <m:r>
              <w:rPr>
                <w:rFonts w:ascii="Cambria Math" w:hAnsi="Cambria Math" w:cs="Times New Roman"/>
                <w:sz w:val="24"/>
                <w:szCs w:val="24"/>
              </w:rPr>
              <m:t>I</m:t>
            </m:r>
          </m:e>
          <m:sup>
            <m:r>
              <w:rPr>
                <w:rFonts w:ascii="Cambria Math" w:hAnsi="Cambria Math" w:cs="Times New Roman"/>
                <w:sz w:val="24"/>
                <w:szCs w:val="24"/>
              </w:rPr>
              <m:t>fc</m:t>
            </m:r>
          </m:sup>
        </m:sSup>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R</m:t>
            </m:r>
          </m:e>
          <m:sub>
            <m:r>
              <w:rPr>
                <w:rFonts w:ascii="Cambria Math" w:hAnsi="Cambria Math" w:cs="Times New Roman"/>
                <w:sz w:val="24"/>
                <w:szCs w:val="24"/>
              </w:rPr>
              <m:t>f</m:t>
            </m:r>
            <m:r>
              <m:rPr>
                <m:sty m:val="p"/>
              </m:rPr>
              <w:rPr>
                <w:rFonts w:ascii="Cambria Math" w:hAnsi="Cambria Math" w:cs="Times New Roman"/>
                <w:sz w:val="24"/>
                <w:szCs w:val="24"/>
              </w:rPr>
              <m:t>=0</m:t>
            </m:r>
          </m:sub>
        </m:sSub>
      </m:oMath>
      <w:r w:rsidRPr="00A87C7F">
        <w:rPr>
          <w:rFonts w:ascii="Cambria Math" w:hAnsi="Cambria Math" w:cs="Times New Roman"/>
          <w:sz w:val="24"/>
          <w:szCs w:val="24"/>
        </w:rPr>
        <w:tab/>
      </w:r>
      <w:r w:rsidRPr="00A87C7F">
        <w:rPr>
          <w:rFonts w:ascii="Times New Roman" w:hAnsi="Times New Roman" w:cs="Times New Roman"/>
          <w:sz w:val="24"/>
          <w:szCs w:val="24"/>
        </w:rPr>
        <w:t>(</w:t>
      </w:r>
      <w:r w:rsidR="0021436D" w:rsidRPr="00A87C7F">
        <w:rPr>
          <w:rFonts w:ascii="Times New Roman" w:hAnsi="Times New Roman" w:cs="Times New Roman"/>
          <w:sz w:val="24"/>
          <w:szCs w:val="24"/>
        </w:rPr>
        <w:t>51)</w:t>
      </w:r>
    </w:p>
    <w:p w14:paraId="3A193145" w14:textId="2774AEEF" w:rsidR="00692629" w:rsidRDefault="00692629" w:rsidP="00A87C7F">
      <w:pPr>
        <w:pStyle w:val="a0"/>
        <w:ind w:firstLine="238"/>
        <w:rPr>
          <w:sz w:val="24"/>
          <w:szCs w:val="24"/>
        </w:rPr>
      </w:pPr>
      <w:r w:rsidRPr="00A87C7F">
        <w:rPr>
          <w:sz w:val="24"/>
          <w:szCs w:val="24"/>
        </w:rPr>
        <w:t xml:space="preserve">Where </w:t>
      </w:r>
      <m:oMath>
        <m:sSup>
          <m:sSupPr>
            <m:ctrlPr>
              <w:rPr>
                <w:rFonts w:ascii="Cambria Math" w:hAnsi="Cambria Math"/>
                <w:sz w:val="24"/>
                <w:szCs w:val="24"/>
              </w:rPr>
            </m:ctrlPr>
          </m:sSupPr>
          <m:e>
            <m:r>
              <w:rPr>
                <w:rFonts w:ascii="Cambria Math" w:hAnsi="Cambria Math"/>
                <w:sz w:val="24"/>
                <w:szCs w:val="24"/>
              </w:rPr>
              <m:t>I</m:t>
            </m:r>
          </m:e>
          <m:sup>
            <m:r>
              <w:rPr>
                <w:rFonts w:ascii="Cambria Math" w:hAnsi="Cambria Math"/>
                <w:sz w:val="24"/>
                <w:szCs w:val="24"/>
              </w:rPr>
              <m:t>fc</m:t>
            </m:r>
          </m:sup>
        </m:sSup>
      </m:oMath>
      <w:r w:rsidRPr="00A87C7F">
        <w:rPr>
          <w:sz w:val="24"/>
          <w:szCs w:val="24"/>
        </w:rPr>
        <w:t xml:space="preserve"> is the current of the fuel cell (A), and </w:t>
      </w:r>
      <m:oMath>
        <m:sSub>
          <m:sSubPr>
            <m:ctrlPr>
              <w:rPr>
                <w:rFonts w:ascii="Cambria Math" w:hAnsi="Cambria Math"/>
                <w:sz w:val="24"/>
                <w:szCs w:val="24"/>
              </w:rPr>
            </m:ctrlPr>
          </m:sSubPr>
          <m:e>
            <m:r>
              <w:rPr>
                <w:rFonts w:ascii="Cambria Math" w:hAnsi="Cambria Math"/>
                <w:sz w:val="24"/>
                <w:szCs w:val="24"/>
              </w:rPr>
              <m:t>R</m:t>
            </m:r>
          </m:e>
          <m:sub>
            <m:r>
              <w:rPr>
                <w:rFonts w:ascii="Cambria Math" w:hAnsi="Cambria Math"/>
                <w:sz w:val="24"/>
                <w:szCs w:val="24"/>
              </w:rPr>
              <m:t>f</m:t>
            </m:r>
            <m:r>
              <m:rPr>
                <m:sty m:val="p"/>
              </m:rPr>
              <w:rPr>
                <w:rFonts w:ascii="Cambria Math" w:hAnsi="Cambria Math"/>
                <w:sz w:val="24"/>
                <w:szCs w:val="24"/>
              </w:rPr>
              <m:t>=0</m:t>
            </m:r>
          </m:sub>
        </m:sSub>
      </m:oMath>
      <w:r w:rsidRPr="00A87C7F">
        <w:rPr>
          <w:sz w:val="24"/>
          <w:szCs w:val="24"/>
        </w:rPr>
        <w:t xml:space="preserve"> is the direct current </w:t>
      </w:r>
      <w:r w:rsidR="00EA4821" w:rsidRPr="00A87C7F">
        <w:rPr>
          <w:sz w:val="24"/>
          <w:szCs w:val="24"/>
        </w:rPr>
        <w:t xml:space="preserve">impedance </w:t>
      </w:r>
      <w:r w:rsidR="00B61F0E" w:rsidRPr="00A87C7F">
        <w:rPr>
          <w:sz w:val="24"/>
          <w:szCs w:val="24"/>
        </w:rPr>
        <w:t>(Ω)</w:t>
      </w:r>
      <w:r w:rsidRPr="00A87C7F">
        <w:rPr>
          <w:sz w:val="24"/>
          <w:szCs w:val="24"/>
        </w:rPr>
        <w:t>.</w:t>
      </w:r>
    </w:p>
    <w:p w14:paraId="6ACB9A6E" w14:textId="5CF5D54F" w:rsidR="003C1EE0" w:rsidRPr="003C1EE0" w:rsidRDefault="003C1EE0" w:rsidP="003C1EE0">
      <w:pPr>
        <w:ind w:firstLine="420"/>
        <w:rPr>
          <w:rFonts w:cs="Times New Roman"/>
          <w:sz w:val="24"/>
          <w:szCs w:val="24"/>
        </w:rPr>
      </w:pPr>
      <w:r w:rsidRPr="003C1EE0">
        <w:rPr>
          <w:rFonts w:cs="Times New Roman"/>
          <w:sz w:val="24"/>
          <w:szCs w:val="24"/>
        </w:rPr>
        <w:lastRenderedPageBreak/>
        <w:t xml:space="preserve">It is generally believed that for proton exchange membrane fuel cells, there is the following relationship between direct current impedance and high frequency impedance </w:t>
      </w:r>
      <w:r w:rsidRPr="003C1EE0">
        <w:rPr>
          <w:rFonts w:cs="Times New Roman"/>
          <w:sz w:val="24"/>
          <w:szCs w:val="24"/>
        </w:rPr>
        <w:fldChar w:fldCharType="begin"/>
      </w:r>
      <w:r w:rsidR="00604815">
        <w:rPr>
          <w:rFonts w:cs="Times New Roman"/>
          <w:sz w:val="24"/>
          <w:szCs w:val="24"/>
        </w:rPr>
        <w:instrText xml:space="preserve"> ADDIN EN.CITE &lt;EndNote&gt;&lt;Cite&gt;&lt;Author&gt;Liu&lt;/Author&gt;&lt;Year&gt;2009&lt;/Year&gt;&lt;RecNum&gt;35&lt;/RecNum&gt;&lt;DisplayText&gt;[40]&lt;/DisplayText&gt;&lt;record&gt;&lt;rec-number&gt;35&lt;/rec-number&gt;&lt;foreign-keys&gt;&lt;key app="EN" db-id="000swzsf7z55zwep9ta5fp0f9v2zz9d29vaz" timestamp="1698905324"&gt;35&lt;/key&gt;&lt;/foreign-keys&gt;&lt;ref-type name="Journal Article"&gt;17&lt;/ref-type&gt;&lt;contributors&gt;&lt;authors&gt;&lt;author&gt;Liu, Yuxiu&lt;/author&gt;&lt;author&gt;Murphy, Michael W&lt;/author&gt;&lt;author&gt;Baker, Daniel R&lt;/author&gt;&lt;author&gt;Gu, Wenbin&lt;/author&gt;&lt;author&gt;Ji, Chunxin&lt;/author&gt;&lt;author&gt;Jorne, Jacob&lt;/author&gt;&lt;author&gt;Gasteiger, Hubert A&lt;/author&gt;&lt;/authors&gt;&lt;/contributors&gt;&lt;titles&gt;&lt;title&gt;Proton conduction and oxygen reduction kinetics in PEM fuel cell cathodes: effects of ionomer-to-carbon ratio and relative humidity&lt;/title&gt;&lt;secondary-title&gt;Journal of The E</w:instrText>
      </w:r>
      <w:r w:rsidR="00604815">
        <w:rPr>
          <w:rFonts w:cs="Times New Roman" w:hint="eastAsia"/>
          <w:sz w:val="24"/>
          <w:szCs w:val="24"/>
        </w:rPr>
        <w:instrText>lectrochemical Society&lt;/secondary-title&gt;&lt;translated-title&gt;&lt;style face="normal" font="default" size="100%"&gt;PEM &lt;/style&gt;&lt;style face="normal" font="default" charset="134" size="100%"&gt;</w:instrText>
      </w:r>
      <w:r w:rsidR="00604815">
        <w:rPr>
          <w:rFonts w:cs="Times New Roman" w:hint="eastAsia"/>
          <w:sz w:val="24"/>
          <w:szCs w:val="24"/>
        </w:rPr>
        <w:instrText>燃料电池阴极中的质子传导和氧还原动力学：离聚物与碳的比率和相对湿度的影响</w:instrText>
      </w:r>
      <w:r w:rsidR="00604815">
        <w:rPr>
          <w:rFonts w:cs="Times New Roman" w:hint="eastAsia"/>
          <w:sz w:val="24"/>
          <w:szCs w:val="24"/>
        </w:rPr>
        <w:instrText>&lt;/style&gt;&lt;/translated-title&gt;&lt;/titles&gt;&lt;pe</w:instrText>
      </w:r>
      <w:r w:rsidR="00604815">
        <w:rPr>
          <w:rFonts w:cs="Times New Roman"/>
          <w:sz w:val="24"/>
          <w:szCs w:val="24"/>
        </w:rPr>
        <w:instrText>riodical&gt;&lt;full-title&gt;Journal of the Electrochemical Society&lt;/full-title&gt;&lt;/periodical&gt;&lt;pages&gt;B970&lt;/pages&gt;&lt;volume&gt;156&lt;/volume&gt;&lt;number&gt;8&lt;/number&gt;&lt;dates&gt;&lt;year&gt;2009&lt;/year&gt;&lt;/dates&gt;&lt;isbn&gt;1945-7111&lt;/isbn&gt;&lt;urls&gt;&lt;/urls&gt;&lt;/record&gt;&lt;/Cite&gt;&lt;/EndNote&gt;</w:instrText>
      </w:r>
      <w:r w:rsidRPr="003C1EE0">
        <w:rPr>
          <w:rFonts w:cs="Times New Roman"/>
          <w:sz w:val="24"/>
          <w:szCs w:val="24"/>
        </w:rPr>
        <w:fldChar w:fldCharType="separate"/>
      </w:r>
      <w:r w:rsidR="00604815">
        <w:rPr>
          <w:rFonts w:cs="Times New Roman"/>
          <w:noProof/>
          <w:sz w:val="24"/>
          <w:szCs w:val="24"/>
        </w:rPr>
        <w:t>[40]</w:t>
      </w:r>
      <w:r w:rsidRPr="003C1EE0">
        <w:rPr>
          <w:rFonts w:cs="Times New Roman"/>
          <w:sz w:val="24"/>
          <w:szCs w:val="24"/>
        </w:rPr>
        <w:fldChar w:fldCharType="end"/>
      </w:r>
      <w:r w:rsidRPr="003C1EE0">
        <w:rPr>
          <w:rFonts w:cs="Times New Roman"/>
          <w:sz w:val="24"/>
          <w:szCs w:val="24"/>
        </w:rPr>
        <w:t xml:space="preserve">: </w:t>
      </w:r>
    </w:p>
    <w:p w14:paraId="1FF06925" w14:textId="2737F7B2" w:rsidR="003C1EE0" w:rsidRPr="003C1EE0" w:rsidRDefault="003C1EE0" w:rsidP="003C1EE0">
      <w:pPr>
        <w:pStyle w:val="affa"/>
        <w:ind w:firstLine="420"/>
        <w:rPr>
          <w:rFonts w:ascii="Times New Roman" w:hAnsi="Times New Roman" w:cs="Times New Roman"/>
          <w:sz w:val="24"/>
          <w:szCs w:val="24"/>
        </w:rPr>
      </w:pPr>
      <w:r w:rsidRPr="003C1EE0">
        <w:rPr>
          <w:rFonts w:ascii="Times New Roman" w:hAnsi="Times New Roman" w:cs="Times New Roman"/>
          <w:sz w:val="24"/>
          <w:szCs w:val="24"/>
        </w:rPr>
        <w:tab/>
      </w:r>
      <m:oMath>
        <m:sSub>
          <m:sSubPr>
            <m:ctrlPr>
              <w:rPr>
                <w:rFonts w:ascii="Cambria Math" w:hAnsi="Cambria Math" w:cs="Times New Roman"/>
                <w:sz w:val="24"/>
                <w:szCs w:val="24"/>
              </w:rPr>
            </m:ctrlPr>
          </m:sSubPr>
          <m:e>
            <m:r>
              <w:rPr>
                <w:rFonts w:ascii="Cambria Math" w:hAnsi="Cambria Math" w:cs="Times New Roman"/>
                <w:sz w:val="24"/>
                <w:szCs w:val="24"/>
              </w:rPr>
              <m:t>R</m:t>
            </m:r>
          </m:e>
          <m:sub>
            <m:r>
              <w:rPr>
                <w:rFonts w:ascii="Cambria Math" w:hAnsi="Cambria Math" w:cs="Times New Roman"/>
                <w:sz w:val="24"/>
                <w:szCs w:val="24"/>
              </w:rPr>
              <m:t>f</m:t>
            </m:r>
            <m:r>
              <m:rPr>
                <m:sty m:val="p"/>
              </m:rPr>
              <w:rPr>
                <w:rFonts w:ascii="Cambria Math" w:hAnsi="Cambria Math" w:cs="Times New Roman"/>
                <w:sz w:val="24"/>
                <w:szCs w:val="24"/>
              </w:rPr>
              <m:t>=0</m:t>
            </m:r>
          </m:sub>
        </m:sSub>
        <m:r>
          <m:rPr>
            <m:sty m:val="p"/>
          </m:rPr>
          <w:rPr>
            <w:rFonts w:ascii="Cambria Math" w:hAnsi="Cambria Math" w:cs="Times New Roman"/>
            <w:sz w:val="24"/>
            <w:szCs w:val="24"/>
          </w:rPr>
          <m:t>=</m:t>
        </m:r>
        <m:sSup>
          <m:sSupPr>
            <m:ctrlPr>
              <w:rPr>
                <w:rFonts w:ascii="Cambria Math" w:hAnsi="Cambria Math" w:cs="Times New Roman"/>
                <w:sz w:val="24"/>
                <w:szCs w:val="24"/>
              </w:rPr>
            </m:ctrlPr>
          </m:sSupPr>
          <m:e>
            <m:r>
              <w:rPr>
                <w:rFonts w:ascii="Cambria Math" w:hAnsi="Cambria Math" w:cs="Times New Roman"/>
                <w:sz w:val="24"/>
                <w:szCs w:val="24"/>
              </w:rPr>
              <m:t>R</m:t>
            </m:r>
          </m:e>
          <m:sup>
            <m:r>
              <w:rPr>
                <w:rFonts w:ascii="Cambria Math" w:hAnsi="Cambria Math" w:cs="Times New Roman"/>
                <w:sz w:val="24"/>
                <w:szCs w:val="24"/>
              </w:rPr>
              <m:t>mem</m:t>
            </m:r>
          </m:sup>
        </m:sSup>
        <m:r>
          <m:rPr>
            <m:sty m:val="p"/>
          </m:rPr>
          <w:rPr>
            <w:rFonts w:ascii="Cambria Math" w:hAnsi="Cambria Math" w:cs="Times New Roman"/>
            <w:sz w:val="24"/>
            <w:szCs w:val="24"/>
          </w:rPr>
          <m:t>+</m:t>
        </m:r>
        <m:f>
          <m:fPr>
            <m:ctrlPr>
              <w:rPr>
                <w:rFonts w:ascii="Cambria Math" w:hAnsi="Cambria Math" w:cs="Times New Roman"/>
                <w:sz w:val="24"/>
                <w:szCs w:val="24"/>
              </w:rPr>
            </m:ctrlPr>
          </m:fPr>
          <m:num>
            <m:r>
              <m:rPr>
                <m:sty m:val="p"/>
              </m:rPr>
              <w:rPr>
                <w:rFonts w:ascii="Cambria Math" w:hAnsi="Cambria Math" w:cs="Times New Roman"/>
                <w:sz w:val="24"/>
                <w:szCs w:val="24"/>
              </w:rPr>
              <m:t>1</m:t>
            </m:r>
          </m:num>
          <m:den>
            <m:r>
              <m:rPr>
                <m:sty m:val="p"/>
              </m:rPr>
              <w:rPr>
                <w:rFonts w:ascii="Cambria Math" w:hAnsi="Cambria Math" w:cs="Times New Roman"/>
                <w:sz w:val="24"/>
                <w:szCs w:val="24"/>
              </w:rPr>
              <m:t>3</m:t>
            </m:r>
          </m:den>
        </m:f>
        <m:sSup>
          <m:sSupPr>
            <m:ctrlPr>
              <w:rPr>
                <w:rFonts w:ascii="Cambria Math" w:hAnsi="Cambria Math" w:cs="Times New Roman"/>
                <w:sz w:val="24"/>
                <w:szCs w:val="24"/>
              </w:rPr>
            </m:ctrlPr>
          </m:sSupPr>
          <m:e>
            <m:r>
              <w:rPr>
                <w:rFonts w:ascii="Cambria Math" w:hAnsi="Cambria Math" w:cs="Times New Roman"/>
                <w:sz w:val="24"/>
                <w:szCs w:val="24"/>
              </w:rPr>
              <m:t>R</m:t>
            </m:r>
          </m:e>
          <m:sup>
            <m:r>
              <w:rPr>
                <w:rFonts w:ascii="Cambria Math" w:hAnsi="Cambria Math" w:cs="Times New Roman"/>
                <w:sz w:val="24"/>
                <w:szCs w:val="24"/>
              </w:rPr>
              <m:t>ca,cl</m:t>
            </m:r>
          </m:sup>
        </m:sSup>
      </m:oMath>
      <w:r w:rsidRPr="003C1EE0">
        <w:rPr>
          <w:rFonts w:ascii="Times New Roman" w:hAnsi="Times New Roman" w:cs="Times New Roman"/>
          <w:sz w:val="24"/>
          <w:szCs w:val="24"/>
        </w:rPr>
        <w:tab/>
        <w:t>(52)</w:t>
      </w:r>
    </w:p>
    <w:p w14:paraId="64FE7B98" w14:textId="201926B5" w:rsidR="003C1EE0" w:rsidRPr="003C1EE0" w:rsidRDefault="003C1EE0" w:rsidP="003C1EE0">
      <w:pPr>
        <w:pStyle w:val="affa"/>
        <w:ind w:firstLine="420"/>
        <w:rPr>
          <w:rFonts w:ascii="Times New Roman" w:hAnsi="Times New Roman" w:cs="Times New Roman"/>
          <w:sz w:val="24"/>
          <w:szCs w:val="24"/>
        </w:rPr>
      </w:pPr>
      <w:r w:rsidRPr="003C1EE0">
        <w:rPr>
          <w:rFonts w:ascii="Times New Roman" w:hAnsi="Times New Roman" w:cs="Times New Roman"/>
          <w:sz w:val="24"/>
          <w:szCs w:val="24"/>
        </w:rPr>
        <w:tab/>
      </w:r>
      <m:oMath>
        <m:sSub>
          <m:sSubPr>
            <m:ctrlPr>
              <w:rPr>
                <w:rFonts w:ascii="Cambria Math" w:hAnsi="Cambria Math" w:cs="Times New Roman"/>
                <w:sz w:val="24"/>
                <w:szCs w:val="24"/>
              </w:rPr>
            </m:ctrlPr>
          </m:sSubPr>
          <m:e>
            <m:r>
              <w:rPr>
                <w:rFonts w:ascii="Cambria Math" w:hAnsi="Cambria Math" w:cs="Times New Roman"/>
                <w:sz w:val="24"/>
                <w:szCs w:val="24"/>
              </w:rPr>
              <m:t>R</m:t>
            </m:r>
          </m:e>
          <m:sub>
            <m:r>
              <w:rPr>
                <w:rFonts w:ascii="Cambria Math" w:hAnsi="Cambria Math" w:cs="Times New Roman"/>
                <w:sz w:val="24"/>
                <w:szCs w:val="24"/>
              </w:rPr>
              <m:t>f</m:t>
            </m:r>
            <m:r>
              <m:rPr>
                <m:sty m:val="p"/>
              </m:rPr>
              <w:rPr>
                <w:rFonts w:ascii="Cambria Math" w:hAnsi="Cambria Math" w:cs="Times New Roman"/>
                <w:sz w:val="24"/>
                <w:szCs w:val="24"/>
              </w:rPr>
              <m:t>=∞</m:t>
            </m:r>
          </m:sub>
        </m:sSub>
        <m:r>
          <m:rPr>
            <m:sty m:val="p"/>
          </m:rPr>
          <w:rPr>
            <w:rFonts w:ascii="Cambria Math" w:hAnsi="Cambria Math" w:cs="Times New Roman"/>
            <w:sz w:val="24"/>
            <w:szCs w:val="24"/>
          </w:rPr>
          <m:t>=</m:t>
        </m:r>
        <m:sSup>
          <m:sSupPr>
            <m:ctrlPr>
              <w:rPr>
                <w:rFonts w:ascii="Cambria Math" w:hAnsi="Cambria Math" w:cs="Times New Roman"/>
                <w:sz w:val="24"/>
                <w:szCs w:val="24"/>
              </w:rPr>
            </m:ctrlPr>
          </m:sSupPr>
          <m:e>
            <m:r>
              <w:rPr>
                <w:rFonts w:ascii="Cambria Math" w:hAnsi="Cambria Math" w:cs="Times New Roman"/>
                <w:sz w:val="24"/>
                <w:szCs w:val="24"/>
              </w:rPr>
              <m:t>R</m:t>
            </m:r>
          </m:e>
          <m:sup>
            <m:r>
              <w:rPr>
                <w:rFonts w:ascii="Cambria Math" w:hAnsi="Cambria Math" w:cs="Times New Roman"/>
                <w:sz w:val="24"/>
                <w:szCs w:val="24"/>
              </w:rPr>
              <m:t>mem</m:t>
            </m:r>
          </m:sup>
        </m:sSup>
      </m:oMath>
      <w:r w:rsidRPr="003C1EE0">
        <w:rPr>
          <w:rFonts w:ascii="Times New Roman" w:hAnsi="Times New Roman" w:cs="Times New Roman"/>
          <w:sz w:val="24"/>
          <w:szCs w:val="24"/>
        </w:rPr>
        <w:tab/>
      </w:r>
      <w:bookmarkStart w:id="127" w:name="_Ref122364457"/>
      <w:r w:rsidRPr="003C1EE0">
        <w:rPr>
          <w:rFonts w:ascii="Times New Roman" w:hAnsi="Times New Roman" w:cs="Times New Roman"/>
          <w:sz w:val="24"/>
          <w:szCs w:val="24"/>
        </w:rPr>
        <w:t>(53)</w:t>
      </w:r>
      <w:bookmarkEnd w:id="127"/>
    </w:p>
    <w:p w14:paraId="504B10AD" w14:textId="656ECD91" w:rsidR="003C1EE0" w:rsidRPr="003C1EE0" w:rsidRDefault="003C1EE0" w:rsidP="003C1EE0">
      <w:pPr>
        <w:ind w:firstLine="420"/>
        <w:rPr>
          <w:rFonts w:cs="Times New Roman"/>
          <w:sz w:val="24"/>
          <w:szCs w:val="24"/>
        </w:rPr>
      </w:pPr>
      <w:r w:rsidRPr="003C1EE0">
        <w:rPr>
          <w:rFonts w:cs="Times New Roman"/>
          <w:sz w:val="24"/>
          <w:szCs w:val="24"/>
        </w:rPr>
        <w:t xml:space="preserve">Where </w:t>
      </w:r>
      <m:oMath>
        <m:sSub>
          <m:sSubPr>
            <m:ctrlPr>
              <w:rPr>
                <w:rFonts w:ascii="Cambria Math" w:hAnsi="Cambria Math" w:cs="Times New Roman"/>
                <w:sz w:val="24"/>
                <w:szCs w:val="24"/>
              </w:rPr>
            </m:ctrlPr>
          </m:sSubPr>
          <m:e>
            <m:r>
              <w:rPr>
                <w:rFonts w:ascii="Cambria Math" w:hAnsi="Cambria Math" w:cs="Times New Roman"/>
                <w:sz w:val="24"/>
                <w:szCs w:val="24"/>
              </w:rPr>
              <m:t>R</m:t>
            </m:r>
          </m:e>
          <m:sub>
            <m:r>
              <w:rPr>
                <w:rFonts w:ascii="Cambria Math" w:hAnsi="Cambria Math" w:cs="Times New Roman"/>
                <w:sz w:val="24"/>
                <w:szCs w:val="24"/>
              </w:rPr>
              <m:t>f=∞</m:t>
            </m:r>
          </m:sub>
        </m:sSub>
      </m:oMath>
      <w:r w:rsidRPr="003C1EE0">
        <w:rPr>
          <w:rFonts w:cs="Times New Roman"/>
          <w:sz w:val="24"/>
          <w:szCs w:val="24"/>
        </w:rPr>
        <w:t xml:space="preserve"> is the alternating current impedance (</w:t>
      </w:r>
      <w:bookmarkStart w:id="128" w:name="_Hlk164023310"/>
      <m:oMath>
        <m:r>
          <m:rPr>
            <m:sty m:val="p"/>
          </m:rPr>
          <w:rPr>
            <w:rFonts w:ascii="Cambria Math" w:hAnsi="Cambria Math" w:cs="Times New Roman"/>
            <w:sz w:val="24"/>
            <w:szCs w:val="24"/>
          </w:rPr>
          <m:t>Ω</m:t>
        </m:r>
      </m:oMath>
      <w:bookmarkEnd w:id="128"/>
      <w:r w:rsidRPr="003C1EE0">
        <w:rPr>
          <w:rFonts w:cs="Times New Roman"/>
          <w:sz w:val="24"/>
          <w:szCs w:val="24"/>
        </w:rPr>
        <w:t xml:space="preserve">), </w:t>
      </w:r>
      <m:oMath>
        <m:sSup>
          <m:sSupPr>
            <m:ctrlPr>
              <w:rPr>
                <w:rFonts w:ascii="Cambria Math" w:hAnsi="Cambria Math" w:cs="Times New Roman"/>
                <w:i/>
                <w:sz w:val="24"/>
                <w:szCs w:val="24"/>
              </w:rPr>
            </m:ctrlPr>
          </m:sSupPr>
          <m:e>
            <m:r>
              <w:rPr>
                <w:rFonts w:ascii="Cambria Math" w:hAnsi="Cambria Math" w:cs="Times New Roman"/>
                <w:sz w:val="24"/>
                <w:szCs w:val="24"/>
              </w:rPr>
              <m:t>R</m:t>
            </m:r>
          </m:e>
          <m:sup>
            <m:r>
              <w:rPr>
                <w:rFonts w:ascii="Cambria Math" w:hAnsi="Cambria Math" w:cs="Times New Roman"/>
                <w:sz w:val="24"/>
                <w:szCs w:val="24"/>
              </w:rPr>
              <m:t>mem</m:t>
            </m:r>
          </m:sup>
        </m:sSup>
      </m:oMath>
      <w:r w:rsidRPr="003C1EE0">
        <w:rPr>
          <w:rFonts w:cs="Times New Roman"/>
          <w:sz w:val="24"/>
          <w:szCs w:val="24"/>
        </w:rPr>
        <w:t xml:space="preserve"> is the ohmic resistance of the proton exchange membrane (</w:t>
      </w:r>
      <m:oMath>
        <m:r>
          <m:rPr>
            <m:sty m:val="p"/>
          </m:rPr>
          <w:rPr>
            <w:rFonts w:ascii="Cambria Math" w:hAnsi="Cambria Math" w:cs="Times New Roman"/>
            <w:sz w:val="24"/>
            <w:szCs w:val="24"/>
          </w:rPr>
          <m:t>Ω</m:t>
        </m:r>
      </m:oMath>
      <w:r w:rsidRPr="003C1EE0">
        <w:rPr>
          <w:rFonts w:cs="Times New Roman"/>
          <w:sz w:val="24"/>
          <w:szCs w:val="24"/>
        </w:rPr>
        <w:t xml:space="preserve">), and </w:t>
      </w:r>
      <m:oMath>
        <m:sSup>
          <m:sSupPr>
            <m:ctrlPr>
              <w:rPr>
                <w:rFonts w:ascii="Cambria Math" w:hAnsi="Cambria Math" w:cs="Times New Roman"/>
                <w:sz w:val="24"/>
                <w:szCs w:val="24"/>
              </w:rPr>
            </m:ctrlPr>
          </m:sSupPr>
          <m:e>
            <m:r>
              <w:rPr>
                <w:rFonts w:ascii="Cambria Math" w:hAnsi="Cambria Math" w:cs="Times New Roman"/>
                <w:sz w:val="24"/>
                <w:szCs w:val="24"/>
              </w:rPr>
              <m:t>R</m:t>
            </m:r>
          </m:e>
          <m:sup>
            <m:r>
              <w:rPr>
                <w:rFonts w:ascii="Cambria Math" w:hAnsi="Cambria Math" w:cs="Times New Roman"/>
                <w:sz w:val="24"/>
                <w:szCs w:val="24"/>
              </w:rPr>
              <m:t>ca,cl</m:t>
            </m:r>
          </m:sup>
        </m:sSup>
      </m:oMath>
      <w:r w:rsidRPr="003C1EE0">
        <w:rPr>
          <w:rFonts w:cs="Times New Roman"/>
          <w:sz w:val="24"/>
          <w:szCs w:val="24"/>
        </w:rPr>
        <w:t xml:space="preserve"> is the ohmic resistance of the cathode catalyst layer (</w:t>
      </w:r>
      <m:oMath>
        <m:r>
          <m:rPr>
            <m:sty m:val="p"/>
          </m:rPr>
          <w:rPr>
            <w:rFonts w:ascii="Cambria Math" w:hAnsi="Cambria Math" w:cs="Times New Roman"/>
            <w:sz w:val="24"/>
            <w:szCs w:val="24"/>
          </w:rPr>
          <m:t>Ω</m:t>
        </m:r>
      </m:oMath>
      <w:r w:rsidRPr="003C1EE0">
        <w:rPr>
          <w:rFonts w:cs="Times New Roman"/>
          <w:sz w:val="24"/>
          <w:szCs w:val="24"/>
        </w:rPr>
        <w:t>).</w:t>
      </w:r>
    </w:p>
    <w:p w14:paraId="47AACC19" w14:textId="373F0CBB" w:rsidR="001C05B8" w:rsidRPr="00A87C7F" w:rsidRDefault="001C05B8" w:rsidP="00A87C7F">
      <w:pPr>
        <w:pStyle w:val="a0"/>
        <w:ind w:firstLine="238"/>
        <w:rPr>
          <w:sz w:val="24"/>
          <w:szCs w:val="24"/>
        </w:rPr>
      </w:pPr>
      <w:r w:rsidRPr="00A87C7F">
        <w:rPr>
          <w:sz w:val="24"/>
          <w:szCs w:val="24"/>
        </w:rPr>
        <w:t xml:space="preserve">The ohmic resistance of the </w:t>
      </w:r>
      <w:r w:rsidR="00133F78" w:rsidRPr="00A87C7F">
        <w:rPr>
          <w:sz w:val="24"/>
          <w:szCs w:val="24"/>
        </w:rPr>
        <w:t>PEM</w:t>
      </w:r>
      <w:r w:rsidRPr="00A87C7F">
        <w:rPr>
          <w:sz w:val="24"/>
          <w:szCs w:val="24"/>
        </w:rPr>
        <w:t xml:space="preserve"> can be expressed as:</w:t>
      </w:r>
    </w:p>
    <w:p w14:paraId="59F7D81E" w14:textId="083F0523" w:rsidR="002848B3" w:rsidRPr="00A87C7F" w:rsidRDefault="002848B3" w:rsidP="00A87C7F">
      <w:pPr>
        <w:pStyle w:val="affa"/>
        <w:spacing w:before="240" w:after="240"/>
        <w:ind w:firstLine="482"/>
        <w:jc w:val="center"/>
        <w:rPr>
          <w:rFonts w:ascii="Times New Roman" w:hAnsi="Times New Roman" w:cs="Times New Roman"/>
          <w:sz w:val="24"/>
          <w:szCs w:val="24"/>
        </w:rPr>
      </w:pPr>
      <w:r w:rsidRPr="00A87C7F">
        <w:rPr>
          <w:rFonts w:ascii="Cambria Math" w:hAnsi="Cambria Math" w:cs="Times New Roman"/>
          <w:sz w:val="24"/>
          <w:szCs w:val="24"/>
        </w:rPr>
        <w:tab/>
      </w:r>
      <m:oMath>
        <m:sSup>
          <m:sSupPr>
            <m:ctrlPr>
              <w:rPr>
                <w:rFonts w:ascii="Cambria Math" w:hAnsi="Cambria Math" w:cs="Times New Roman"/>
                <w:sz w:val="24"/>
                <w:szCs w:val="24"/>
              </w:rPr>
            </m:ctrlPr>
          </m:sSupPr>
          <m:e>
            <m:r>
              <w:rPr>
                <w:rFonts w:ascii="Cambria Math" w:hAnsi="Cambria Math" w:cs="Times New Roman"/>
                <w:sz w:val="24"/>
                <w:szCs w:val="24"/>
              </w:rPr>
              <m:t>R</m:t>
            </m:r>
          </m:e>
          <m:sup>
            <m:r>
              <w:rPr>
                <w:rFonts w:ascii="Cambria Math" w:hAnsi="Cambria Math" w:cs="Times New Roman"/>
                <w:sz w:val="24"/>
                <w:szCs w:val="24"/>
              </w:rPr>
              <m:t>mem</m:t>
            </m:r>
          </m:sup>
        </m:sSup>
        <m:r>
          <m:rPr>
            <m:sty m:val="p"/>
          </m:rPr>
          <w:rPr>
            <w:rFonts w:ascii="Cambria Math" w:hAnsi="Cambria Math" w:cs="Times New Roman"/>
            <w:sz w:val="24"/>
            <w:szCs w:val="24"/>
          </w:rPr>
          <m:t>=</m:t>
        </m:r>
        <m:f>
          <m:fPr>
            <m:ctrlPr>
              <w:rPr>
                <w:rFonts w:ascii="Cambria Math" w:hAnsi="Cambria Math" w:cs="Times New Roman"/>
                <w:sz w:val="24"/>
                <w:szCs w:val="24"/>
              </w:rPr>
            </m:ctrlPr>
          </m:fPr>
          <m:num>
            <m:sSup>
              <m:sSupPr>
                <m:ctrlPr>
                  <w:rPr>
                    <w:rFonts w:ascii="Cambria Math" w:hAnsi="Cambria Math" w:cs="Times New Roman"/>
                    <w:sz w:val="24"/>
                    <w:szCs w:val="24"/>
                  </w:rPr>
                </m:ctrlPr>
              </m:sSupPr>
              <m:e>
                <m:r>
                  <w:rPr>
                    <w:rFonts w:ascii="Cambria Math" w:hAnsi="Cambria Math" w:cs="Times New Roman"/>
                    <w:sz w:val="24"/>
                    <w:szCs w:val="24"/>
                  </w:rPr>
                  <m:t>H</m:t>
                </m:r>
              </m:e>
              <m:sup>
                <m:r>
                  <w:rPr>
                    <w:rFonts w:ascii="Cambria Math" w:hAnsi="Cambria Math" w:cs="Times New Roman"/>
                    <w:sz w:val="24"/>
                    <w:szCs w:val="24"/>
                  </w:rPr>
                  <m:t>mem</m:t>
                </m:r>
              </m:sup>
            </m:sSup>
          </m:num>
          <m:den>
            <m:sSup>
              <m:sSupPr>
                <m:ctrlPr>
                  <w:rPr>
                    <w:rFonts w:ascii="Cambria Math" w:hAnsi="Cambria Math" w:cs="Times New Roman"/>
                    <w:sz w:val="24"/>
                    <w:szCs w:val="24"/>
                  </w:rPr>
                </m:ctrlPr>
              </m:sSupPr>
              <m:e>
                <m:r>
                  <w:rPr>
                    <w:rFonts w:ascii="Cambria Math" w:hAnsi="Cambria Math" w:cs="Times New Roman"/>
                    <w:sz w:val="24"/>
                    <w:szCs w:val="24"/>
                  </w:rPr>
                  <m:t>A</m:t>
                </m:r>
              </m:e>
              <m:sup>
                <m:r>
                  <w:rPr>
                    <w:rFonts w:ascii="Cambria Math" w:hAnsi="Cambria Math" w:cs="Times New Roman"/>
                    <w:sz w:val="24"/>
                    <w:szCs w:val="24"/>
                  </w:rPr>
                  <m:t>mem</m:t>
                </m:r>
              </m:sup>
            </m:sSup>
            <m:sSup>
              <m:sSupPr>
                <m:ctrlPr>
                  <w:rPr>
                    <w:rFonts w:ascii="Cambria Math" w:hAnsi="Cambria Math" w:cs="Times New Roman"/>
                    <w:sz w:val="24"/>
                    <w:szCs w:val="24"/>
                  </w:rPr>
                </m:ctrlPr>
              </m:sSupPr>
              <m:e>
                <m:r>
                  <w:rPr>
                    <w:rFonts w:ascii="Cambria Math" w:hAnsi="Cambria Math" w:cs="Times New Roman"/>
                    <w:sz w:val="24"/>
                    <w:szCs w:val="24"/>
                  </w:rPr>
                  <m:t>K</m:t>
                </m:r>
              </m:e>
              <m:sup>
                <m:r>
                  <w:rPr>
                    <w:rFonts w:ascii="Cambria Math" w:hAnsi="Cambria Math" w:cs="Times New Roman"/>
                    <w:sz w:val="24"/>
                    <w:szCs w:val="24"/>
                  </w:rPr>
                  <m:t>mem</m:t>
                </m:r>
              </m:sup>
            </m:sSup>
          </m:den>
        </m:f>
      </m:oMath>
      <w:r w:rsidRPr="00A87C7F">
        <w:rPr>
          <w:rFonts w:ascii="Cambria Math" w:hAnsi="Cambria Math" w:cs="Times New Roman"/>
          <w:sz w:val="24"/>
          <w:szCs w:val="24"/>
        </w:rPr>
        <w:tab/>
      </w:r>
      <w:bookmarkStart w:id="129" w:name="_Ref122364459"/>
      <w:r w:rsidRPr="00A87C7F">
        <w:rPr>
          <w:rFonts w:ascii="Times New Roman" w:hAnsi="Times New Roman" w:cs="Times New Roman"/>
          <w:sz w:val="24"/>
          <w:szCs w:val="24"/>
        </w:rPr>
        <w:t>(</w:t>
      </w:r>
      <w:r w:rsidR="001D5072" w:rsidRPr="00A87C7F">
        <w:rPr>
          <w:rFonts w:ascii="Times New Roman" w:hAnsi="Times New Roman" w:cs="Times New Roman"/>
          <w:sz w:val="24"/>
          <w:szCs w:val="24"/>
        </w:rPr>
        <w:t>5</w:t>
      </w:r>
      <w:r w:rsidR="008C3841">
        <w:rPr>
          <w:rFonts w:ascii="Times New Roman" w:hAnsi="Times New Roman" w:cs="Times New Roman"/>
          <w:sz w:val="24"/>
          <w:szCs w:val="24"/>
        </w:rPr>
        <w:t>4</w:t>
      </w:r>
      <w:r w:rsidRPr="00A87C7F">
        <w:rPr>
          <w:rFonts w:ascii="Times New Roman" w:hAnsi="Times New Roman" w:cs="Times New Roman"/>
          <w:sz w:val="24"/>
          <w:szCs w:val="24"/>
        </w:rPr>
        <w:t>)</w:t>
      </w:r>
      <w:bookmarkEnd w:id="129"/>
    </w:p>
    <w:p w14:paraId="32BDCBE3" w14:textId="03059CDB" w:rsidR="00AF5447" w:rsidRPr="00A87C7F" w:rsidRDefault="00AF5447" w:rsidP="00A87C7F">
      <w:pPr>
        <w:pStyle w:val="a0"/>
        <w:ind w:firstLine="238"/>
        <w:rPr>
          <w:sz w:val="24"/>
          <w:szCs w:val="24"/>
        </w:rPr>
      </w:pPr>
      <w:r w:rsidRPr="00A87C7F">
        <w:rPr>
          <w:sz w:val="24"/>
          <w:szCs w:val="24"/>
        </w:rPr>
        <w:t xml:space="preserve">Where </w:t>
      </w:r>
      <m:oMath>
        <m:sSup>
          <m:sSupPr>
            <m:ctrlPr>
              <w:rPr>
                <w:rFonts w:ascii="Cambria Math" w:hAnsi="Cambria Math"/>
                <w:sz w:val="24"/>
                <w:szCs w:val="24"/>
              </w:rPr>
            </m:ctrlPr>
          </m:sSupPr>
          <m:e>
            <m:r>
              <w:rPr>
                <w:rFonts w:ascii="Cambria Math" w:hAnsi="Cambria Math"/>
                <w:sz w:val="24"/>
                <w:szCs w:val="24"/>
              </w:rPr>
              <m:t>H</m:t>
            </m:r>
          </m:e>
          <m:sup>
            <m:r>
              <w:rPr>
                <w:rFonts w:ascii="Cambria Math" w:hAnsi="Cambria Math"/>
                <w:sz w:val="24"/>
                <w:szCs w:val="24"/>
              </w:rPr>
              <m:t>mem</m:t>
            </m:r>
          </m:sup>
        </m:sSup>
      </m:oMath>
      <w:r w:rsidRPr="00A87C7F">
        <w:rPr>
          <w:sz w:val="24"/>
          <w:szCs w:val="24"/>
        </w:rPr>
        <w:t xml:space="preserve"> is the thickness of the </w:t>
      </w:r>
      <w:r w:rsidR="00133F78" w:rsidRPr="00A87C7F">
        <w:rPr>
          <w:sz w:val="24"/>
          <w:szCs w:val="24"/>
        </w:rPr>
        <w:t>PEM</w:t>
      </w:r>
      <w:r w:rsidRPr="00A87C7F">
        <w:rPr>
          <w:sz w:val="24"/>
          <w:szCs w:val="24"/>
        </w:rPr>
        <w:t xml:space="preserve"> (m), </w:t>
      </w:r>
      <m:oMath>
        <m:sSup>
          <m:sSupPr>
            <m:ctrlPr>
              <w:rPr>
                <w:rFonts w:ascii="Cambria Math" w:hAnsi="Cambria Math"/>
                <w:sz w:val="24"/>
                <w:szCs w:val="24"/>
              </w:rPr>
            </m:ctrlPr>
          </m:sSupPr>
          <m:e>
            <m:r>
              <w:rPr>
                <w:rFonts w:ascii="Cambria Math" w:hAnsi="Cambria Math"/>
                <w:sz w:val="24"/>
                <w:szCs w:val="24"/>
              </w:rPr>
              <m:t>A</m:t>
            </m:r>
          </m:e>
          <m:sup>
            <m:r>
              <w:rPr>
                <w:rFonts w:ascii="Cambria Math" w:hAnsi="Cambria Math"/>
                <w:sz w:val="24"/>
                <w:szCs w:val="24"/>
              </w:rPr>
              <m:t>mem</m:t>
            </m:r>
          </m:sup>
        </m:sSup>
      </m:oMath>
      <w:r w:rsidRPr="00A87C7F">
        <w:rPr>
          <w:sz w:val="24"/>
          <w:szCs w:val="24"/>
        </w:rPr>
        <w:t xml:space="preserve"> is the cross-sectional area of the </w:t>
      </w:r>
      <w:r w:rsidR="00133F78" w:rsidRPr="00A87C7F">
        <w:rPr>
          <w:sz w:val="24"/>
          <w:szCs w:val="24"/>
        </w:rPr>
        <w:t>PEM</w:t>
      </w:r>
      <w:r w:rsidR="00FA0175" w:rsidRPr="00A87C7F">
        <w:rPr>
          <w:sz w:val="24"/>
          <w:szCs w:val="24"/>
        </w:rPr>
        <w:t xml:space="preserve"> (m</w:t>
      </w:r>
      <w:r w:rsidR="00BC1FEB" w:rsidRPr="00A87C7F">
        <w:rPr>
          <w:sz w:val="24"/>
          <w:szCs w:val="24"/>
          <w:vertAlign w:val="superscript"/>
        </w:rPr>
        <w:t>2</w:t>
      </w:r>
      <w:r w:rsidR="00FA0175" w:rsidRPr="00A87C7F">
        <w:rPr>
          <w:sz w:val="24"/>
          <w:szCs w:val="24"/>
        </w:rPr>
        <w:t>)</w:t>
      </w:r>
      <w:r w:rsidRPr="00A87C7F">
        <w:rPr>
          <w:sz w:val="24"/>
          <w:szCs w:val="24"/>
        </w:rPr>
        <w:t>, and</w:t>
      </w:r>
      <m:oMath>
        <m:r>
          <m:rPr>
            <m:sty m:val="p"/>
          </m:rPr>
          <w:rPr>
            <w:rFonts w:ascii="Cambria Math" w:hAnsi="Cambria Math"/>
            <w:sz w:val="24"/>
            <w:szCs w:val="24"/>
          </w:rPr>
          <m:t xml:space="preserve"> </m:t>
        </m:r>
        <m:sSup>
          <m:sSupPr>
            <m:ctrlPr>
              <w:rPr>
                <w:rFonts w:ascii="Cambria Math" w:hAnsi="Cambria Math"/>
                <w:sz w:val="24"/>
                <w:szCs w:val="24"/>
              </w:rPr>
            </m:ctrlPr>
          </m:sSupPr>
          <m:e>
            <m:r>
              <w:rPr>
                <w:rFonts w:ascii="Cambria Math" w:hAnsi="Cambria Math"/>
                <w:sz w:val="24"/>
                <w:szCs w:val="24"/>
              </w:rPr>
              <m:t>K</m:t>
            </m:r>
          </m:e>
          <m:sup>
            <m:r>
              <w:rPr>
                <w:rFonts w:ascii="Cambria Math" w:hAnsi="Cambria Math"/>
                <w:sz w:val="24"/>
                <w:szCs w:val="24"/>
              </w:rPr>
              <m:t>mem</m:t>
            </m:r>
          </m:sup>
        </m:sSup>
      </m:oMath>
      <w:r w:rsidRPr="00A87C7F">
        <w:rPr>
          <w:sz w:val="24"/>
          <w:szCs w:val="24"/>
        </w:rPr>
        <w:t xml:space="preserve"> is the conductivity of the </w:t>
      </w:r>
      <w:r w:rsidR="00133F78" w:rsidRPr="00A87C7F">
        <w:rPr>
          <w:sz w:val="24"/>
          <w:szCs w:val="24"/>
        </w:rPr>
        <w:t>PEM</w:t>
      </w:r>
      <w:r w:rsidRPr="00A87C7F">
        <w:rPr>
          <w:sz w:val="24"/>
          <w:szCs w:val="24"/>
        </w:rPr>
        <w:t xml:space="preserve"> (S/m).</w:t>
      </w:r>
    </w:p>
    <w:p w14:paraId="11F106AC" w14:textId="4D8A0A11" w:rsidR="004548DC" w:rsidRPr="00A87C7F" w:rsidRDefault="004548DC" w:rsidP="00A87C7F">
      <w:pPr>
        <w:pStyle w:val="a0"/>
        <w:ind w:firstLine="238"/>
        <w:rPr>
          <w:sz w:val="24"/>
          <w:szCs w:val="24"/>
        </w:rPr>
      </w:pPr>
      <w:r w:rsidRPr="00A87C7F">
        <w:rPr>
          <w:sz w:val="24"/>
          <w:szCs w:val="24"/>
        </w:rPr>
        <w:t xml:space="preserve">The </w:t>
      </w:r>
      <m:oMath>
        <m:sSup>
          <m:sSupPr>
            <m:ctrlPr>
              <w:rPr>
                <w:rFonts w:ascii="Cambria Math" w:hAnsi="Cambria Math"/>
                <w:sz w:val="24"/>
                <w:szCs w:val="24"/>
              </w:rPr>
            </m:ctrlPr>
          </m:sSupPr>
          <m:e>
            <m:r>
              <w:rPr>
                <w:rFonts w:ascii="Cambria Math" w:hAnsi="Cambria Math"/>
                <w:sz w:val="24"/>
                <w:szCs w:val="24"/>
              </w:rPr>
              <m:t>K</m:t>
            </m:r>
          </m:e>
          <m:sup>
            <m:r>
              <w:rPr>
                <w:rFonts w:ascii="Cambria Math" w:hAnsi="Cambria Math"/>
                <w:sz w:val="24"/>
                <w:szCs w:val="24"/>
              </w:rPr>
              <m:t>mem</m:t>
            </m:r>
          </m:sup>
        </m:sSup>
      </m:oMath>
      <w:r w:rsidRPr="00A87C7F">
        <w:rPr>
          <w:sz w:val="24"/>
          <w:szCs w:val="24"/>
        </w:rPr>
        <w:t xml:space="preserve"> can be represented by the following empirical formula</w:t>
      </w:r>
      <w:r w:rsidR="00604815">
        <w:rPr>
          <w:sz w:val="24"/>
          <w:szCs w:val="24"/>
        </w:rPr>
        <w:t xml:space="preserve"> </w:t>
      </w:r>
      <w:r w:rsidR="00AE277D">
        <w:rPr>
          <w:sz w:val="24"/>
          <w:szCs w:val="24"/>
        </w:rPr>
        <w:fldChar w:fldCharType="begin"/>
      </w:r>
      <w:r w:rsidR="00AE277D">
        <w:rPr>
          <w:sz w:val="24"/>
          <w:szCs w:val="24"/>
        </w:rPr>
        <w:instrText xml:space="preserve"> ADDIN EN.CITE &lt;EndNote&gt;&lt;Cite&gt;&lt;Author&gt;Jiao&lt;/Author&gt;&lt;Year&gt;2011&lt;/Year&gt;&lt;RecNum&gt;3&lt;/RecNum&gt;&lt;DisplayText&gt;[41]&lt;/DisplayText&gt;&lt;record&gt;&lt;rec-number&gt;3&lt;/rec-number&gt;&lt;foreign-keys&gt;&lt;key app="EN" db-id="evdv0xs24dpvxmeet055teds2r2xadte9x2e" timestamp="1708350899"&gt;3&lt;/key&gt;&lt;/foreign-keys&gt;&lt;ref-type name="Journal Article"&gt;17&lt;/ref-type&gt;&lt;contributors&gt;&lt;authors&gt;&lt;author&gt;Jiao, Kui&lt;/author&gt;&lt;author&gt;Li, Xianguo&lt;/author&gt;&lt;/authors&gt;&lt;/contributors&gt;&lt;titles&gt;&lt;title&gt;Water transport in polymer electrolyte membrane fuel cells&lt;/title&gt;&lt;secondary-title&gt;Progress in Energy and Combustion Science&lt;/secondary-title&gt;&lt;/titles&gt;&lt;periodical&gt;&lt;full-title&gt;Progress in Energy and Combustion Science&lt;/full-title&gt;&lt;/periodical&gt;&lt;pages&gt;221-291&lt;/pages&gt;&lt;volume&gt;37&lt;/volume&gt;&lt;number&gt;3&lt;/number&gt;&lt;section&gt;221&lt;/section&gt;&lt;dates&gt;&lt;year&gt;2011&lt;/year&gt;&lt;/dates&gt;&lt;isbn&gt;03601285&lt;/isbn&gt;&lt;urls&gt;&lt;/urls&gt;&lt;electronic-resource-num&gt;10.1016/j.pecs.2010.06.002&lt;/electronic-resource-num&gt;&lt;/record&gt;&lt;/Cite&gt;&lt;/EndNote&gt;</w:instrText>
      </w:r>
      <w:r w:rsidR="00AE277D">
        <w:rPr>
          <w:sz w:val="24"/>
          <w:szCs w:val="24"/>
        </w:rPr>
        <w:fldChar w:fldCharType="separate"/>
      </w:r>
      <w:r w:rsidR="00AE277D">
        <w:rPr>
          <w:noProof/>
          <w:sz w:val="24"/>
          <w:szCs w:val="24"/>
        </w:rPr>
        <w:t>[41]</w:t>
      </w:r>
      <w:r w:rsidR="00AE277D">
        <w:rPr>
          <w:sz w:val="24"/>
          <w:szCs w:val="24"/>
        </w:rPr>
        <w:fldChar w:fldCharType="end"/>
      </w:r>
      <w:r w:rsidRPr="00A87C7F">
        <w:rPr>
          <w:sz w:val="24"/>
          <w:szCs w:val="24"/>
        </w:rPr>
        <w:t>:</w:t>
      </w:r>
    </w:p>
    <w:p w14:paraId="371A8703" w14:textId="58AD9E12" w:rsidR="002848B3" w:rsidRPr="00A87C7F" w:rsidRDefault="002848B3" w:rsidP="00A87C7F">
      <w:pPr>
        <w:pStyle w:val="affa"/>
        <w:spacing w:before="240" w:after="240"/>
        <w:ind w:firstLine="482"/>
        <w:jc w:val="center"/>
        <w:rPr>
          <w:rFonts w:ascii="Times New Roman" w:hAnsi="Times New Roman" w:cs="Times New Roman"/>
          <w:sz w:val="24"/>
          <w:szCs w:val="24"/>
        </w:rPr>
      </w:pPr>
      <w:r w:rsidRPr="00A87C7F">
        <w:rPr>
          <w:rFonts w:ascii="Cambria Math" w:hAnsi="Cambria Math" w:cs="Times New Roman"/>
          <w:sz w:val="24"/>
          <w:szCs w:val="24"/>
        </w:rPr>
        <w:tab/>
      </w:r>
      <m:oMath>
        <m:sSup>
          <m:sSupPr>
            <m:ctrlPr>
              <w:rPr>
                <w:rFonts w:ascii="Cambria Math" w:hAnsi="Cambria Math" w:cs="Times New Roman"/>
                <w:sz w:val="24"/>
                <w:szCs w:val="24"/>
              </w:rPr>
            </m:ctrlPr>
          </m:sSupPr>
          <m:e>
            <m:r>
              <w:rPr>
                <w:rFonts w:ascii="Cambria Math" w:hAnsi="Cambria Math" w:cs="Times New Roman"/>
                <w:sz w:val="24"/>
                <w:szCs w:val="24"/>
              </w:rPr>
              <m:t>K</m:t>
            </m:r>
          </m:e>
          <m:sup>
            <m:r>
              <w:rPr>
                <w:rFonts w:ascii="Cambria Math" w:hAnsi="Cambria Math" w:cs="Times New Roman"/>
                <w:sz w:val="24"/>
                <w:szCs w:val="24"/>
              </w:rPr>
              <m:t>mem</m:t>
            </m:r>
          </m:sup>
        </m:sSup>
        <m:r>
          <m:rPr>
            <m:sty m:val="p"/>
          </m:rPr>
          <w:rPr>
            <w:rFonts w:ascii="Cambria Math" w:hAnsi="Cambria Math" w:cs="Times New Roman"/>
            <w:sz w:val="24"/>
            <w:szCs w:val="24"/>
          </w:rPr>
          <m:t>=</m:t>
        </m:r>
        <m:d>
          <m:dPr>
            <m:ctrlPr>
              <w:rPr>
                <w:rFonts w:ascii="Cambria Math" w:hAnsi="Cambria Math" w:cs="Times New Roman"/>
                <w:sz w:val="24"/>
                <w:szCs w:val="24"/>
              </w:rPr>
            </m:ctrlPr>
          </m:dPr>
          <m:e>
            <m:r>
              <m:rPr>
                <m:sty m:val="p"/>
              </m:rPr>
              <w:rPr>
                <w:rFonts w:ascii="Cambria Math" w:hAnsi="Cambria Math" w:cs="Times New Roman"/>
                <w:sz w:val="24"/>
                <w:szCs w:val="24"/>
              </w:rPr>
              <m:t>0.5139</m:t>
            </m:r>
            <m:sSup>
              <m:sSupPr>
                <m:ctrlPr>
                  <w:rPr>
                    <w:rFonts w:ascii="Cambria Math" w:hAnsi="Cambria Math" w:cs="Times New Roman"/>
                    <w:sz w:val="24"/>
                    <w:szCs w:val="24"/>
                  </w:rPr>
                </m:ctrlPr>
              </m:sSupPr>
              <m:e>
                <w:bookmarkStart w:id="130" w:name="OLE_LINK115"/>
                <m:r>
                  <w:rPr>
                    <w:rFonts w:ascii="Cambria Math" w:hAnsi="Cambria Math" w:cs="Times New Roman"/>
                    <w:sz w:val="24"/>
                    <w:szCs w:val="24"/>
                  </w:rPr>
                  <m:t>λ</m:t>
                </m:r>
                <w:bookmarkEnd w:id="130"/>
              </m:e>
              <m:sup>
                <m:r>
                  <w:rPr>
                    <w:rFonts w:ascii="Cambria Math" w:hAnsi="Cambria Math" w:cs="Times New Roman"/>
                    <w:sz w:val="24"/>
                    <w:szCs w:val="24"/>
                  </w:rPr>
                  <m:t>mem</m:t>
                </m:r>
              </m:sup>
            </m:sSup>
            <m:r>
              <m:rPr>
                <m:sty m:val="p"/>
              </m:rPr>
              <w:rPr>
                <w:rFonts w:ascii="Cambria Math" w:hAnsi="Cambria Math" w:cs="Times New Roman"/>
                <w:sz w:val="24"/>
                <w:szCs w:val="24"/>
              </w:rPr>
              <m:t>-0.326</m:t>
            </m:r>
          </m:e>
        </m:d>
        <m:func>
          <m:funcPr>
            <m:ctrlPr>
              <w:rPr>
                <w:rFonts w:ascii="Cambria Math" w:hAnsi="Cambria Math" w:cs="Times New Roman"/>
                <w:sz w:val="24"/>
                <w:szCs w:val="24"/>
              </w:rPr>
            </m:ctrlPr>
          </m:funcPr>
          <m:fName>
            <m:r>
              <m:rPr>
                <m:sty m:val="p"/>
              </m:rPr>
              <w:rPr>
                <w:rFonts w:ascii="Cambria Math" w:hAnsi="Cambria Math" w:cs="Times New Roman"/>
                <w:sz w:val="24"/>
                <w:szCs w:val="24"/>
              </w:rPr>
              <m:t>exp</m:t>
            </m:r>
          </m:fName>
          <m:e>
            <m:d>
              <m:dPr>
                <m:ctrlPr>
                  <w:rPr>
                    <w:rFonts w:ascii="Cambria Math" w:hAnsi="Cambria Math" w:cs="Times New Roman"/>
                    <w:sz w:val="24"/>
                    <w:szCs w:val="24"/>
                  </w:rPr>
                </m:ctrlPr>
              </m:dPr>
              <m:e>
                <m:r>
                  <m:rPr>
                    <m:sty m:val="p"/>
                  </m:rPr>
                  <w:rPr>
                    <w:rFonts w:ascii="Cambria Math" w:hAnsi="Cambria Math" w:cs="Times New Roman"/>
                    <w:sz w:val="24"/>
                    <w:szCs w:val="24"/>
                  </w:rPr>
                  <m:t>1268</m:t>
                </m:r>
                <m:d>
                  <m:dPr>
                    <m:ctrlPr>
                      <w:rPr>
                        <w:rFonts w:ascii="Cambria Math" w:hAnsi="Cambria Math" w:cs="Times New Roman"/>
                        <w:sz w:val="24"/>
                        <w:szCs w:val="24"/>
                      </w:rPr>
                    </m:ctrlPr>
                  </m:dPr>
                  <m:e>
                    <m:f>
                      <m:fPr>
                        <m:ctrlPr>
                          <w:rPr>
                            <w:rFonts w:ascii="Cambria Math" w:hAnsi="Cambria Math" w:cs="Times New Roman"/>
                            <w:sz w:val="24"/>
                            <w:szCs w:val="24"/>
                          </w:rPr>
                        </m:ctrlPr>
                      </m:fPr>
                      <m:num>
                        <m:r>
                          <m:rPr>
                            <m:sty m:val="p"/>
                          </m:rPr>
                          <w:rPr>
                            <w:rFonts w:ascii="Cambria Math" w:hAnsi="Cambria Math" w:cs="Times New Roman"/>
                            <w:sz w:val="24"/>
                            <w:szCs w:val="24"/>
                          </w:rPr>
                          <m:t>1</m:t>
                        </m:r>
                      </m:num>
                      <m:den>
                        <m:r>
                          <m:rPr>
                            <m:sty m:val="p"/>
                          </m:rPr>
                          <w:rPr>
                            <w:rFonts w:ascii="Cambria Math" w:hAnsi="Cambria Math" w:cs="Times New Roman"/>
                            <w:sz w:val="24"/>
                            <w:szCs w:val="24"/>
                          </w:rPr>
                          <m:t>303</m:t>
                        </m:r>
                      </m:den>
                    </m:f>
                    <m:r>
                      <m:rPr>
                        <m:sty m:val="p"/>
                      </m:rPr>
                      <w:rPr>
                        <w:rFonts w:ascii="Cambria Math" w:hAnsi="Cambria Math" w:cs="Times New Roman"/>
                        <w:sz w:val="24"/>
                        <w:szCs w:val="24"/>
                      </w:rPr>
                      <m:t>-</m:t>
                    </m:r>
                    <m:f>
                      <m:fPr>
                        <m:ctrlPr>
                          <w:rPr>
                            <w:rFonts w:ascii="Cambria Math" w:hAnsi="Cambria Math" w:cs="Times New Roman"/>
                            <w:sz w:val="24"/>
                            <w:szCs w:val="24"/>
                          </w:rPr>
                        </m:ctrlPr>
                      </m:fPr>
                      <m:num>
                        <m:r>
                          <m:rPr>
                            <m:sty m:val="p"/>
                          </m:rPr>
                          <w:rPr>
                            <w:rFonts w:ascii="Cambria Math" w:hAnsi="Cambria Math" w:cs="Times New Roman"/>
                            <w:sz w:val="24"/>
                            <w:szCs w:val="24"/>
                          </w:rPr>
                          <m:t>1</m:t>
                        </m:r>
                      </m:num>
                      <m:den>
                        <m:sSup>
                          <m:sSupPr>
                            <m:ctrlPr>
                              <w:rPr>
                                <w:rFonts w:ascii="Cambria Math" w:hAnsi="Cambria Math" w:cs="Times New Roman"/>
                                <w:sz w:val="24"/>
                                <w:szCs w:val="24"/>
                              </w:rPr>
                            </m:ctrlPr>
                          </m:sSupPr>
                          <m:e>
                            <m:r>
                              <w:rPr>
                                <w:rFonts w:ascii="Cambria Math" w:hAnsi="Cambria Math" w:cs="Times New Roman"/>
                                <w:sz w:val="24"/>
                                <w:szCs w:val="24"/>
                              </w:rPr>
                              <m:t>T</m:t>
                            </m:r>
                          </m:e>
                          <m:sup>
                            <m:r>
                              <w:rPr>
                                <w:rFonts w:ascii="Cambria Math" w:hAnsi="Cambria Math" w:cs="Times New Roman"/>
                                <w:sz w:val="24"/>
                                <w:szCs w:val="24"/>
                              </w:rPr>
                              <m:t>fc</m:t>
                            </m:r>
                          </m:sup>
                        </m:sSup>
                      </m:den>
                    </m:f>
                  </m:e>
                </m:d>
              </m:e>
            </m:d>
          </m:e>
        </m:func>
      </m:oMath>
      <w:r w:rsidRPr="00A87C7F">
        <w:rPr>
          <w:rFonts w:ascii="Cambria Math" w:hAnsi="Cambria Math" w:cs="Times New Roman"/>
          <w:sz w:val="24"/>
          <w:szCs w:val="24"/>
        </w:rPr>
        <w:tab/>
      </w:r>
      <w:bookmarkStart w:id="131" w:name="_Ref122364461"/>
      <w:r w:rsidRPr="00A87C7F">
        <w:rPr>
          <w:rFonts w:ascii="Times New Roman" w:hAnsi="Times New Roman" w:cs="Times New Roman"/>
          <w:sz w:val="24"/>
          <w:szCs w:val="24"/>
        </w:rPr>
        <w:t>(</w:t>
      </w:r>
      <w:r w:rsidR="001D5072" w:rsidRPr="00A87C7F">
        <w:rPr>
          <w:rFonts w:ascii="Times New Roman" w:hAnsi="Times New Roman" w:cs="Times New Roman"/>
          <w:sz w:val="24"/>
          <w:szCs w:val="24"/>
        </w:rPr>
        <w:t>5</w:t>
      </w:r>
      <w:r w:rsidR="008C3841">
        <w:rPr>
          <w:rFonts w:ascii="Times New Roman" w:hAnsi="Times New Roman" w:cs="Times New Roman"/>
          <w:sz w:val="24"/>
          <w:szCs w:val="24"/>
        </w:rPr>
        <w:t>5</w:t>
      </w:r>
      <w:r w:rsidRPr="00A87C7F">
        <w:rPr>
          <w:rFonts w:ascii="Times New Roman" w:hAnsi="Times New Roman" w:cs="Times New Roman"/>
          <w:sz w:val="24"/>
          <w:szCs w:val="24"/>
        </w:rPr>
        <w:t>)</w:t>
      </w:r>
      <w:bookmarkEnd w:id="131"/>
    </w:p>
    <w:p w14:paraId="0BFA32AD" w14:textId="21D52FDF" w:rsidR="004B6768" w:rsidRPr="00A87C7F" w:rsidRDefault="004B6768" w:rsidP="00A87C7F">
      <w:pPr>
        <w:pStyle w:val="a0"/>
        <w:ind w:firstLine="238"/>
        <w:rPr>
          <w:sz w:val="24"/>
          <w:szCs w:val="24"/>
        </w:rPr>
      </w:pPr>
      <w:r w:rsidRPr="00A87C7F">
        <w:rPr>
          <w:rFonts w:hint="eastAsia"/>
          <w:sz w:val="24"/>
          <w:szCs w:val="24"/>
        </w:rPr>
        <w:t>W</w:t>
      </w:r>
      <w:r w:rsidRPr="00A87C7F">
        <w:rPr>
          <w:sz w:val="24"/>
          <w:szCs w:val="24"/>
        </w:rPr>
        <w:t xml:space="preserve">here </w:t>
      </w:r>
      <m:oMath>
        <m:sSup>
          <m:sSupPr>
            <m:ctrlPr>
              <w:rPr>
                <w:rFonts w:ascii="Cambria Math" w:hAnsi="Cambria Math"/>
                <w:sz w:val="24"/>
                <w:szCs w:val="24"/>
              </w:rPr>
            </m:ctrlPr>
          </m:sSupPr>
          <m:e>
            <m:r>
              <w:rPr>
                <w:rFonts w:ascii="Cambria Math" w:hAnsi="Cambria Math"/>
                <w:sz w:val="24"/>
                <w:szCs w:val="24"/>
              </w:rPr>
              <m:t>K</m:t>
            </m:r>
          </m:e>
          <m:sup>
            <m:r>
              <w:rPr>
                <w:rFonts w:ascii="Cambria Math" w:hAnsi="Cambria Math"/>
                <w:sz w:val="24"/>
                <w:szCs w:val="24"/>
              </w:rPr>
              <m:t>mem</m:t>
            </m:r>
          </m:sup>
        </m:sSup>
      </m:oMath>
      <w:r w:rsidRPr="00A87C7F">
        <w:rPr>
          <w:rFonts w:hint="eastAsia"/>
          <w:sz w:val="24"/>
          <w:szCs w:val="24"/>
        </w:rPr>
        <w:t xml:space="preserve"> </w:t>
      </w:r>
      <w:r w:rsidR="00AC7C89" w:rsidRPr="00A87C7F">
        <w:rPr>
          <w:sz w:val="24"/>
          <w:szCs w:val="24"/>
        </w:rPr>
        <w:t xml:space="preserve">is the conductivity of the </w:t>
      </w:r>
      <w:r w:rsidR="00133F78" w:rsidRPr="00A87C7F">
        <w:rPr>
          <w:sz w:val="24"/>
          <w:szCs w:val="24"/>
        </w:rPr>
        <w:t>PEM</w:t>
      </w:r>
      <w:r w:rsidR="00AC7C89" w:rsidRPr="00A87C7F">
        <w:rPr>
          <w:sz w:val="24"/>
          <w:szCs w:val="24"/>
        </w:rPr>
        <w:t>.</w:t>
      </w:r>
    </w:p>
    <w:p w14:paraId="064F945F" w14:textId="2F5C6889" w:rsidR="000B6769" w:rsidRPr="00A87C7F" w:rsidRDefault="000B6769" w:rsidP="00A87C7F">
      <w:pPr>
        <w:pStyle w:val="a0"/>
        <w:ind w:firstLine="238"/>
        <w:rPr>
          <w:sz w:val="24"/>
          <w:szCs w:val="24"/>
        </w:rPr>
      </w:pPr>
      <w:r w:rsidRPr="00A87C7F">
        <w:rPr>
          <w:sz w:val="24"/>
          <w:szCs w:val="24"/>
        </w:rPr>
        <w:t xml:space="preserve">Similarly, the ohmic resistance of the cathode </w:t>
      </w:r>
      <w:r w:rsidR="003C0E55" w:rsidRPr="00A87C7F">
        <w:rPr>
          <w:sz w:val="24"/>
          <w:szCs w:val="24"/>
        </w:rPr>
        <w:t>CL</w:t>
      </w:r>
      <w:r w:rsidRPr="00A87C7F">
        <w:rPr>
          <w:sz w:val="24"/>
          <w:szCs w:val="24"/>
        </w:rPr>
        <w:t xml:space="preserve"> can be obtained as:</w:t>
      </w:r>
    </w:p>
    <w:p w14:paraId="7A871A3C" w14:textId="1C3028DB" w:rsidR="002848B3" w:rsidRPr="00A87C7F" w:rsidRDefault="002848B3" w:rsidP="00A87C7F">
      <w:pPr>
        <w:pStyle w:val="affa"/>
        <w:spacing w:before="240" w:after="240"/>
        <w:ind w:firstLine="482"/>
        <w:jc w:val="center"/>
        <w:rPr>
          <w:rFonts w:ascii="Times New Roman" w:hAnsi="Times New Roman" w:cs="Times New Roman"/>
          <w:sz w:val="24"/>
          <w:szCs w:val="24"/>
        </w:rPr>
      </w:pPr>
      <w:r w:rsidRPr="00A87C7F">
        <w:rPr>
          <w:rFonts w:ascii="Cambria Math" w:hAnsi="Cambria Math" w:cs="Times New Roman"/>
          <w:sz w:val="24"/>
          <w:szCs w:val="24"/>
        </w:rPr>
        <w:tab/>
      </w:r>
      <m:oMath>
        <m:sSup>
          <m:sSupPr>
            <m:ctrlPr>
              <w:rPr>
                <w:rFonts w:ascii="Cambria Math" w:hAnsi="Cambria Math" w:cs="Times New Roman"/>
                <w:sz w:val="24"/>
                <w:szCs w:val="24"/>
              </w:rPr>
            </m:ctrlPr>
          </m:sSupPr>
          <m:e>
            <m:r>
              <w:rPr>
                <w:rFonts w:ascii="Cambria Math" w:hAnsi="Cambria Math" w:cs="Times New Roman"/>
                <w:sz w:val="24"/>
                <w:szCs w:val="24"/>
              </w:rPr>
              <m:t>R</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p>
        <m:r>
          <m:rPr>
            <m:sty m:val="p"/>
          </m:rPr>
          <w:rPr>
            <w:rFonts w:ascii="Cambria Math" w:hAnsi="Cambria Math" w:cs="Times New Roman"/>
            <w:sz w:val="24"/>
            <w:szCs w:val="24"/>
          </w:rPr>
          <m:t>=</m:t>
        </m:r>
        <m:f>
          <m:fPr>
            <m:ctrlPr>
              <w:rPr>
                <w:rFonts w:ascii="Cambria Math" w:hAnsi="Cambria Math" w:cs="Times New Roman"/>
                <w:sz w:val="24"/>
                <w:szCs w:val="24"/>
              </w:rPr>
            </m:ctrlPr>
          </m:fPr>
          <m:num>
            <m:sSubSup>
              <m:sSubSupPr>
                <m:ctrlPr>
                  <w:rPr>
                    <w:rFonts w:ascii="Cambria Math" w:hAnsi="Cambria Math" w:cs="Times New Roman"/>
                    <w:sz w:val="24"/>
                    <w:szCs w:val="24"/>
                  </w:rPr>
                </m:ctrlPr>
              </m:sSubSupPr>
              <m:e>
                <m:r>
                  <w:rPr>
                    <w:rFonts w:ascii="Cambria Math" w:hAnsi="Cambria Math" w:cs="Times New Roman"/>
                    <w:sz w:val="24"/>
                    <w:szCs w:val="24"/>
                  </w:rPr>
                  <m:t>P</m:t>
                </m:r>
              </m:e>
              <m:sub>
                <m:r>
                  <w:rPr>
                    <w:rFonts w:ascii="Cambria Math" w:hAnsi="Cambria Math" w:cs="Times New Roman"/>
                    <w:sz w:val="24"/>
                    <w:szCs w:val="24"/>
                  </w:rPr>
                  <m:t>mem</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bSup>
            <m:sSup>
              <m:sSupPr>
                <m:ctrlPr>
                  <w:rPr>
                    <w:rFonts w:ascii="Cambria Math" w:hAnsi="Cambria Math" w:cs="Times New Roman"/>
                    <w:sz w:val="24"/>
                    <w:szCs w:val="24"/>
                  </w:rPr>
                </m:ctrlPr>
              </m:sSupPr>
              <m:e>
                <m:r>
                  <w:rPr>
                    <w:rFonts w:ascii="Cambria Math" w:hAnsi="Cambria Math" w:cs="Times New Roman"/>
                    <w:sz w:val="24"/>
                    <w:szCs w:val="24"/>
                  </w:rPr>
                  <m:t>H</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p>
          </m:num>
          <m:den>
            <m:sSup>
              <m:sSupPr>
                <m:ctrlPr>
                  <w:rPr>
                    <w:rFonts w:ascii="Cambria Math" w:hAnsi="Cambria Math" w:cs="Times New Roman"/>
                    <w:sz w:val="24"/>
                    <w:szCs w:val="24"/>
                  </w:rPr>
                </m:ctrlPr>
              </m:sSupPr>
              <m:e>
                <m:r>
                  <w:rPr>
                    <w:rFonts w:ascii="Cambria Math" w:hAnsi="Cambria Math" w:cs="Times New Roman"/>
                    <w:sz w:val="24"/>
                    <w:szCs w:val="24"/>
                  </w:rPr>
                  <m:t>A</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p>
            <m:d>
              <m:dPr>
                <m:ctrlPr>
                  <w:rPr>
                    <w:rFonts w:ascii="Cambria Math" w:hAnsi="Cambria Math" w:cs="Times New Roman"/>
                    <w:sz w:val="24"/>
                    <w:szCs w:val="24"/>
                  </w:rPr>
                </m:ctrlPr>
              </m:dPr>
              <m:e>
                <m:r>
                  <m:rPr>
                    <m:sty m:val="p"/>
                  </m:rPr>
                  <w:rPr>
                    <w:rFonts w:ascii="Cambria Math" w:hAnsi="Cambria Math" w:cs="Times New Roman"/>
                    <w:sz w:val="24"/>
                    <w:szCs w:val="24"/>
                  </w:rPr>
                  <m:t>0.5139</m:t>
                </m:r>
                <m:sSup>
                  <m:sSupPr>
                    <m:ctrlPr>
                      <w:rPr>
                        <w:rFonts w:ascii="Cambria Math" w:hAnsi="Cambria Math" w:cs="Times New Roman"/>
                        <w:sz w:val="24"/>
                        <w:szCs w:val="24"/>
                      </w:rPr>
                    </m:ctrlPr>
                  </m:sSupPr>
                  <m:e>
                    <m:r>
                      <w:rPr>
                        <w:rFonts w:ascii="Cambria Math" w:hAnsi="Cambria Math" w:cs="Times New Roman"/>
                        <w:sz w:val="24"/>
                        <w:szCs w:val="24"/>
                      </w:rPr>
                      <m:t>λ</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p>
                <m:r>
                  <m:rPr>
                    <m:sty m:val="p"/>
                  </m:rPr>
                  <w:rPr>
                    <w:rFonts w:ascii="Cambria Math" w:hAnsi="Cambria Math" w:cs="Times New Roman"/>
                    <w:sz w:val="24"/>
                    <w:szCs w:val="24"/>
                  </w:rPr>
                  <m:t>-0.326</m:t>
                </m:r>
              </m:e>
            </m:d>
            <m:func>
              <m:funcPr>
                <m:ctrlPr>
                  <w:rPr>
                    <w:rFonts w:ascii="Cambria Math" w:hAnsi="Cambria Math" w:cs="Times New Roman"/>
                    <w:sz w:val="24"/>
                    <w:szCs w:val="24"/>
                  </w:rPr>
                </m:ctrlPr>
              </m:funcPr>
              <m:fName>
                <m:r>
                  <m:rPr>
                    <m:sty m:val="p"/>
                  </m:rPr>
                  <w:rPr>
                    <w:rFonts w:ascii="Cambria Math" w:hAnsi="Cambria Math" w:cs="Times New Roman"/>
                    <w:sz w:val="24"/>
                    <w:szCs w:val="24"/>
                  </w:rPr>
                  <m:t>exp</m:t>
                </m:r>
              </m:fName>
              <m:e>
                <m:d>
                  <m:dPr>
                    <m:ctrlPr>
                      <w:rPr>
                        <w:rFonts w:ascii="Cambria Math" w:hAnsi="Cambria Math" w:cs="Times New Roman"/>
                        <w:sz w:val="24"/>
                        <w:szCs w:val="24"/>
                      </w:rPr>
                    </m:ctrlPr>
                  </m:dPr>
                  <m:e>
                    <m:r>
                      <m:rPr>
                        <m:sty m:val="p"/>
                      </m:rPr>
                      <w:rPr>
                        <w:rFonts w:ascii="Cambria Math" w:hAnsi="Cambria Math" w:cs="Times New Roman"/>
                        <w:sz w:val="24"/>
                        <w:szCs w:val="24"/>
                      </w:rPr>
                      <m:t>1268</m:t>
                    </m:r>
                    <m:d>
                      <m:dPr>
                        <m:ctrlPr>
                          <w:rPr>
                            <w:rFonts w:ascii="Cambria Math" w:hAnsi="Cambria Math" w:cs="Times New Roman"/>
                            <w:sz w:val="24"/>
                            <w:szCs w:val="24"/>
                          </w:rPr>
                        </m:ctrlPr>
                      </m:dPr>
                      <m:e>
                        <m:f>
                          <m:fPr>
                            <m:ctrlPr>
                              <w:rPr>
                                <w:rFonts w:ascii="Cambria Math" w:hAnsi="Cambria Math" w:cs="Times New Roman"/>
                                <w:sz w:val="24"/>
                                <w:szCs w:val="24"/>
                              </w:rPr>
                            </m:ctrlPr>
                          </m:fPr>
                          <m:num>
                            <m:r>
                              <m:rPr>
                                <m:sty m:val="p"/>
                              </m:rPr>
                              <w:rPr>
                                <w:rFonts w:ascii="Cambria Math" w:hAnsi="Cambria Math" w:cs="Times New Roman"/>
                                <w:sz w:val="24"/>
                                <w:szCs w:val="24"/>
                              </w:rPr>
                              <m:t>1</m:t>
                            </m:r>
                          </m:num>
                          <m:den>
                            <m:r>
                              <m:rPr>
                                <m:sty m:val="p"/>
                              </m:rPr>
                              <w:rPr>
                                <w:rFonts w:ascii="Cambria Math" w:hAnsi="Cambria Math" w:cs="Times New Roman"/>
                                <w:sz w:val="24"/>
                                <w:szCs w:val="24"/>
                              </w:rPr>
                              <m:t>303</m:t>
                            </m:r>
                          </m:den>
                        </m:f>
                        <m:r>
                          <m:rPr>
                            <m:sty m:val="p"/>
                          </m:rPr>
                          <w:rPr>
                            <w:rFonts w:ascii="Cambria Math" w:hAnsi="Cambria Math" w:cs="Times New Roman"/>
                            <w:sz w:val="24"/>
                            <w:szCs w:val="24"/>
                          </w:rPr>
                          <m:t>-</m:t>
                        </m:r>
                        <m:f>
                          <m:fPr>
                            <m:ctrlPr>
                              <w:rPr>
                                <w:rFonts w:ascii="Cambria Math" w:hAnsi="Cambria Math" w:cs="Times New Roman"/>
                                <w:sz w:val="24"/>
                                <w:szCs w:val="24"/>
                              </w:rPr>
                            </m:ctrlPr>
                          </m:fPr>
                          <m:num>
                            <m:r>
                              <m:rPr>
                                <m:sty m:val="p"/>
                              </m:rPr>
                              <w:rPr>
                                <w:rFonts w:ascii="Cambria Math" w:hAnsi="Cambria Math" w:cs="Times New Roman"/>
                                <w:sz w:val="24"/>
                                <w:szCs w:val="24"/>
                              </w:rPr>
                              <m:t>1</m:t>
                            </m:r>
                          </m:num>
                          <m:den>
                            <m:sSup>
                              <m:sSupPr>
                                <m:ctrlPr>
                                  <w:rPr>
                                    <w:rFonts w:ascii="Cambria Math" w:hAnsi="Cambria Math" w:cs="Times New Roman"/>
                                    <w:sz w:val="24"/>
                                    <w:szCs w:val="24"/>
                                  </w:rPr>
                                </m:ctrlPr>
                              </m:sSupPr>
                              <m:e>
                                <m:r>
                                  <w:rPr>
                                    <w:rFonts w:ascii="Cambria Math" w:hAnsi="Cambria Math" w:cs="Times New Roman"/>
                                    <w:sz w:val="24"/>
                                    <w:szCs w:val="24"/>
                                  </w:rPr>
                                  <m:t>T</m:t>
                                </m:r>
                              </m:e>
                              <m:sup>
                                <m:r>
                                  <w:rPr>
                                    <w:rFonts w:ascii="Cambria Math" w:hAnsi="Cambria Math" w:cs="Times New Roman"/>
                                    <w:sz w:val="24"/>
                                    <w:szCs w:val="24"/>
                                  </w:rPr>
                                  <m:t>fc</m:t>
                                </m:r>
                              </m:sup>
                            </m:sSup>
                          </m:den>
                        </m:f>
                      </m:e>
                    </m:d>
                  </m:e>
                </m:d>
              </m:e>
            </m:func>
          </m:den>
        </m:f>
      </m:oMath>
      <w:r w:rsidRPr="00A87C7F">
        <w:rPr>
          <w:rFonts w:ascii="Cambria Math" w:hAnsi="Cambria Math" w:cs="Times New Roman"/>
          <w:sz w:val="24"/>
          <w:szCs w:val="24"/>
        </w:rPr>
        <w:tab/>
      </w:r>
      <w:r w:rsidRPr="00A87C7F">
        <w:rPr>
          <w:rFonts w:ascii="Times New Roman" w:hAnsi="Times New Roman" w:cs="Times New Roman"/>
          <w:sz w:val="24"/>
          <w:szCs w:val="24"/>
        </w:rPr>
        <w:t>(</w:t>
      </w:r>
      <w:r w:rsidR="008C3841">
        <w:rPr>
          <w:rFonts w:ascii="Times New Roman" w:hAnsi="Times New Roman" w:cs="Times New Roman"/>
          <w:sz w:val="24"/>
          <w:szCs w:val="24"/>
        </w:rPr>
        <w:t>56</w:t>
      </w:r>
      <w:r w:rsidRPr="00A87C7F">
        <w:rPr>
          <w:rFonts w:ascii="Times New Roman" w:hAnsi="Times New Roman" w:cs="Times New Roman"/>
          <w:sz w:val="24"/>
          <w:szCs w:val="24"/>
        </w:rPr>
        <w:t>)</w:t>
      </w:r>
    </w:p>
    <w:p w14:paraId="468B4506" w14:textId="28FEE830" w:rsidR="00316D44" w:rsidRPr="00A87C7F" w:rsidRDefault="00316D44" w:rsidP="00A87C7F">
      <w:pPr>
        <w:pStyle w:val="a0"/>
        <w:ind w:firstLine="238"/>
        <w:rPr>
          <w:sz w:val="24"/>
          <w:szCs w:val="24"/>
        </w:rPr>
      </w:pPr>
      <w:r w:rsidRPr="00A87C7F">
        <w:rPr>
          <w:sz w:val="24"/>
          <w:szCs w:val="24"/>
        </w:rPr>
        <w:t>Theoretically, the activation loss overpotential is determined by the exchange current density, that is, to achieve a faster reaction rate, it must be at the cost of voltage loss.</w:t>
      </w:r>
    </w:p>
    <w:p w14:paraId="0B855E76" w14:textId="481970FD" w:rsidR="002848B3" w:rsidRPr="00A87C7F" w:rsidRDefault="002848B3" w:rsidP="00A87C7F">
      <w:pPr>
        <w:pStyle w:val="affa"/>
        <w:spacing w:before="240" w:after="240"/>
        <w:ind w:firstLine="482"/>
        <w:jc w:val="center"/>
        <w:rPr>
          <w:rFonts w:ascii="Times New Roman" w:hAnsi="Times New Roman" w:cs="Times New Roman"/>
          <w:sz w:val="24"/>
          <w:szCs w:val="24"/>
        </w:rPr>
      </w:pPr>
      <w:r w:rsidRPr="00A87C7F">
        <w:rPr>
          <w:rFonts w:ascii="Cambria Math" w:hAnsi="Cambria Math" w:cs="Times New Roman"/>
          <w:sz w:val="24"/>
          <w:szCs w:val="24"/>
        </w:rPr>
        <w:tab/>
      </w:r>
      <m:oMath>
        <m:sSub>
          <m:sSubPr>
            <m:ctrlPr>
              <w:rPr>
                <w:rFonts w:ascii="Cambria Math" w:hAnsi="Cambria Math" w:cs="Times New Roman"/>
                <w:sz w:val="24"/>
                <w:szCs w:val="24"/>
              </w:rPr>
            </m:ctrlPr>
          </m:sSubPr>
          <m:e>
            <m:r>
              <w:rPr>
                <w:rFonts w:ascii="Cambria Math" w:hAnsi="Cambria Math" w:cs="Times New Roman"/>
                <w:sz w:val="24"/>
                <w:szCs w:val="24"/>
              </w:rPr>
              <m:t>V</m:t>
            </m:r>
          </m:e>
          <m:sub>
            <m:r>
              <w:rPr>
                <w:rFonts w:ascii="Cambria Math" w:hAnsi="Cambria Math" w:cs="Times New Roman"/>
                <w:sz w:val="24"/>
                <w:szCs w:val="24"/>
              </w:rPr>
              <m:t>act</m:t>
            </m:r>
            <m:r>
              <m:rPr>
                <m:sty m:val="p"/>
              </m:rPr>
              <w:rPr>
                <w:rFonts w:ascii="Cambria Math" w:hAnsi="Cambria Math" w:cs="Times New Roman"/>
                <w:sz w:val="24"/>
                <w:szCs w:val="24"/>
              </w:rPr>
              <m:t>,</m:t>
            </m:r>
            <m:r>
              <w:rPr>
                <w:rFonts w:ascii="Cambria Math" w:hAnsi="Cambria Math" w:cs="Times New Roman"/>
                <w:sz w:val="24"/>
                <w:szCs w:val="24"/>
              </w:rPr>
              <m:t>loss</m:t>
            </m:r>
          </m:sub>
        </m:sSub>
        <m:r>
          <m:rPr>
            <m:sty m:val="p"/>
          </m:rP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R</m:t>
            </m:r>
            <m:sSup>
              <m:sSupPr>
                <m:ctrlPr>
                  <w:rPr>
                    <w:rFonts w:ascii="Cambria Math" w:hAnsi="Cambria Math" w:cs="Times New Roman"/>
                    <w:sz w:val="24"/>
                    <w:szCs w:val="24"/>
                  </w:rPr>
                </m:ctrlPr>
              </m:sSupPr>
              <m:e>
                <m:r>
                  <w:rPr>
                    <w:rFonts w:ascii="Cambria Math" w:hAnsi="Cambria Math" w:cs="Times New Roman"/>
                    <w:sz w:val="24"/>
                    <w:szCs w:val="24"/>
                  </w:rPr>
                  <m:t>T</m:t>
                </m:r>
              </m:e>
              <m:sup>
                <m:r>
                  <w:rPr>
                    <w:rFonts w:ascii="Cambria Math" w:hAnsi="Cambria Math" w:cs="Times New Roman"/>
                    <w:sz w:val="24"/>
                    <w:szCs w:val="24"/>
                  </w:rPr>
                  <m:t>fc</m:t>
                </m:r>
              </m:sup>
            </m:sSup>
          </m:num>
          <m:den>
            <m:sSup>
              <m:sSupPr>
                <m:ctrlPr>
                  <w:rPr>
                    <w:rFonts w:ascii="Cambria Math" w:hAnsi="Cambria Math" w:cs="Times New Roman"/>
                    <w:sz w:val="24"/>
                    <w:szCs w:val="24"/>
                  </w:rPr>
                </m:ctrlPr>
              </m:sSupPr>
              <m:e>
                <m:r>
                  <w:rPr>
                    <w:rFonts w:ascii="Cambria Math" w:hAnsi="Cambria Math" w:cs="Times New Roman"/>
                    <w:sz w:val="24"/>
                    <w:szCs w:val="24"/>
                  </w:rPr>
                  <m:t>α</m:t>
                </m:r>
              </m:e>
              <m:sup>
                <m:r>
                  <w:rPr>
                    <w:rFonts w:ascii="Cambria Math" w:hAnsi="Cambria Math" w:cs="Times New Roman"/>
                    <w:sz w:val="24"/>
                    <w:szCs w:val="24"/>
                  </w:rPr>
                  <m:t>ca</m:t>
                </m:r>
              </m:sup>
            </m:sSup>
            <m:r>
              <w:rPr>
                <w:rFonts w:ascii="Cambria Math" w:hAnsi="Cambria Math" w:cs="Times New Roman"/>
                <w:sz w:val="24"/>
                <w:szCs w:val="24"/>
              </w:rPr>
              <m:t>F</m:t>
            </m:r>
          </m:den>
        </m:f>
        <m:r>
          <m:rPr>
            <m:sty m:val="p"/>
          </m:rPr>
          <w:rPr>
            <w:rFonts w:ascii="Cambria Math" w:hAnsi="Cambria Math" w:cs="Times New Roman"/>
            <w:sz w:val="24"/>
            <w:szCs w:val="24"/>
          </w:rPr>
          <m:t>ln⁡</m:t>
        </m:r>
        <m:d>
          <m:dPr>
            <m:ctrlPr>
              <w:rPr>
                <w:rFonts w:ascii="Cambria Math" w:hAnsi="Cambria Math" w:cs="Times New Roman"/>
                <w:sz w:val="24"/>
                <w:szCs w:val="24"/>
              </w:rPr>
            </m:ctrlPr>
          </m:dPr>
          <m:e>
            <m:f>
              <m:fPr>
                <m:ctrlPr>
                  <w:rPr>
                    <w:rFonts w:ascii="Cambria Math" w:hAnsi="Cambria Math" w:cs="Times New Roman"/>
                    <w:sz w:val="24"/>
                    <w:szCs w:val="24"/>
                  </w:rPr>
                </m:ctrlPr>
              </m:fPr>
              <m:num>
                <m:sSup>
                  <m:sSupPr>
                    <m:ctrlPr>
                      <w:rPr>
                        <w:rFonts w:ascii="Cambria Math" w:hAnsi="Cambria Math" w:cs="Times New Roman"/>
                        <w:sz w:val="24"/>
                        <w:szCs w:val="24"/>
                      </w:rPr>
                    </m:ctrlPr>
                  </m:sSupPr>
                  <m:e>
                    <m:r>
                      <w:rPr>
                        <w:rFonts w:ascii="Cambria Math" w:hAnsi="Cambria Math" w:cs="Times New Roman"/>
                        <w:sz w:val="24"/>
                        <w:szCs w:val="24"/>
                      </w:rPr>
                      <m:t>I</m:t>
                    </m:r>
                  </m:e>
                  <m:sup>
                    <m:r>
                      <w:rPr>
                        <w:rFonts w:ascii="Cambria Math" w:hAnsi="Cambria Math" w:cs="Times New Roman"/>
                        <w:sz w:val="24"/>
                        <w:szCs w:val="24"/>
                      </w:rPr>
                      <m:t>fc</m:t>
                    </m:r>
                  </m:sup>
                </m:sSup>
              </m:num>
              <m:den>
                <m:sSup>
                  <m:sSupPr>
                    <m:ctrlPr>
                      <w:rPr>
                        <w:rFonts w:ascii="Cambria Math" w:hAnsi="Cambria Math" w:cs="Times New Roman"/>
                        <w:sz w:val="24"/>
                        <w:szCs w:val="24"/>
                      </w:rPr>
                    </m:ctrlPr>
                  </m:sSupPr>
                  <m:e>
                    <m:r>
                      <w:rPr>
                        <w:rFonts w:ascii="Cambria Math" w:hAnsi="Cambria Math" w:cs="Times New Roman"/>
                        <w:sz w:val="24"/>
                        <w:szCs w:val="24"/>
                      </w:rPr>
                      <m:t>A</m:t>
                    </m:r>
                  </m:e>
                  <m:sup>
                    <m:r>
                      <w:rPr>
                        <w:rFonts w:ascii="Cambria Math" w:hAnsi="Cambria Math" w:cs="Times New Roman"/>
                        <w:sz w:val="24"/>
                        <w:szCs w:val="24"/>
                      </w:rPr>
                      <m:t>mem</m:t>
                    </m:r>
                  </m:sup>
                </m:sSup>
                <m:sSub>
                  <m:sSubPr>
                    <m:ctrlPr>
                      <w:rPr>
                        <w:rFonts w:ascii="Cambria Math" w:hAnsi="Cambria Math" w:cs="Times New Roman"/>
                        <w:sz w:val="24"/>
                        <w:szCs w:val="24"/>
                      </w:rPr>
                    </m:ctrlPr>
                  </m:sSubPr>
                  <m:e>
                    <m:r>
                      <w:rPr>
                        <w:rFonts w:ascii="Cambria Math" w:hAnsi="Cambria Math" w:cs="Times New Roman"/>
                        <w:sz w:val="24"/>
                        <w:szCs w:val="24"/>
                      </w:rPr>
                      <m:t>i</m:t>
                    </m:r>
                  </m:e>
                  <m:sub>
                    <m:r>
                      <m:rPr>
                        <m:sty m:val="p"/>
                      </m:rPr>
                      <w:rPr>
                        <w:rFonts w:ascii="Cambria Math" w:hAnsi="Cambria Math" w:cs="Times New Roman"/>
                        <w:sz w:val="24"/>
                        <w:szCs w:val="24"/>
                      </w:rPr>
                      <m:t>0</m:t>
                    </m:r>
                  </m:sub>
                </m:sSub>
              </m:den>
            </m:f>
          </m:e>
        </m:d>
      </m:oMath>
      <w:r w:rsidRPr="00A87C7F">
        <w:rPr>
          <w:rFonts w:ascii="Cambria Math" w:hAnsi="Cambria Math" w:cs="Times New Roman"/>
          <w:sz w:val="24"/>
          <w:szCs w:val="24"/>
        </w:rPr>
        <w:tab/>
      </w:r>
      <w:r w:rsidRPr="00A87C7F">
        <w:rPr>
          <w:rFonts w:ascii="Times New Roman" w:hAnsi="Times New Roman" w:cs="Times New Roman"/>
          <w:sz w:val="24"/>
          <w:szCs w:val="24"/>
        </w:rPr>
        <w:t>(</w:t>
      </w:r>
      <w:r w:rsidR="001D5072" w:rsidRPr="00A87C7F">
        <w:rPr>
          <w:rFonts w:ascii="Times New Roman" w:hAnsi="Times New Roman" w:cs="Times New Roman"/>
          <w:sz w:val="24"/>
          <w:szCs w:val="24"/>
        </w:rPr>
        <w:t>5</w:t>
      </w:r>
      <w:r w:rsidR="008C3841">
        <w:rPr>
          <w:rFonts w:ascii="Times New Roman" w:hAnsi="Times New Roman" w:cs="Times New Roman"/>
          <w:sz w:val="24"/>
          <w:szCs w:val="24"/>
        </w:rPr>
        <w:t>7</w:t>
      </w:r>
      <w:r w:rsidRPr="00A87C7F">
        <w:rPr>
          <w:rFonts w:ascii="Times New Roman" w:hAnsi="Times New Roman" w:cs="Times New Roman"/>
          <w:sz w:val="24"/>
          <w:szCs w:val="24"/>
        </w:rPr>
        <w:t>)</w:t>
      </w:r>
    </w:p>
    <w:p w14:paraId="0477E08C" w14:textId="626F090A" w:rsidR="002A11F8" w:rsidRPr="00A87C7F" w:rsidRDefault="002A11F8" w:rsidP="00A87C7F">
      <w:pPr>
        <w:pStyle w:val="a0"/>
        <w:ind w:firstLine="238"/>
        <w:rPr>
          <w:sz w:val="24"/>
          <w:szCs w:val="24"/>
        </w:rPr>
      </w:pPr>
      <w:r w:rsidRPr="00A87C7F">
        <w:rPr>
          <w:sz w:val="24"/>
          <w:szCs w:val="24"/>
        </w:rPr>
        <w:t xml:space="preserve">Where </w:t>
      </w:r>
      <m:oMath>
        <m:sSup>
          <m:sSupPr>
            <m:ctrlPr>
              <w:rPr>
                <w:rFonts w:ascii="Cambria Math" w:hAnsi="Cambria Math"/>
                <w:sz w:val="24"/>
                <w:szCs w:val="24"/>
              </w:rPr>
            </m:ctrlPr>
          </m:sSupPr>
          <m:e>
            <m:r>
              <w:rPr>
                <w:rFonts w:ascii="Cambria Math" w:hAnsi="Cambria Math"/>
                <w:sz w:val="24"/>
                <w:szCs w:val="24"/>
              </w:rPr>
              <m:t>α</m:t>
            </m:r>
          </m:e>
          <m:sup>
            <m:r>
              <w:rPr>
                <w:rFonts w:ascii="Cambria Math" w:hAnsi="Cambria Math"/>
                <w:sz w:val="24"/>
                <w:szCs w:val="24"/>
              </w:rPr>
              <m:t>ca</m:t>
            </m:r>
          </m:sup>
        </m:sSup>
      </m:oMath>
      <w:r w:rsidRPr="00A87C7F">
        <w:rPr>
          <w:sz w:val="24"/>
          <w:szCs w:val="24"/>
        </w:rPr>
        <w:t xml:space="preserve"> is the cathode charge transfer coefficient; </w:t>
      </w:r>
      <m:oMath>
        <m:sSub>
          <m:sSubPr>
            <m:ctrlPr>
              <w:rPr>
                <w:rFonts w:ascii="Cambria Math" w:hAnsi="Cambria Math"/>
                <w:sz w:val="24"/>
                <w:szCs w:val="24"/>
              </w:rPr>
            </m:ctrlPr>
          </m:sSubPr>
          <m:e>
            <m:r>
              <w:rPr>
                <w:rFonts w:ascii="Cambria Math" w:hAnsi="Cambria Math"/>
                <w:sz w:val="24"/>
                <w:szCs w:val="24"/>
              </w:rPr>
              <m:t>i</m:t>
            </m:r>
          </m:e>
          <m:sub>
            <m:r>
              <m:rPr>
                <m:sty m:val="p"/>
              </m:rPr>
              <w:rPr>
                <w:rFonts w:ascii="Cambria Math" w:hAnsi="Cambria Math"/>
                <w:sz w:val="24"/>
                <w:szCs w:val="24"/>
              </w:rPr>
              <m:t>0</m:t>
            </m:r>
          </m:sub>
        </m:sSub>
      </m:oMath>
      <w:r w:rsidRPr="00A87C7F">
        <w:rPr>
          <w:sz w:val="24"/>
          <w:szCs w:val="24"/>
        </w:rPr>
        <w:t xml:space="preserve"> is the exchange current density</w:t>
      </w:r>
      <w:r w:rsidR="0052047B" w:rsidRPr="00A87C7F">
        <w:rPr>
          <w:sz w:val="24"/>
          <w:szCs w:val="24"/>
        </w:rPr>
        <w:t xml:space="preserve"> (A/m</w:t>
      </w:r>
      <w:r w:rsidR="00860638" w:rsidRPr="00A87C7F">
        <w:rPr>
          <w:sz w:val="24"/>
          <w:szCs w:val="24"/>
          <w:vertAlign w:val="superscript"/>
        </w:rPr>
        <w:t>2</w:t>
      </w:r>
      <w:r w:rsidR="0052047B" w:rsidRPr="00A87C7F">
        <w:rPr>
          <w:sz w:val="24"/>
          <w:szCs w:val="24"/>
        </w:rPr>
        <w:t>)</w:t>
      </w:r>
      <w:r w:rsidRPr="00A87C7F">
        <w:rPr>
          <w:sz w:val="24"/>
          <w:szCs w:val="24"/>
        </w:rPr>
        <w:t>.</w:t>
      </w:r>
    </w:p>
    <w:p w14:paraId="0F350B18" w14:textId="43F6A0FF" w:rsidR="00862C60" w:rsidRPr="00A87C7F" w:rsidRDefault="00862C60" w:rsidP="00A87C7F">
      <w:pPr>
        <w:pStyle w:val="a0"/>
        <w:ind w:firstLine="238"/>
        <w:rPr>
          <w:sz w:val="24"/>
          <w:szCs w:val="24"/>
        </w:rPr>
      </w:pPr>
      <w:r w:rsidRPr="00A87C7F">
        <w:rPr>
          <w:sz w:val="24"/>
          <w:szCs w:val="24"/>
        </w:rPr>
        <w:t xml:space="preserve">In hydrogen-oxygen fuel cells, the anode exchange current density is several orders of magnitude higher than the cathode, so the cathode activation loss is much greater than the anode activation loss. </w:t>
      </w:r>
      <w:r w:rsidR="00A87C7F">
        <w:rPr>
          <w:sz w:val="24"/>
          <w:szCs w:val="24"/>
        </w:rPr>
        <w:t xml:space="preserve">Thus, </w:t>
      </w:r>
      <w:r w:rsidR="00A87C7F" w:rsidRPr="00A87C7F">
        <w:rPr>
          <w:sz w:val="24"/>
          <w:szCs w:val="24"/>
        </w:rPr>
        <w:t>the anode activation loss</w:t>
      </w:r>
      <w:r w:rsidRPr="00A87C7F">
        <w:rPr>
          <w:sz w:val="24"/>
          <w:szCs w:val="24"/>
        </w:rPr>
        <w:t xml:space="preserve"> </w:t>
      </w:r>
      <w:r w:rsidR="00364FCB" w:rsidRPr="00A87C7F">
        <w:rPr>
          <w:sz w:val="24"/>
          <w:szCs w:val="24"/>
        </w:rPr>
        <w:t>can</w:t>
      </w:r>
      <w:r w:rsidRPr="00A87C7F">
        <w:rPr>
          <w:sz w:val="24"/>
          <w:szCs w:val="24"/>
        </w:rPr>
        <w:t xml:space="preserve"> </w:t>
      </w:r>
      <w:r w:rsidR="00A87C7F">
        <w:rPr>
          <w:sz w:val="24"/>
          <w:szCs w:val="24"/>
        </w:rPr>
        <w:t xml:space="preserve">be </w:t>
      </w:r>
      <w:r w:rsidRPr="00A87C7F">
        <w:rPr>
          <w:sz w:val="24"/>
          <w:szCs w:val="24"/>
        </w:rPr>
        <w:t>ignore</w:t>
      </w:r>
      <w:r w:rsidR="00A87C7F">
        <w:rPr>
          <w:sz w:val="24"/>
          <w:szCs w:val="24"/>
        </w:rPr>
        <w:t>d</w:t>
      </w:r>
      <w:r w:rsidRPr="00A87C7F">
        <w:rPr>
          <w:sz w:val="24"/>
          <w:szCs w:val="24"/>
        </w:rPr>
        <w:t xml:space="preserve">. For the cathode, the exchange current density can be represented as </w:t>
      </w:r>
      <w:r w:rsidR="00A6778E" w:rsidRPr="00A87C7F">
        <w:rPr>
          <w:sz w:val="24"/>
          <w:szCs w:val="24"/>
        </w:rPr>
        <w:fldChar w:fldCharType="begin"/>
      </w:r>
      <w:r w:rsidR="00AE277D">
        <w:rPr>
          <w:sz w:val="24"/>
          <w:szCs w:val="24"/>
        </w:rPr>
        <w:instrText xml:space="preserve"> ADDIN EN.CITE &lt;EndNote&gt;&lt;Cite&gt;&lt;Author&gt;Barbir&lt;/Author&gt;&lt;Year&gt;2012&lt;/Year&gt;&lt;RecNum&gt;36&lt;/RecNum&gt;&lt;DisplayText&gt;[42]&lt;/DisplayText&gt;&lt;record&gt;&lt;rec-number&gt;36&lt;/rec-number&gt;&lt;foreign-keys&gt;&lt;key app="EN" db-id="000swzsf7z55zwep9ta5fp0f9v2zz9d29vaz" timestamp="1698905361"&gt;36&lt;/key&gt;&lt;/foreign-keys&gt;&lt;ref-type name="Book"&gt;6&lt;/ref-type&gt;&lt;contributors&gt;&lt;authors&gt;&lt;author&gt;Barbir, Frano&lt;/author&gt;&lt;/authors&gt;&lt;/contributors&gt;&lt;titles&gt;&lt;title&gt;PEM fuel cells: theory and practice&lt;/title&gt;&lt;translated-title&gt;&lt;style face="normal" font="default" charset="134</w:instrText>
      </w:r>
      <w:r w:rsidR="00AE277D">
        <w:rPr>
          <w:rFonts w:hint="eastAsia"/>
          <w:sz w:val="24"/>
          <w:szCs w:val="24"/>
        </w:rPr>
        <w:instrText>" size="100%"&gt;</w:instrText>
      </w:r>
      <w:r w:rsidR="00AE277D">
        <w:rPr>
          <w:rFonts w:hint="eastAsia"/>
          <w:sz w:val="24"/>
          <w:szCs w:val="24"/>
        </w:rPr>
        <w:instrText>质子交换膜燃料电池：理论与实践</w:instrText>
      </w:r>
      <w:r w:rsidR="00AE277D">
        <w:rPr>
          <w:rFonts w:hint="eastAsia"/>
          <w:sz w:val="24"/>
          <w:szCs w:val="24"/>
        </w:rPr>
        <w:instrText>&lt;/style&gt;&lt;/translated-title&gt;&lt;/titles&gt;&lt;dates&gt;&lt;year&gt;2012&lt;/year&gt;&lt;/dates&gt;&lt;publisher&gt;Academic press&lt;/publisher&gt;&lt;isbn&gt;0123877105&lt;/isbn&gt;&lt;urls&gt;&lt;/urls&gt;&lt;/record&gt;&lt;/Cite&gt;&lt;/EndNote&gt;</w:instrText>
      </w:r>
      <w:r w:rsidR="00A6778E" w:rsidRPr="00A87C7F">
        <w:rPr>
          <w:sz w:val="24"/>
          <w:szCs w:val="24"/>
        </w:rPr>
        <w:fldChar w:fldCharType="separate"/>
      </w:r>
      <w:r w:rsidR="00AE277D">
        <w:rPr>
          <w:noProof/>
          <w:sz w:val="24"/>
          <w:szCs w:val="24"/>
        </w:rPr>
        <w:t>[42]</w:t>
      </w:r>
      <w:r w:rsidR="00A6778E" w:rsidRPr="00A87C7F">
        <w:rPr>
          <w:sz w:val="24"/>
          <w:szCs w:val="24"/>
        </w:rPr>
        <w:fldChar w:fldCharType="end"/>
      </w:r>
      <w:r w:rsidRPr="00A87C7F">
        <w:rPr>
          <w:sz w:val="24"/>
          <w:szCs w:val="24"/>
        </w:rPr>
        <w:t>:</w:t>
      </w:r>
    </w:p>
    <w:p w14:paraId="6C774AFB" w14:textId="72D9A2CE" w:rsidR="002848B3" w:rsidRPr="00A87C7F" w:rsidRDefault="002848B3" w:rsidP="00A87C7F">
      <w:pPr>
        <w:pStyle w:val="affa"/>
        <w:spacing w:before="240" w:after="240"/>
        <w:ind w:firstLine="482"/>
        <w:jc w:val="center"/>
        <w:rPr>
          <w:rFonts w:ascii="Times New Roman" w:hAnsi="Times New Roman" w:cs="Times New Roman"/>
          <w:sz w:val="24"/>
          <w:szCs w:val="24"/>
        </w:rPr>
      </w:pPr>
      <w:r w:rsidRPr="00A87C7F">
        <w:rPr>
          <w:rFonts w:ascii="Cambria Math" w:hAnsi="Cambria Math" w:cs="Times New Roman"/>
          <w:sz w:val="24"/>
          <w:szCs w:val="24"/>
        </w:rPr>
        <w:tab/>
      </w:r>
      <m:oMath>
        <m:sSub>
          <m:sSubPr>
            <m:ctrlPr>
              <w:rPr>
                <w:rFonts w:ascii="Cambria Math" w:hAnsi="Cambria Math" w:cs="Times New Roman"/>
                <w:sz w:val="24"/>
                <w:szCs w:val="24"/>
              </w:rPr>
            </m:ctrlPr>
          </m:sSubPr>
          <m:e>
            <m:r>
              <w:rPr>
                <w:rFonts w:ascii="Cambria Math" w:hAnsi="Cambria Math" w:cs="Times New Roman"/>
                <w:sz w:val="24"/>
                <w:szCs w:val="24"/>
              </w:rPr>
              <m:t>i</m:t>
            </m:r>
          </m:e>
          <m:sub>
            <m:r>
              <m:rPr>
                <m:sty m:val="p"/>
              </m:rPr>
              <w:rPr>
                <w:rFonts w:ascii="Cambria Math" w:hAnsi="Cambria Math" w:cs="Times New Roman"/>
                <w:sz w:val="24"/>
                <w:szCs w:val="24"/>
              </w:rPr>
              <m:t>0</m:t>
            </m:r>
          </m:sub>
        </m:sSub>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i</m:t>
            </m:r>
          </m:e>
          <m:sub>
            <m:r>
              <m:rPr>
                <m:sty m:val="p"/>
              </m:rPr>
              <w:rPr>
                <w:rFonts w:ascii="Cambria Math" w:hAnsi="Cambria Math" w:cs="Times New Roman"/>
                <w:sz w:val="24"/>
                <w:szCs w:val="24"/>
              </w:rPr>
              <m:t>0</m:t>
            </m:r>
          </m:sub>
          <m:sup>
            <m:r>
              <m:rPr>
                <m:nor/>
              </m:rPr>
              <w:rPr>
                <w:rFonts w:ascii="Cambria Math" w:hAnsi="Cambria Math" w:cs="Times New Roman"/>
                <w:sz w:val="24"/>
                <w:szCs w:val="24"/>
              </w:rPr>
              <m:t xml:space="preserve">ref </m:t>
            </m:r>
          </m:sup>
        </m:sSubSup>
        <m:sSub>
          <m:sSubPr>
            <m:ctrlPr>
              <w:rPr>
                <w:rFonts w:ascii="Cambria Math" w:hAnsi="Cambria Math" w:cs="Times New Roman"/>
                <w:sz w:val="24"/>
                <w:szCs w:val="24"/>
              </w:rPr>
            </m:ctrlPr>
          </m:sSubPr>
          <m:e>
            <m:r>
              <w:rPr>
                <w:rFonts w:ascii="Cambria Math" w:hAnsi="Cambria Math" w:cs="Times New Roman"/>
                <w:sz w:val="24"/>
                <w:szCs w:val="24"/>
              </w:rPr>
              <m:t>a</m:t>
            </m:r>
          </m:e>
          <m:sub>
            <m:r>
              <m:rPr>
                <m:sty m:val="p"/>
              </m:rPr>
              <w:rPr>
                <w:rFonts w:ascii="Cambria Math" w:hAnsi="Cambria Math" w:cs="Times New Roman"/>
                <w:sz w:val="24"/>
                <w:szCs w:val="24"/>
              </w:rPr>
              <m:t>c</m:t>
            </m:r>
          </m:sub>
        </m:sSub>
        <m:sSub>
          <m:sSubPr>
            <m:ctrlPr>
              <w:rPr>
                <w:rFonts w:ascii="Cambria Math" w:hAnsi="Cambria Math" w:cs="Times New Roman"/>
                <w:sz w:val="24"/>
                <w:szCs w:val="24"/>
              </w:rPr>
            </m:ctrlPr>
          </m:sSubPr>
          <m:e>
            <m:r>
              <w:rPr>
                <w:rFonts w:ascii="Cambria Math" w:hAnsi="Cambria Math" w:cs="Times New Roman"/>
                <w:sz w:val="24"/>
                <w:szCs w:val="24"/>
              </w:rPr>
              <m:t>L</m:t>
            </m:r>
          </m:e>
          <m:sub>
            <m:r>
              <m:rPr>
                <m:sty m:val="p"/>
              </m:rPr>
              <w:rPr>
                <w:rFonts w:ascii="Cambria Math" w:hAnsi="Cambria Math" w:cs="Times New Roman"/>
                <w:sz w:val="24"/>
                <w:szCs w:val="24"/>
              </w:rPr>
              <m:t>c</m:t>
            </m:r>
          </m:sub>
        </m:sSub>
        <m:sSup>
          <m:sSupPr>
            <m:ctrlPr>
              <w:rPr>
                <w:rFonts w:ascii="Cambria Math" w:hAnsi="Cambria Math" w:cs="Times New Roman"/>
                <w:sz w:val="24"/>
                <w:szCs w:val="24"/>
              </w:rPr>
            </m:ctrlPr>
          </m:sSupPr>
          <m:e>
            <m:d>
              <m:dPr>
                <m:ctrlPr>
                  <w:rPr>
                    <w:rFonts w:ascii="Cambria Math" w:hAnsi="Cambria Math" w:cs="Times New Roman"/>
                    <w:sz w:val="24"/>
                    <w:szCs w:val="24"/>
                  </w:rPr>
                </m:ctrlPr>
              </m:dPr>
              <m:e>
                <m:f>
                  <m:fPr>
                    <m:ctrlPr>
                      <w:rPr>
                        <w:rFonts w:ascii="Cambria Math" w:hAnsi="Cambria Math" w:cs="Times New Roman"/>
                        <w:sz w:val="24"/>
                        <w:szCs w:val="24"/>
                      </w:rPr>
                    </m:ctrlPr>
                  </m:fPr>
                  <m:num>
                    <m:sSubSup>
                      <m:sSubSupPr>
                        <m:ctrlPr>
                          <w:rPr>
                            <w:rFonts w:ascii="Cambria Math" w:hAnsi="Cambria Math" w:cs="Times New Roman"/>
                            <w:sz w:val="24"/>
                            <w:szCs w:val="24"/>
                          </w:rPr>
                        </m:ctrlPr>
                      </m:sSubSupPr>
                      <m:e>
                        <m:r>
                          <w:rPr>
                            <w:rFonts w:ascii="Cambria Math" w:hAnsi="Cambria Math" w:cs="Times New Roman"/>
                            <w:sz w:val="24"/>
                            <w:szCs w:val="24"/>
                          </w:rPr>
                          <m:t>p</m:t>
                        </m:r>
                      </m:e>
                      <m:sub>
                        <m:sSub>
                          <m:sSubPr>
                            <m:ctrlPr>
                              <w:rPr>
                                <w:rFonts w:ascii="Cambria Math" w:hAnsi="Cambria Math" w:cs="Times New Roman"/>
                                <w:sz w:val="24"/>
                                <w:szCs w:val="24"/>
                              </w:rPr>
                            </m:ctrlPr>
                          </m:sSubPr>
                          <m:e>
                            <m:r>
                              <w:rPr>
                                <w:rFonts w:ascii="Cambria Math" w:hAnsi="Cambria Math" w:cs="Times New Roman"/>
                                <w:sz w:val="24"/>
                                <w:szCs w:val="24"/>
                              </w:rPr>
                              <m:t>O</m:t>
                            </m:r>
                          </m:e>
                          <m:sub>
                            <m:r>
                              <m:rPr>
                                <m:sty m:val="p"/>
                              </m:rPr>
                              <w:rPr>
                                <w:rFonts w:ascii="Cambria Math" w:hAnsi="Cambria Math" w:cs="Times New Roman"/>
                                <w:sz w:val="24"/>
                                <w:szCs w:val="24"/>
                              </w:rPr>
                              <m:t>2</m:t>
                            </m:r>
                          </m:sub>
                        </m:sSub>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bSup>
                  </m:num>
                  <m:den>
                    <m:sSup>
                      <m:sSupPr>
                        <m:ctrlPr>
                          <w:rPr>
                            <w:rFonts w:ascii="Cambria Math" w:hAnsi="Cambria Math" w:cs="Times New Roman"/>
                            <w:sz w:val="24"/>
                            <w:szCs w:val="24"/>
                          </w:rPr>
                        </m:ctrlPr>
                      </m:sSupPr>
                      <m:e>
                        <m:r>
                          <w:rPr>
                            <w:rFonts w:ascii="Cambria Math" w:hAnsi="Cambria Math" w:cs="Times New Roman"/>
                            <w:sz w:val="24"/>
                            <w:szCs w:val="24"/>
                          </w:rPr>
                          <m:t>p</m:t>
                        </m:r>
                      </m:e>
                      <m:sup>
                        <m:r>
                          <w:rPr>
                            <w:rFonts w:ascii="Cambria Math" w:hAnsi="Cambria Math" w:cs="Times New Roman"/>
                            <w:sz w:val="24"/>
                            <w:szCs w:val="24"/>
                          </w:rPr>
                          <m:t>ref</m:t>
                        </m:r>
                      </m:sup>
                    </m:sSup>
                  </m:den>
                </m:f>
              </m:e>
            </m:d>
          </m:e>
          <m:sup>
            <m:r>
              <w:rPr>
                <w:rFonts w:ascii="Cambria Math" w:hAnsi="Cambria Math" w:cs="Times New Roman"/>
                <w:sz w:val="24"/>
                <w:szCs w:val="24"/>
              </w:rPr>
              <m:t>γ</m:t>
            </m:r>
          </m:sup>
        </m:sSup>
        <m:r>
          <m:rPr>
            <m:sty m:val="p"/>
          </m:rPr>
          <w:rPr>
            <w:rFonts w:ascii="Cambria Math" w:hAnsi="Cambria Math" w:cs="Times New Roman"/>
            <w:sz w:val="24"/>
            <w:szCs w:val="24"/>
          </w:rPr>
          <m:t>exp⁡</m:t>
        </m:r>
        <m:d>
          <m:dPr>
            <m:begChr m:val="["/>
            <m:endChr m:val="]"/>
            <m:ctrlPr>
              <w:rPr>
                <w:rFonts w:ascii="Cambria Math" w:hAnsi="Cambria Math" w:cs="Times New Roman"/>
                <w:sz w:val="24"/>
                <w:szCs w:val="24"/>
              </w:rPr>
            </m:ctrlPr>
          </m:dPr>
          <m:e>
            <m:r>
              <m:rPr>
                <m:sty m:val="p"/>
              </m:rP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sz w:val="24"/>
                        <w:szCs w:val="24"/>
                      </w:rPr>
                    </m:ctrlPr>
                  </m:sSubPr>
                  <m:e>
                    <m:r>
                      <w:rPr>
                        <w:rFonts w:ascii="Cambria Math" w:hAnsi="Cambria Math" w:cs="Times New Roman"/>
                        <w:sz w:val="24"/>
                        <w:szCs w:val="24"/>
                      </w:rPr>
                      <m:t>E</m:t>
                    </m:r>
                  </m:e>
                  <m:sub>
                    <m:r>
                      <m:rPr>
                        <m:sty m:val="p"/>
                      </m:rPr>
                      <w:rPr>
                        <w:rFonts w:ascii="Cambria Math" w:hAnsi="Cambria Math" w:cs="Times New Roman"/>
                        <w:sz w:val="24"/>
                        <w:szCs w:val="24"/>
                      </w:rPr>
                      <m:t>C</m:t>
                    </m:r>
                  </m:sub>
                </m:sSub>
              </m:num>
              <m:den>
                <m:r>
                  <w:rPr>
                    <w:rFonts w:ascii="Cambria Math" w:hAnsi="Cambria Math" w:cs="Times New Roman"/>
                    <w:sz w:val="24"/>
                    <w:szCs w:val="24"/>
                  </w:rPr>
                  <m:t>R</m:t>
                </m:r>
                <m:sSup>
                  <m:sSupPr>
                    <m:ctrlPr>
                      <w:rPr>
                        <w:rFonts w:ascii="Cambria Math" w:hAnsi="Cambria Math" w:cs="Times New Roman"/>
                        <w:sz w:val="24"/>
                        <w:szCs w:val="24"/>
                      </w:rPr>
                    </m:ctrlPr>
                  </m:sSupPr>
                  <m:e>
                    <m:r>
                      <w:rPr>
                        <w:rFonts w:ascii="Cambria Math" w:hAnsi="Cambria Math" w:cs="Times New Roman"/>
                        <w:sz w:val="24"/>
                        <w:szCs w:val="24"/>
                      </w:rPr>
                      <m:t>T</m:t>
                    </m:r>
                  </m:e>
                  <m:sup>
                    <m:r>
                      <w:rPr>
                        <w:rFonts w:ascii="Cambria Math" w:hAnsi="Cambria Math" w:cs="Times New Roman"/>
                        <w:sz w:val="24"/>
                        <w:szCs w:val="24"/>
                      </w:rPr>
                      <m:t>fc</m:t>
                    </m:r>
                  </m:sup>
                </m:sSup>
              </m:den>
            </m:f>
            <m:d>
              <m:dPr>
                <m:ctrlPr>
                  <w:rPr>
                    <w:rFonts w:ascii="Cambria Math" w:hAnsi="Cambria Math" w:cs="Times New Roman"/>
                    <w:sz w:val="24"/>
                    <w:szCs w:val="24"/>
                  </w:rPr>
                </m:ctrlPr>
              </m:dPr>
              <m:e>
                <m:r>
                  <m:rPr>
                    <m:sty m:val="p"/>
                  </m:rPr>
                  <w:rPr>
                    <w:rFonts w:ascii="Cambria Math" w:hAnsi="Cambria Math" w:cs="Times New Roman"/>
                    <w:sz w:val="24"/>
                    <w:szCs w:val="24"/>
                  </w:rPr>
                  <m:t>1-</m:t>
                </m:r>
                <m:f>
                  <m:fPr>
                    <m:ctrlPr>
                      <w:rPr>
                        <w:rFonts w:ascii="Cambria Math" w:hAnsi="Cambria Math" w:cs="Times New Roman"/>
                        <w:sz w:val="24"/>
                        <w:szCs w:val="24"/>
                      </w:rPr>
                    </m:ctrlPr>
                  </m:fPr>
                  <m:num>
                    <m:sSup>
                      <m:sSupPr>
                        <m:ctrlPr>
                          <w:rPr>
                            <w:rFonts w:ascii="Cambria Math" w:hAnsi="Cambria Math" w:cs="Times New Roman"/>
                            <w:sz w:val="24"/>
                            <w:szCs w:val="24"/>
                          </w:rPr>
                        </m:ctrlPr>
                      </m:sSupPr>
                      <m:e>
                        <m:r>
                          <w:rPr>
                            <w:rFonts w:ascii="Cambria Math" w:hAnsi="Cambria Math" w:cs="Times New Roman"/>
                            <w:sz w:val="24"/>
                            <w:szCs w:val="24"/>
                          </w:rPr>
                          <m:t>T</m:t>
                        </m:r>
                      </m:e>
                      <m:sup>
                        <m:r>
                          <w:rPr>
                            <w:rFonts w:ascii="Cambria Math" w:hAnsi="Cambria Math" w:cs="Times New Roman"/>
                            <w:sz w:val="24"/>
                            <w:szCs w:val="24"/>
                          </w:rPr>
                          <m:t>fc</m:t>
                        </m:r>
                      </m:sup>
                    </m:sSup>
                  </m:num>
                  <m:den>
                    <m:sSup>
                      <m:sSupPr>
                        <m:ctrlPr>
                          <w:rPr>
                            <w:rFonts w:ascii="Cambria Math" w:hAnsi="Cambria Math" w:cs="Times New Roman"/>
                            <w:sz w:val="24"/>
                            <w:szCs w:val="24"/>
                          </w:rPr>
                        </m:ctrlPr>
                      </m:sSupPr>
                      <m:e>
                        <m:r>
                          <w:rPr>
                            <w:rFonts w:ascii="Cambria Math" w:hAnsi="Cambria Math" w:cs="Times New Roman"/>
                            <w:sz w:val="24"/>
                            <w:szCs w:val="24"/>
                          </w:rPr>
                          <m:t>T</m:t>
                        </m:r>
                      </m:e>
                      <m:sup>
                        <m:r>
                          <w:rPr>
                            <w:rFonts w:ascii="Cambria Math" w:hAnsi="Cambria Math" w:cs="Times New Roman"/>
                            <w:sz w:val="24"/>
                            <w:szCs w:val="24"/>
                          </w:rPr>
                          <m:t>ref</m:t>
                        </m:r>
                      </m:sup>
                    </m:sSup>
                  </m:den>
                </m:f>
              </m:e>
            </m:d>
          </m:e>
        </m:d>
      </m:oMath>
      <w:r w:rsidRPr="00A87C7F">
        <w:rPr>
          <w:rFonts w:ascii="Cambria Math" w:hAnsi="Cambria Math" w:cs="Times New Roman"/>
          <w:sz w:val="24"/>
          <w:szCs w:val="24"/>
        </w:rPr>
        <w:tab/>
      </w:r>
      <w:r w:rsidRPr="00A87C7F">
        <w:rPr>
          <w:rFonts w:ascii="Times New Roman" w:hAnsi="Times New Roman" w:cs="Times New Roman"/>
          <w:sz w:val="24"/>
          <w:szCs w:val="24"/>
        </w:rPr>
        <w:t>(</w:t>
      </w:r>
      <w:r w:rsidR="001D5072" w:rsidRPr="00A87C7F">
        <w:rPr>
          <w:rFonts w:ascii="Times New Roman" w:hAnsi="Times New Roman" w:cs="Times New Roman"/>
          <w:sz w:val="24"/>
          <w:szCs w:val="24"/>
        </w:rPr>
        <w:t>5</w:t>
      </w:r>
      <w:r w:rsidR="008C3841">
        <w:rPr>
          <w:rFonts w:ascii="Times New Roman" w:hAnsi="Times New Roman" w:cs="Times New Roman"/>
          <w:sz w:val="24"/>
          <w:szCs w:val="24"/>
        </w:rPr>
        <w:t>8</w:t>
      </w:r>
      <w:r w:rsidRPr="00A87C7F">
        <w:rPr>
          <w:rFonts w:ascii="Times New Roman" w:hAnsi="Times New Roman" w:cs="Times New Roman"/>
          <w:sz w:val="24"/>
          <w:szCs w:val="24"/>
        </w:rPr>
        <w:t>)</w:t>
      </w:r>
    </w:p>
    <w:p w14:paraId="5621690E" w14:textId="5FFD9D20" w:rsidR="00856195" w:rsidRPr="00A87C7F" w:rsidRDefault="00856195" w:rsidP="00A87C7F">
      <w:pPr>
        <w:pStyle w:val="a0"/>
        <w:ind w:firstLine="238"/>
        <w:rPr>
          <w:sz w:val="24"/>
          <w:szCs w:val="24"/>
        </w:rPr>
      </w:pPr>
      <w:r w:rsidRPr="00A87C7F">
        <w:rPr>
          <w:rFonts w:hint="eastAsia"/>
          <w:sz w:val="24"/>
          <w:szCs w:val="24"/>
        </w:rPr>
        <w:t>W</w:t>
      </w:r>
      <w:r w:rsidRPr="00A87C7F">
        <w:rPr>
          <w:sz w:val="24"/>
          <w:szCs w:val="24"/>
        </w:rPr>
        <w:t xml:space="preserve">here </w:t>
      </w:r>
      <m:oMath>
        <m:sSub>
          <m:sSubPr>
            <m:ctrlPr>
              <w:rPr>
                <w:rFonts w:ascii="Cambria Math" w:hAnsi="Cambria Math"/>
                <w:sz w:val="24"/>
                <w:szCs w:val="24"/>
              </w:rPr>
            </m:ctrlPr>
          </m:sSubPr>
          <m:e>
            <m:r>
              <w:rPr>
                <w:rFonts w:ascii="Cambria Math" w:hAnsi="Cambria Math"/>
                <w:sz w:val="24"/>
                <w:szCs w:val="24"/>
              </w:rPr>
              <m:t>i</m:t>
            </m:r>
          </m:e>
          <m:sub>
            <m:r>
              <m:rPr>
                <m:sty m:val="p"/>
              </m:rPr>
              <w:rPr>
                <w:rFonts w:ascii="Cambria Math" w:hAnsi="Cambria Math"/>
                <w:sz w:val="24"/>
                <w:szCs w:val="24"/>
              </w:rPr>
              <m:t>0</m:t>
            </m:r>
          </m:sub>
        </m:sSub>
      </m:oMath>
      <w:r w:rsidR="007A4D7E" w:rsidRPr="00A87C7F">
        <w:rPr>
          <w:rFonts w:hint="eastAsia"/>
          <w:sz w:val="24"/>
          <w:szCs w:val="24"/>
        </w:rPr>
        <w:t xml:space="preserve"> </w:t>
      </w:r>
      <w:r w:rsidRPr="00A87C7F">
        <w:rPr>
          <w:sz w:val="24"/>
          <w:szCs w:val="24"/>
        </w:rPr>
        <w:t>is the exchange current density.</w:t>
      </w:r>
    </w:p>
    <w:p w14:paraId="674820A7" w14:textId="469EBA09" w:rsidR="00095353" w:rsidRPr="00A87C7F" w:rsidRDefault="00095353" w:rsidP="00A87C7F">
      <w:pPr>
        <w:pStyle w:val="a0"/>
        <w:ind w:firstLine="238"/>
        <w:rPr>
          <w:sz w:val="24"/>
          <w:szCs w:val="24"/>
        </w:rPr>
      </w:pPr>
      <w:r w:rsidRPr="00A87C7F">
        <w:rPr>
          <w:sz w:val="24"/>
          <w:szCs w:val="24"/>
        </w:rPr>
        <w:t xml:space="preserve">In the formula, </w:t>
      </w:r>
      <m:oMath>
        <m:sSubSup>
          <m:sSubSupPr>
            <m:ctrlPr>
              <w:rPr>
                <w:rFonts w:ascii="Cambria Math" w:hAnsi="Cambria Math"/>
                <w:sz w:val="24"/>
                <w:szCs w:val="24"/>
              </w:rPr>
            </m:ctrlPr>
          </m:sSubSupPr>
          <m:e>
            <m:r>
              <w:rPr>
                <w:rFonts w:ascii="Cambria Math" w:hAnsi="Cambria Math"/>
                <w:sz w:val="24"/>
                <w:szCs w:val="24"/>
              </w:rPr>
              <m:t>i</m:t>
            </m:r>
          </m:e>
          <m:sub>
            <m:r>
              <m:rPr>
                <m:sty m:val="p"/>
              </m:rPr>
              <w:rPr>
                <w:rFonts w:ascii="Cambria Math" w:hAnsi="Cambria Math"/>
                <w:sz w:val="24"/>
                <w:szCs w:val="24"/>
              </w:rPr>
              <m:t>0</m:t>
            </m:r>
          </m:sub>
          <m:sup>
            <m:r>
              <m:rPr>
                <m:nor/>
              </m:rPr>
              <w:rPr>
                <w:sz w:val="24"/>
                <w:szCs w:val="24"/>
              </w:rPr>
              <m:t xml:space="preserve">ref </m:t>
            </m:r>
          </m:sup>
        </m:sSubSup>
      </m:oMath>
      <w:r w:rsidRPr="00A87C7F">
        <w:rPr>
          <w:sz w:val="24"/>
          <w:szCs w:val="24"/>
        </w:rPr>
        <w:t xml:space="preserve"> is the reference exchange current density </w:t>
      </w:r>
      <w:r w:rsidR="00CE7455" w:rsidRPr="00A87C7F">
        <w:rPr>
          <w:sz w:val="24"/>
          <w:szCs w:val="24"/>
        </w:rPr>
        <w:t>(A/m</w:t>
      </w:r>
      <w:r w:rsidR="00DA26CD" w:rsidRPr="00A87C7F">
        <w:rPr>
          <w:sz w:val="24"/>
          <w:szCs w:val="24"/>
          <w:vertAlign w:val="superscript"/>
        </w:rPr>
        <w:t>2</w:t>
      </w:r>
      <w:r w:rsidR="00CE7455" w:rsidRPr="00A87C7F">
        <w:rPr>
          <w:sz w:val="24"/>
          <w:szCs w:val="24"/>
        </w:rPr>
        <w:t>)</w:t>
      </w:r>
      <w:r w:rsidRPr="00A87C7F">
        <w:rPr>
          <w:sz w:val="24"/>
          <w:szCs w:val="24"/>
        </w:rPr>
        <w:t xml:space="preserve"> on the unit catalyst surface area.</w:t>
      </w:r>
      <w:r w:rsidR="0008397A" w:rsidRPr="00A87C7F">
        <w:rPr>
          <w:sz w:val="24"/>
          <w:szCs w:val="24"/>
        </w:rPr>
        <w:t xml:space="preserve"> </w:t>
      </w:r>
    </w:p>
    <w:p w14:paraId="6CF600B1" w14:textId="39FBD7A0" w:rsidR="004C7F79" w:rsidRPr="00A87C7F" w:rsidRDefault="004C7F79" w:rsidP="00A87C7F">
      <w:pPr>
        <w:pStyle w:val="a0"/>
        <w:ind w:firstLine="238"/>
        <w:rPr>
          <w:sz w:val="24"/>
          <w:szCs w:val="24"/>
        </w:rPr>
      </w:pPr>
      <w:r w:rsidRPr="00A87C7F">
        <w:rPr>
          <w:sz w:val="24"/>
          <w:szCs w:val="24"/>
        </w:rPr>
        <w:lastRenderedPageBreak/>
        <w:t xml:space="preserve">However, in </w:t>
      </w:r>
      <w:r w:rsidR="000A5467" w:rsidRPr="00A87C7F">
        <w:rPr>
          <w:sz w:val="24"/>
          <w:szCs w:val="24"/>
        </w:rPr>
        <w:t>practice</w:t>
      </w:r>
      <w:r w:rsidRPr="00A87C7F">
        <w:rPr>
          <w:sz w:val="24"/>
          <w:szCs w:val="24"/>
        </w:rPr>
        <w:t xml:space="preserve"> liquid water in the </w:t>
      </w:r>
      <w:r w:rsidR="003C0E55" w:rsidRPr="00A87C7F">
        <w:rPr>
          <w:sz w:val="24"/>
          <w:szCs w:val="24"/>
        </w:rPr>
        <w:t>CL</w:t>
      </w:r>
      <w:r w:rsidRPr="00A87C7F">
        <w:rPr>
          <w:sz w:val="24"/>
          <w:szCs w:val="24"/>
        </w:rPr>
        <w:t xml:space="preserve"> </w:t>
      </w:r>
      <w:r w:rsidR="00364FCB" w:rsidRPr="00A87C7F">
        <w:rPr>
          <w:sz w:val="24"/>
          <w:szCs w:val="24"/>
        </w:rPr>
        <w:t>can</w:t>
      </w:r>
      <w:r w:rsidRPr="00A87C7F">
        <w:rPr>
          <w:sz w:val="24"/>
          <w:szCs w:val="24"/>
        </w:rPr>
        <w:t xml:space="preserve"> cover the reaction sites, so the following improvements are made:</w:t>
      </w:r>
    </w:p>
    <w:p w14:paraId="56870880" w14:textId="354A7E1B" w:rsidR="002848B3" w:rsidRPr="00A87C7F" w:rsidRDefault="002848B3" w:rsidP="00A87C7F">
      <w:pPr>
        <w:pStyle w:val="affa"/>
        <w:spacing w:before="240" w:after="240"/>
        <w:ind w:firstLine="482"/>
        <w:jc w:val="center"/>
        <w:rPr>
          <w:rFonts w:ascii="Times New Roman" w:hAnsi="Times New Roman" w:cs="Times New Roman"/>
          <w:sz w:val="24"/>
          <w:szCs w:val="24"/>
        </w:rPr>
      </w:pPr>
      <w:r w:rsidRPr="00A87C7F">
        <w:rPr>
          <w:rFonts w:ascii="Cambria Math" w:hAnsi="Cambria Math" w:cs="Times New Roman"/>
          <w:sz w:val="24"/>
          <w:szCs w:val="24"/>
        </w:rPr>
        <w:tab/>
      </w:r>
      <m:oMath>
        <m:sSub>
          <m:sSubPr>
            <m:ctrlPr>
              <w:rPr>
                <w:rFonts w:ascii="Cambria Math" w:hAnsi="Cambria Math" w:cs="Times New Roman"/>
                <w:sz w:val="24"/>
                <w:szCs w:val="24"/>
              </w:rPr>
            </m:ctrlPr>
          </m:sSubPr>
          <m:e>
            <m:r>
              <w:rPr>
                <w:rFonts w:ascii="Cambria Math" w:hAnsi="Cambria Math" w:cs="Times New Roman"/>
                <w:sz w:val="24"/>
                <w:szCs w:val="24"/>
              </w:rPr>
              <m:t>V</m:t>
            </m:r>
          </m:e>
          <m:sub>
            <m:r>
              <w:rPr>
                <w:rFonts w:ascii="Cambria Math" w:hAnsi="Cambria Math" w:cs="Times New Roman"/>
                <w:sz w:val="24"/>
                <w:szCs w:val="24"/>
              </w:rPr>
              <m:t>act</m:t>
            </m:r>
            <m:r>
              <m:rPr>
                <m:sty m:val="p"/>
              </m:rPr>
              <w:rPr>
                <w:rFonts w:ascii="Cambria Math" w:hAnsi="Cambria Math" w:cs="Times New Roman"/>
                <w:sz w:val="24"/>
                <w:szCs w:val="24"/>
              </w:rPr>
              <m:t>,</m:t>
            </m:r>
            <m:r>
              <w:rPr>
                <w:rFonts w:ascii="Cambria Math" w:hAnsi="Cambria Math" w:cs="Times New Roman"/>
                <w:sz w:val="24"/>
                <w:szCs w:val="24"/>
              </w:rPr>
              <m:t>loss</m:t>
            </m:r>
          </m:sub>
        </m:sSub>
        <m:r>
          <m:rPr>
            <m:sty m:val="p"/>
          </m:rP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R</m:t>
            </m:r>
            <m:sSup>
              <m:sSupPr>
                <m:ctrlPr>
                  <w:rPr>
                    <w:rFonts w:ascii="Cambria Math" w:hAnsi="Cambria Math" w:cs="Times New Roman"/>
                    <w:sz w:val="24"/>
                    <w:szCs w:val="24"/>
                  </w:rPr>
                </m:ctrlPr>
              </m:sSupPr>
              <m:e>
                <m:r>
                  <w:rPr>
                    <w:rFonts w:ascii="Cambria Math" w:hAnsi="Cambria Math" w:cs="Times New Roman"/>
                    <w:sz w:val="24"/>
                    <w:szCs w:val="24"/>
                  </w:rPr>
                  <m:t>T</m:t>
                </m:r>
              </m:e>
              <m:sup>
                <m:r>
                  <w:rPr>
                    <w:rFonts w:ascii="Cambria Math" w:hAnsi="Cambria Math" w:cs="Times New Roman"/>
                    <w:sz w:val="24"/>
                    <w:szCs w:val="24"/>
                  </w:rPr>
                  <m:t>fc</m:t>
                </m:r>
              </m:sup>
            </m:sSup>
          </m:num>
          <m:den>
            <m:sSup>
              <m:sSupPr>
                <m:ctrlPr>
                  <w:rPr>
                    <w:rFonts w:ascii="Cambria Math" w:hAnsi="Cambria Math" w:cs="Times New Roman"/>
                    <w:sz w:val="24"/>
                    <w:szCs w:val="24"/>
                  </w:rPr>
                </m:ctrlPr>
              </m:sSupPr>
              <m:e>
                <m:r>
                  <w:rPr>
                    <w:rFonts w:ascii="Cambria Math" w:hAnsi="Cambria Math" w:cs="Times New Roman"/>
                    <w:sz w:val="24"/>
                    <w:szCs w:val="24"/>
                  </w:rPr>
                  <m:t>α</m:t>
                </m:r>
              </m:e>
              <m:sup>
                <m:r>
                  <w:rPr>
                    <w:rFonts w:ascii="Cambria Math" w:hAnsi="Cambria Math" w:cs="Times New Roman"/>
                    <w:sz w:val="24"/>
                    <w:szCs w:val="24"/>
                  </w:rPr>
                  <m:t>ca</m:t>
                </m:r>
              </m:sup>
            </m:sSup>
            <m:r>
              <w:rPr>
                <w:rFonts w:ascii="Cambria Math" w:hAnsi="Cambria Math" w:cs="Times New Roman"/>
                <w:sz w:val="24"/>
                <w:szCs w:val="24"/>
              </w:rPr>
              <m:t>F</m:t>
            </m:r>
          </m:den>
        </m:f>
        <m:r>
          <m:rPr>
            <m:sty m:val="p"/>
          </m:rPr>
          <w:rPr>
            <w:rFonts w:ascii="Cambria Math" w:hAnsi="Cambria Math" w:cs="Times New Roman"/>
            <w:sz w:val="24"/>
            <w:szCs w:val="24"/>
          </w:rPr>
          <m:t>ln⁡</m:t>
        </m:r>
        <m:d>
          <m:dPr>
            <m:ctrlPr>
              <w:rPr>
                <w:rFonts w:ascii="Cambria Math" w:hAnsi="Cambria Math" w:cs="Times New Roman"/>
                <w:sz w:val="24"/>
                <w:szCs w:val="24"/>
              </w:rPr>
            </m:ctrlPr>
          </m:dPr>
          <m:e>
            <m:f>
              <m:fPr>
                <m:ctrlPr>
                  <w:rPr>
                    <w:rFonts w:ascii="Cambria Math" w:hAnsi="Cambria Math" w:cs="Times New Roman"/>
                    <w:sz w:val="24"/>
                    <w:szCs w:val="24"/>
                  </w:rPr>
                </m:ctrlPr>
              </m:fPr>
              <m:num>
                <m:sSup>
                  <m:sSupPr>
                    <m:ctrlPr>
                      <w:rPr>
                        <w:rFonts w:ascii="Cambria Math" w:hAnsi="Cambria Math" w:cs="Times New Roman"/>
                        <w:sz w:val="24"/>
                        <w:szCs w:val="24"/>
                      </w:rPr>
                    </m:ctrlPr>
                  </m:sSupPr>
                  <m:e>
                    <m:r>
                      <w:rPr>
                        <w:rFonts w:ascii="Cambria Math" w:hAnsi="Cambria Math" w:cs="Times New Roman"/>
                        <w:sz w:val="24"/>
                        <w:szCs w:val="24"/>
                      </w:rPr>
                      <m:t>I</m:t>
                    </m:r>
                  </m:e>
                  <m:sup>
                    <m:r>
                      <w:rPr>
                        <w:rFonts w:ascii="Cambria Math" w:hAnsi="Cambria Math" w:cs="Times New Roman"/>
                        <w:sz w:val="24"/>
                        <w:szCs w:val="24"/>
                      </w:rPr>
                      <m:t>fc</m:t>
                    </m:r>
                  </m:sup>
                </m:sSup>
              </m:num>
              <m:den>
                <m:sSub>
                  <m:sSubPr>
                    <m:ctrlPr>
                      <w:rPr>
                        <w:rFonts w:ascii="Cambria Math" w:hAnsi="Cambria Math" w:cs="Times New Roman"/>
                        <w:sz w:val="24"/>
                        <w:szCs w:val="24"/>
                      </w:rPr>
                    </m:ctrlPr>
                  </m:sSubPr>
                  <m:e>
                    <m:sSup>
                      <m:sSupPr>
                        <m:ctrlPr>
                          <w:rPr>
                            <w:rFonts w:ascii="Cambria Math" w:hAnsi="Cambria Math" w:cs="Times New Roman"/>
                            <w:sz w:val="24"/>
                            <w:szCs w:val="24"/>
                          </w:rPr>
                        </m:ctrlPr>
                      </m:sSupPr>
                      <m:e>
                        <m:r>
                          <w:rPr>
                            <w:rFonts w:ascii="Cambria Math" w:hAnsi="Cambria Math" w:cs="Times New Roman"/>
                            <w:sz w:val="24"/>
                            <w:szCs w:val="24"/>
                          </w:rPr>
                          <m:t>A</m:t>
                        </m:r>
                      </m:e>
                      <m:sup>
                        <m:r>
                          <w:rPr>
                            <w:rFonts w:ascii="Cambria Math" w:hAnsi="Cambria Math" w:cs="Times New Roman"/>
                            <w:sz w:val="24"/>
                            <w:szCs w:val="24"/>
                          </w:rPr>
                          <m:t>mem</m:t>
                        </m:r>
                      </m:sup>
                    </m:sSup>
                    <m:r>
                      <w:rPr>
                        <w:rFonts w:ascii="Cambria Math" w:hAnsi="Cambria Math" w:cs="Times New Roman"/>
                        <w:sz w:val="24"/>
                        <w:szCs w:val="24"/>
                      </w:rPr>
                      <m:t>I</m:t>
                    </m:r>
                  </m:e>
                  <m:sub>
                    <m:r>
                      <m:rPr>
                        <m:sty m:val="p"/>
                      </m:rPr>
                      <w:rPr>
                        <w:rFonts w:ascii="Cambria Math" w:hAnsi="Cambria Math" w:cs="Times New Roman"/>
                        <w:sz w:val="24"/>
                        <w:szCs w:val="24"/>
                      </w:rPr>
                      <m:t>0,</m:t>
                    </m:r>
                    <m:r>
                      <w:rPr>
                        <w:rFonts w:ascii="Cambria Math" w:hAnsi="Cambria Math" w:cs="Times New Roman"/>
                        <w:sz w:val="24"/>
                        <w:szCs w:val="24"/>
                      </w:rPr>
                      <m:t>ref</m:t>
                    </m:r>
                  </m:sub>
                </m:sSub>
              </m:den>
            </m:f>
            <m:f>
              <m:fPr>
                <m:ctrlPr>
                  <w:rPr>
                    <w:rFonts w:ascii="Cambria Math" w:hAnsi="Cambria Math" w:cs="Times New Roman"/>
                    <w:sz w:val="24"/>
                    <w:szCs w:val="24"/>
                  </w:rPr>
                </m:ctrlPr>
              </m:fPr>
              <m:num>
                <m:r>
                  <m:rPr>
                    <m:sty m:val="p"/>
                  </m:rPr>
                  <w:rPr>
                    <w:rFonts w:ascii="Cambria Math" w:hAnsi="Cambria Math" w:cs="Times New Roman"/>
                    <w:sz w:val="24"/>
                    <w:szCs w:val="24"/>
                  </w:rPr>
                  <m:t>1</m:t>
                </m:r>
              </m:num>
              <m:den>
                <m:r>
                  <m:rPr>
                    <m:sty m:val="p"/>
                  </m:rPr>
                  <w:rPr>
                    <w:rFonts w:ascii="Cambria Math" w:hAnsi="Cambria Math" w:cs="Times New Roman"/>
                    <w:sz w:val="24"/>
                    <w:szCs w:val="24"/>
                  </w:rPr>
                  <m:t>1-</m:t>
                </m:r>
                <m:sSup>
                  <m:sSupPr>
                    <m:ctrlPr>
                      <w:rPr>
                        <w:rFonts w:ascii="Cambria Math" w:hAnsi="Cambria Math" w:cs="Times New Roman"/>
                        <w:sz w:val="24"/>
                        <w:szCs w:val="24"/>
                      </w:rPr>
                    </m:ctrlPr>
                  </m:sSupPr>
                  <m:e>
                    <m:r>
                      <w:rPr>
                        <w:rFonts w:ascii="Cambria Math" w:hAnsi="Cambria Math" w:cs="Times New Roman"/>
                        <w:sz w:val="24"/>
                        <w:szCs w:val="24"/>
                      </w:rPr>
                      <m:t>s</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p>
              </m:den>
            </m:f>
          </m:e>
        </m:d>
      </m:oMath>
      <w:r w:rsidRPr="00A87C7F">
        <w:rPr>
          <w:rFonts w:ascii="Cambria Math" w:hAnsi="Cambria Math" w:cs="Times New Roman"/>
          <w:sz w:val="24"/>
          <w:szCs w:val="24"/>
        </w:rPr>
        <w:tab/>
      </w:r>
      <w:r w:rsidRPr="00A87C7F">
        <w:rPr>
          <w:rFonts w:ascii="Times New Roman" w:hAnsi="Times New Roman" w:cs="Times New Roman"/>
          <w:sz w:val="24"/>
          <w:szCs w:val="24"/>
        </w:rPr>
        <w:t>(</w:t>
      </w:r>
      <w:r w:rsidR="001D5072" w:rsidRPr="00A87C7F">
        <w:rPr>
          <w:rFonts w:ascii="Times New Roman" w:hAnsi="Times New Roman" w:cs="Times New Roman"/>
          <w:sz w:val="24"/>
          <w:szCs w:val="24"/>
        </w:rPr>
        <w:t>5</w:t>
      </w:r>
      <w:r w:rsidR="008C3841">
        <w:rPr>
          <w:rFonts w:ascii="Times New Roman" w:hAnsi="Times New Roman" w:cs="Times New Roman"/>
          <w:sz w:val="24"/>
          <w:szCs w:val="24"/>
        </w:rPr>
        <w:t>9</w:t>
      </w:r>
      <w:r w:rsidRPr="00A87C7F">
        <w:rPr>
          <w:rFonts w:ascii="Times New Roman" w:hAnsi="Times New Roman" w:cs="Times New Roman"/>
          <w:sz w:val="24"/>
          <w:szCs w:val="24"/>
        </w:rPr>
        <w:t>)</w:t>
      </w:r>
    </w:p>
    <w:p w14:paraId="420C2308" w14:textId="737B8748" w:rsidR="00903376" w:rsidRPr="00A87C7F" w:rsidRDefault="00903376" w:rsidP="00A87C7F">
      <w:pPr>
        <w:pStyle w:val="a0"/>
        <w:ind w:firstLine="238"/>
        <w:rPr>
          <w:sz w:val="24"/>
          <w:szCs w:val="24"/>
        </w:rPr>
      </w:pPr>
      <w:r w:rsidRPr="00A87C7F">
        <w:rPr>
          <w:sz w:val="24"/>
          <w:szCs w:val="24"/>
        </w:rPr>
        <w:t>The mass transfer loss overpotential of the fuel cell can be represented as:</w:t>
      </w:r>
    </w:p>
    <w:p w14:paraId="523BFB16" w14:textId="3A178DAE" w:rsidR="00C312CF" w:rsidRPr="00A87C7F" w:rsidRDefault="002848B3" w:rsidP="00A87C7F">
      <w:pPr>
        <w:pStyle w:val="affa"/>
        <w:spacing w:before="240" w:after="240"/>
        <w:ind w:firstLine="482"/>
        <w:jc w:val="center"/>
        <w:rPr>
          <w:rFonts w:ascii="Times New Roman" w:hAnsi="Times New Roman" w:cs="Times New Roman"/>
          <w:sz w:val="24"/>
          <w:szCs w:val="24"/>
        </w:rPr>
      </w:pPr>
      <w:r w:rsidRPr="00A87C7F">
        <w:rPr>
          <w:rFonts w:ascii="Cambria Math" w:hAnsi="Cambria Math" w:cs="Times New Roman"/>
          <w:sz w:val="24"/>
          <w:szCs w:val="24"/>
        </w:rPr>
        <w:tab/>
      </w:r>
      <m:oMath>
        <m:sSub>
          <m:sSubPr>
            <m:ctrlPr>
              <w:rPr>
                <w:rFonts w:ascii="Cambria Math" w:hAnsi="Cambria Math" w:cs="Times New Roman"/>
                <w:sz w:val="24"/>
                <w:szCs w:val="24"/>
              </w:rPr>
            </m:ctrlPr>
          </m:sSubPr>
          <m:e>
            <m:r>
              <w:rPr>
                <w:rFonts w:ascii="Cambria Math" w:hAnsi="Cambria Math" w:cs="Times New Roman"/>
                <w:sz w:val="24"/>
                <w:szCs w:val="24"/>
              </w:rPr>
              <m:t>V</m:t>
            </m:r>
          </m:e>
          <m:sub>
            <m:r>
              <w:rPr>
                <w:rFonts w:ascii="Cambria Math" w:hAnsi="Cambria Math" w:cs="Times New Roman"/>
                <w:sz w:val="24"/>
                <w:szCs w:val="24"/>
              </w:rPr>
              <m:t>mas</m:t>
            </m:r>
            <m:r>
              <m:rPr>
                <m:sty m:val="p"/>
              </m:rPr>
              <w:rPr>
                <w:rFonts w:ascii="Cambria Math" w:hAnsi="Cambria Math" w:cs="Times New Roman"/>
                <w:sz w:val="24"/>
                <w:szCs w:val="24"/>
              </w:rPr>
              <m:t>,</m:t>
            </m:r>
            <m:r>
              <w:rPr>
                <w:rFonts w:ascii="Cambria Math" w:hAnsi="Cambria Math" w:cs="Times New Roman"/>
                <w:sz w:val="24"/>
                <w:szCs w:val="24"/>
              </w:rPr>
              <m:t>loss</m:t>
            </m:r>
          </m:sub>
        </m:sSub>
        <m:r>
          <m:rPr>
            <m:sty m:val="p"/>
          </m:rP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R</m:t>
            </m:r>
            <m:sSup>
              <m:sSupPr>
                <m:ctrlPr>
                  <w:rPr>
                    <w:rFonts w:ascii="Cambria Math" w:hAnsi="Cambria Math" w:cs="Times New Roman"/>
                    <w:sz w:val="24"/>
                    <w:szCs w:val="24"/>
                  </w:rPr>
                </m:ctrlPr>
              </m:sSupPr>
              <m:e>
                <m:r>
                  <w:rPr>
                    <w:rFonts w:ascii="Cambria Math" w:hAnsi="Cambria Math" w:cs="Times New Roman"/>
                    <w:sz w:val="24"/>
                    <w:szCs w:val="24"/>
                  </w:rPr>
                  <m:t>T</m:t>
                </m:r>
              </m:e>
              <m:sup>
                <m:r>
                  <w:rPr>
                    <w:rFonts w:ascii="Cambria Math" w:hAnsi="Cambria Math" w:cs="Times New Roman"/>
                    <w:sz w:val="24"/>
                    <w:szCs w:val="24"/>
                  </w:rPr>
                  <m:t>fc</m:t>
                </m:r>
              </m:sup>
            </m:sSup>
          </m:num>
          <m:den>
            <m:r>
              <m:rPr>
                <m:sty m:val="p"/>
              </m:rPr>
              <w:rPr>
                <w:rFonts w:ascii="Cambria Math" w:hAnsi="Cambria Math" w:cs="Times New Roman"/>
                <w:sz w:val="24"/>
                <w:szCs w:val="24"/>
              </w:rPr>
              <m:t>4</m:t>
            </m:r>
            <m:r>
              <w:rPr>
                <w:rFonts w:ascii="Cambria Math" w:hAnsi="Cambria Math" w:cs="Times New Roman"/>
                <w:sz w:val="24"/>
                <w:szCs w:val="24"/>
              </w:rPr>
              <m:t>F</m:t>
            </m:r>
          </m:den>
        </m:f>
        <m:r>
          <m:rPr>
            <m:sty m:val="p"/>
          </m:rPr>
          <w:rPr>
            <w:rFonts w:ascii="Cambria Math" w:hAnsi="Cambria Math" w:cs="Times New Roman"/>
            <w:sz w:val="24"/>
            <w:szCs w:val="24"/>
          </w:rPr>
          <m:t>ln⁡</m:t>
        </m:r>
        <m:d>
          <m:dPr>
            <m:ctrlPr>
              <w:rPr>
                <w:rFonts w:ascii="Cambria Math" w:hAnsi="Cambria Math" w:cs="Times New Roman"/>
                <w:sz w:val="24"/>
                <w:szCs w:val="24"/>
              </w:rPr>
            </m:ctrlPr>
          </m:dPr>
          <m:e>
            <m:f>
              <m:fPr>
                <m:ctrlPr>
                  <w:rPr>
                    <w:rFonts w:ascii="Cambria Math" w:hAnsi="Cambria Math" w:cs="Times New Roman"/>
                    <w:sz w:val="24"/>
                    <w:szCs w:val="24"/>
                  </w:rPr>
                </m:ctrlPr>
              </m:fPr>
              <m:num>
                <m:sSubSup>
                  <m:sSubSupPr>
                    <m:ctrlPr>
                      <w:rPr>
                        <w:rFonts w:ascii="Cambria Math" w:hAnsi="Cambria Math" w:cs="Times New Roman"/>
                        <w:sz w:val="24"/>
                        <w:szCs w:val="24"/>
                      </w:rPr>
                    </m:ctrlPr>
                  </m:sSubSupPr>
                  <m:e>
                    <m:r>
                      <w:rPr>
                        <w:rFonts w:ascii="Cambria Math" w:hAnsi="Cambria Math" w:cs="Times New Roman"/>
                        <w:sz w:val="24"/>
                        <w:szCs w:val="24"/>
                      </w:rPr>
                      <m:t>p</m:t>
                    </m:r>
                  </m:e>
                  <m:sub>
                    <m:sSub>
                      <m:sSubPr>
                        <m:ctrlPr>
                          <w:rPr>
                            <w:rFonts w:ascii="Cambria Math" w:hAnsi="Cambria Math" w:cs="Times New Roman"/>
                            <w:sz w:val="24"/>
                            <w:szCs w:val="24"/>
                          </w:rPr>
                        </m:ctrlPr>
                      </m:sSubPr>
                      <m:e>
                        <m:r>
                          <w:rPr>
                            <w:rFonts w:ascii="Cambria Math" w:hAnsi="Cambria Math" w:cs="Times New Roman"/>
                            <w:sz w:val="24"/>
                            <w:szCs w:val="24"/>
                          </w:rPr>
                          <m:t>O</m:t>
                        </m:r>
                      </m:e>
                      <m:sub>
                        <m:r>
                          <m:rPr>
                            <m:sty m:val="p"/>
                          </m:rPr>
                          <w:rPr>
                            <w:rFonts w:ascii="Cambria Math" w:hAnsi="Cambria Math" w:cs="Times New Roman"/>
                            <w:sz w:val="24"/>
                            <w:szCs w:val="24"/>
                          </w:rPr>
                          <m:t>2</m:t>
                        </m:r>
                      </m:sub>
                    </m:sSub>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in</m:t>
                    </m:r>
                  </m:sup>
                </m:sSubSup>
              </m:num>
              <m:den>
                <m:sSubSup>
                  <m:sSubSupPr>
                    <m:ctrlPr>
                      <w:rPr>
                        <w:rFonts w:ascii="Cambria Math" w:hAnsi="Cambria Math" w:cs="Times New Roman"/>
                        <w:sz w:val="24"/>
                        <w:szCs w:val="24"/>
                      </w:rPr>
                    </m:ctrlPr>
                  </m:sSubSupPr>
                  <m:e>
                    <m:r>
                      <w:rPr>
                        <w:rFonts w:ascii="Cambria Math" w:hAnsi="Cambria Math" w:cs="Times New Roman"/>
                        <w:sz w:val="24"/>
                        <w:szCs w:val="24"/>
                      </w:rPr>
                      <m:t>p</m:t>
                    </m:r>
                  </m:e>
                  <m:sub>
                    <m:sSub>
                      <m:sSubPr>
                        <m:ctrlPr>
                          <w:rPr>
                            <w:rFonts w:ascii="Cambria Math" w:hAnsi="Cambria Math" w:cs="Times New Roman"/>
                            <w:sz w:val="24"/>
                            <w:szCs w:val="24"/>
                          </w:rPr>
                        </m:ctrlPr>
                      </m:sSubPr>
                      <m:e>
                        <m:r>
                          <w:rPr>
                            <w:rFonts w:ascii="Cambria Math" w:hAnsi="Cambria Math" w:cs="Times New Roman"/>
                            <w:sz w:val="24"/>
                            <w:szCs w:val="24"/>
                          </w:rPr>
                          <m:t>O</m:t>
                        </m:r>
                      </m:e>
                      <m:sub>
                        <m:r>
                          <m:rPr>
                            <m:sty m:val="p"/>
                          </m:rPr>
                          <w:rPr>
                            <w:rFonts w:ascii="Cambria Math" w:hAnsi="Cambria Math" w:cs="Times New Roman"/>
                            <w:sz w:val="24"/>
                            <w:szCs w:val="24"/>
                          </w:rPr>
                          <m:t>2</m:t>
                        </m:r>
                      </m:sub>
                    </m:sSub>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bSup>
              </m:den>
            </m:f>
          </m:e>
        </m:d>
      </m:oMath>
      <w:r w:rsidRPr="00A87C7F">
        <w:rPr>
          <w:rFonts w:ascii="Cambria Math" w:hAnsi="Cambria Math" w:cs="Times New Roman"/>
          <w:sz w:val="24"/>
          <w:szCs w:val="24"/>
        </w:rPr>
        <w:tab/>
      </w:r>
      <w:r w:rsidR="00275256" w:rsidRPr="00A87C7F">
        <w:rPr>
          <w:rFonts w:ascii="Times New Roman" w:hAnsi="Times New Roman" w:cs="Times New Roman"/>
          <w:sz w:val="24"/>
          <w:szCs w:val="24"/>
        </w:rPr>
        <w:t>(</w:t>
      </w:r>
      <w:r w:rsidR="008C3841">
        <w:rPr>
          <w:rFonts w:ascii="Times New Roman" w:hAnsi="Times New Roman" w:cs="Times New Roman"/>
          <w:sz w:val="24"/>
          <w:szCs w:val="24"/>
        </w:rPr>
        <w:t>60</w:t>
      </w:r>
      <w:r w:rsidR="00275256" w:rsidRPr="00A87C7F">
        <w:rPr>
          <w:rFonts w:ascii="Times New Roman" w:hAnsi="Times New Roman" w:cs="Times New Roman"/>
          <w:sz w:val="24"/>
          <w:szCs w:val="24"/>
        </w:rPr>
        <w:t>)</w:t>
      </w:r>
    </w:p>
    <w:p w14:paraId="03C7B930" w14:textId="03E6CF83" w:rsidR="002D097D" w:rsidRPr="009206A9" w:rsidRDefault="002D097D" w:rsidP="009206A9">
      <w:pPr>
        <w:pStyle w:val="a0"/>
        <w:ind w:firstLine="238"/>
        <w:rPr>
          <w:sz w:val="24"/>
          <w:szCs w:val="24"/>
        </w:rPr>
      </w:pPr>
      <w:r w:rsidRPr="009206A9">
        <w:rPr>
          <w:rFonts w:hint="eastAsia"/>
          <w:sz w:val="24"/>
          <w:szCs w:val="24"/>
        </w:rPr>
        <w:t>Where</w:t>
      </w:r>
      <w:r w:rsidRPr="009206A9">
        <w:rPr>
          <w:sz w:val="24"/>
          <w:szCs w:val="24"/>
        </w:rPr>
        <w:t xml:space="preserve"> </w:t>
      </w:r>
      <m:oMath>
        <m:sSub>
          <m:sSubPr>
            <m:ctrlPr>
              <w:rPr>
                <w:rFonts w:ascii="Cambria Math" w:hAnsi="Cambria Math"/>
                <w:sz w:val="24"/>
                <w:szCs w:val="24"/>
              </w:rPr>
            </m:ctrlPr>
          </m:sSubPr>
          <m:e>
            <m:r>
              <w:rPr>
                <w:rFonts w:ascii="Cambria Math" w:hAnsi="Cambria Math"/>
                <w:sz w:val="24"/>
                <w:szCs w:val="24"/>
              </w:rPr>
              <m:t>V</m:t>
            </m:r>
          </m:e>
          <m:sub>
            <m:r>
              <w:rPr>
                <w:rFonts w:ascii="Cambria Math" w:hAnsi="Cambria Math"/>
                <w:sz w:val="24"/>
                <w:szCs w:val="24"/>
              </w:rPr>
              <m:t>mas</m:t>
            </m:r>
            <m:r>
              <m:rPr>
                <m:sty m:val="p"/>
              </m:rPr>
              <w:rPr>
                <w:rFonts w:ascii="Cambria Math" w:hAnsi="Cambria Math"/>
                <w:sz w:val="24"/>
                <w:szCs w:val="24"/>
              </w:rPr>
              <m:t>,</m:t>
            </m:r>
            <m:r>
              <w:rPr>
                <w:rFonts w:ascii="Cambria Math" w:hAnsi="Cambria Math"/>
                <w:sz w:val="24"/>
                <w:szCs w:val="24"/>
              </w:rPr>
              <m:t>loss</m:t>
            </m:r>
          </m:sub>
        </m:sSub>
      </m:oMath>
      <w:r w:rsidRPr="009206A9">
        <w:rPr>
          <w:rFonts w:hint="eastAsia"/>
          <w:sz w:val="24"/>
          <w:szCs w:val="24"/>
        </w:rPr>
        <w:t xml:space="preserve"> </w:t>
      </w:r>
      <w:r w:rsidRPr="009206A9">
        <w:rPr>
          <w:sz w:val="24"/>
          <w:szCs w:val="24"/>
        </w:rPr>
        <w:t>is the mass transfer loss overpotential.</w:t>
      </w:r>
    </w:p>
    <w:p w14:paraId="779B36C2" w14:textId="1A79A419" w:rsidR="00C312CF" w:rsidRPr="009206A9" w:rsidRDefault="005D20B7" w:rsidP="00B67E4D">
      <w:pPr>
        <w:pStyle w:val="2"/>
        <w:numPr>
          <w:ilvl w:val="0"/>
          <w:numId w:val="0"/>
        </w:numPr>
        <w:spacing w:beforeLines="0" w:before="0" w:afterLines="0" w:after="0" w:line="300" w:lineRule="auto"/>
        <w:rPr>
          <w:i/>
          <w:iCs w:val="0"/>
          <w:sz w:val="24"/>
          <w:szCs w:val="24"/>
        </w:rPr>
      </w:pPr>
      <w:r w:rsidRPr="009206A9">
        <w:rPr>
          <w:sz w:val="24"/>
          <w:szCs w:val="24"/>
        </w:rPr>
        <w:t xml:space="preserve">2.5 </w:t>
      </w:r>
      <w:r w:rsidR="006907A3" w:rsidRPr="009206A9">
        <w:rPr>
          <w:i/>
          <w:iCs w:val="0"/>
          <w:sz w:val="24"/>
          <w:szCs w:val="24"/>
        </w:rPr>
        <w:t>Impedance Model</w:t>
      </w:r>
    </w:p>
    <w:p w14:paraId="258B51DD" w14:textId="41737837" w:rsidR="007B4922" w:rsidRPr="009206A9" w:rsidRDefault="007B4922" w:rsidP="009206A9">
      <w:pPr>
        <w:pStyle w:val="a0"/>
        <w:ind w:firstLine="238"/>
        <w:rPr>
          <w:sz w:val="24"/>
          <w:szCs w:val="24"/>
        </w:rPr>
      </w:pPr>
      <w:r w:rsidRPr="009206A9">
        <w:rPr>
          <w:sz w:val="24"/>
          <w:szCs w:val="24"/>
        </w:rPr>
        <w:t xml:space="preserve">By combining formulas </w:t>
      </w:r>
      <w:bookmarkStart w:id="132" w:name="OLE_LINK116"/>
      <w:r w:rsidR="00585CE1" w:rsidRPr="009206A9">
        <w:rPr>
          <w:sz w:val="24"/>
          <w:szCs w:val="24"/>
        </w:rPr>
        <w:t>(5</w:t>
      </w:r>
      <w:r w:rsidR="008C3841">
        <w:rPr>
          <w:sz w:val="24"/>
          <w:szCs w:val="24"/>
        </w:rPr>
        <w:t>3</w:t>
      </w:r>
      <w:r w:rsidR="00585CE1" w:rsidRPr="009206A9">
        <w:rPr>
          <w:sz w:val="24"/>
          <w:szCs w:val="24"/>
        </w:rPr>
        <w:t>)</w:t>
      </w:r>
      <w:bookmarkEnd w:id="132"/>
      <w:r w:rsidR="008C3841" w:rsidRPr="009206A9">
        <w:rPr>
          <w:sz w:val="24"/>
          <w:szCs w:val="24"/>
        </w:rPr>
        <w:t>(5</w:t>
      </w:r>
      <w:r w:rsidR="008C3841">
        <w:rPr>
          <w:sz w:val="24"/>
          <w:szCs w:val="24"/>
        </w:rPr>
        <w:t>4</w:t>
      </w:r>
      <w:r w:rsidR="008C3841" w:rsidRPr="009206A9">
        <w:rPr>
          <w:sz w:val="24"/>
          <w:szCs w:val="24"/>
        </w:rPr>
        <w:t>)(5</w:t>
      </w:r>
      <w:r w:rsidR="008C3841">
        <w:rPr>
          <w:sz w:val="24"/>
          <w:szCs w:val="24"/>
        </w:rPr>
        <w:t>5</w:t>
      </w:r>
      <w:r w:rsidR="008C3841" w:rsidRPr="009206A9">
        <w:rPr>
          <w:sz w:val="24"/>
          <w:szCs w:val="24"/>
        </w:rPr>
        <w:t>)</w:t>
      </w:r>
      <w:r w:rsidRPr="009206A9">
        <w:rPr>
          <w:sz w:val="24"/>
          <w:szCs w:val="24"/>
        </w:rPr>
        <w:t>, the expression for high frequency impedance can be obtained.</w:t>
      </w:r>
    </w:p>
    <w:p w14:paraId="2781F42E" w14:textId="6E09B3C5" w:rsidR="00C312CF" w:rsidRPr="009206A9" w:rsidRDefault="002848B3" w:rsidP="009206A9">
      <w:pPr>
        <w:pStyle w:val="affa"/>
        <w:spacing w:before="240" w:after="240"/>
        <w:ind w:firstLine="482"/>
        <w:jc w:val="center"/>
        <w:rPr>
          <w:rFonts w:ascii="Times New Roman" w:hAnsi="Times New Roman" w:cs="Times New Roman"/>
          <w:sz w:val="24"/>
          <w:szCs w:val="24"/>
        </w:rPr>
      </w:pPr>
      <w:r w:rsidRPr="009206A9">
        <w:rPr>
          <w:rFonts w:ascii="Cambria Math" w:hAnsi="Cambria Math" w:cs="Times New Roman"/>
          <w:sz w:val="24"/>
          <w:szCs w:val="24"/>
        </w:rPr>
        <w:tab/>
      </w:r>
      <m:oMath>
        <m:sSub>
          <m:sSubPr>
            <m:ctrlPr>
              <w:rPr>
                <w:rFonts w:ascii="Cambria Math" w:hAnsi="Cambria Math" w:cs="Times New Roman"/>
                <w:sz w:val="24"/>
                <w:szCs w:val="24"/>
              </w:rPr>
            </m:ctrlPr>
          </m:sSubPr>
          <m:e>
            <m:r>
              <w:rPr>
                <w:rFonts w:ascii="Cambria Math" w:hAnsi="Cambria Math" w:cs="Times New Roman"/>
                <w:sz w:val="24"/>
                <w:szCs w:val="24"/>
              </w:rPr>
              <m:t>R</m:t>
            </m:r>
          </m:e>
          <m:sub>
            <m:r>
              <w:rPr>
                <w:rFonts w:ascii="Cambria Math" w:hAnsi="Cambria Math" w:cs="Times New Roman"/>
                <w:sz w:val="24"/>
                <w:szCs w:val="24"/>
              </w:rPr>
              <m:t>f</m:t>
            </m:r>
            <m:r>
              <m:rPr>
                <m:sty m:val="p"/>
              </m:rPr>
              <w:rPr>
                <w:rFonts w:ascii="Cambria Math" w:hAnsi="Cambria Math" w:cs="Times New Roman"/>
                <w:sz w:val="24"/>
                <w:szCs w:val="24"/>
              </w:rPr>
              <m:t>=∞</m:t>
            </m:r>
          </m:sub>
        </m:sSub>
        <m:r>
          <m:rPr>
            <m:sty m:val="p"/>
          </m:rPr>
          <w:rPr>
            <w:rFonts w:ascii="Cambria Math" w:hAnsi="Cambria Math" w:cs="Times New Roman"/>
            <w:sz w:val="24"/>
            <w:szCs w:val="24"/>
          </w:rPr>
          <m:t>=</m:t>
        </m:r>
        <m:f>
          <m:fPr>
            <m:ctrlPr>
              <w:rPr>
                <w:rFonts w:ascii="Cambria Math" w:hAnsi="Cambria Math" w:cs="Times New Roman"/>
                <w:sz w:val="24"/>
                <w:szCs w:val="24"/>
              </w:rPr>
            </m:ctrlPr>
          </m:fPr>
          <m:num>
            <m:sSup>
              <m:sSupPr>
                <m:ctrlPr>
                  <w:rPr>
                    <w:rFonts w:ascii="Cambria Math" w:hAnsi="Cambria Math" w:cs="Times New Roman"/>
                    <w:sz w:val="24"/>
                    <w:szCs w:val="24"/>
                  </w:rPr>
                </m:ctrlPr>
              </m:sSupPr>
              <m:e>
                <m:r>
                  <w:rPr>
                    <w:rFonts w:ascii="Cambria Math" w:hAnsi="Cambria Math" w:cs="Times New Roman"/>
                    <w:sz w:val="24"/>
                    <w:szCs w:val="24"/>
                  </w:rPr>
                  <m:t>H</m:t>
                </m:r>
              </m:e>
              <m:sup>
                <m:r>
                  <w:rPr>
                    <w:rFonts w:ascii="Cambria Math" w:hAnsi="Cambria Math" w:cs="Times New Roman"/>
                    <w:sz w:val="24"/>
                    <w:szCs w:val="24"/>
                  </w:rPr>
                  <m:t>mem</m:t>
                </m:r>
              </m:sup>
            </m:sSup>
          </m:num>
          <m:den>
            <m:sSup>
              <m:sSupPr>
                <m:ctrlPr>
                  <w:rPr>
                    <w:rFonts w:ascii="Cambria Math" w:hAnsi="Cambria Math" w:cs="Times New Roman"/>
                    <w:sz w:val="24"/>
                    <w:szCs w:val="24"/>
                  </w:rPr>
                </m:ctrlPr>
              </m:sSupPr>
              <m:e>
                <m:r>
                  <w:rPr>
                    <w:rFonts w:ascii="Cambria Math" w:hAnsi="Cambria Math" w:cs="Times New Roman"/>
                    <w:sz w:val="24"/>
                    <w:szCs w:val="24"/>
                  </w:rPr>
                  <m:t>A</m:t>
                </m:r>
              </m:e>
              <m:sup>
                <m:r>
                  <w:rPr>
                    <w:rFonts w:ascii="Cambria Math" w:hAnsi="Cambria Math" w:cs="Times New Roman"/>
                    <w:sz w:val="24"/>
                    <w:szCs w:val="24"/>
                  </w:rPr>
                  <m:t>mem</m:t>
                </m:r>
              </m:sup>
            </m:sSup>
            <m:d>
              <m:dPr>
                <m:ctrlPr>
                  <w:rPr>
                    <w:rFonts w:ascii="Cambria Math" w:hAnsi="Cambria Math" w:cs="Times New Roman"/>
                    <w:sz w:val="24"/>
                    <w:szCs w:val="24"/>
                  </w:rPr>
                </m:ctrlPr>
              </m:dPr>
              <m:e>
                <m:r>
                  <m:rPr>
                    <m:sty m:val="p"/>
                  </m:rPr>
                  <w:rPr>
                    <w:rFonts w:ascii="Cambria Math" w:hAnsi="Cambria Math" w:cs="Times New Roman"/>
                    <w:sz w:val="24"/>
                    <w:szCs w:val="24"/>
                  </w:rPr>
                  <m:t>0.5139</m:t>
                </m:r>
                <m:sSup>
                  <m:sSupPr>
                    <m:ctrlPr>
                      <w:rPr>
                        <w:rFonts w:ascii="Cambria Math" w:hAnsi="Cambria Math" w:cs="Times New Roman"/>
                        <w:sz w:val="24"/>
                        <w:szCs w:val="24"/>
                      </w:rPr>
                    </m:ctrlPr>
                  </m:sSupPr>
                  <m:e>
                    <m:r>
                      <w:rPr>
                        <w:rFonts w:ascii="Cambria Math" w:hAnsi="Cambria Math" w:cs="Times New Roman"/>
                        <w:sz w:val="24"/>
                        <w:szCs w:val="24"/>
                      </w:rPr>
                      <m:t>λ</m:t>
                    </m:r>
                  </m:e>
                  <m:sup>
                    <m:r>
                      <w:rPr>
                        <w:rFonts w:ascii="Cambria Math" w:hAnsi="Cambria Math" w:cs="Times New Roman"/>
                        <w:sz w:val="24"/>
                        <w:szCs w:val="24"/>
                      </w:rPr>
                      <m:t>mem</m:t>
                    </m:r>
                  </m:sup>
                </m:sSup>
                <m:r>
                  <m:rPr>
                    <m:sty m:val="p"/>
                  </m:rPr>
                  <w:rPr>
                    <w:rFonts w:ascii="Cambria Math" w:hAnsi="Cambria Math" w:cs="Times New Roman"/>
                    <w:sz w:val="24"/>
                    <w:szCs w:val="24"/>
                  </w:rPr>
                  <m:t>-0.326</m:t>
                </m:r>
              </m:e>
            </m:d>
            <m:func>
              <m:funcPr>
                <m:ctrlPr>
                  <w:rPr>
                    <w:rFonts w:ascii="Cambria Math" w:hAnsi="Cambria Math" w:cs="Times New Roman"/>
                    <w:sz w:val="24"/>
                    <w:szCs w:val="24"/>
                  </w:rPr>
                </m:ctrlPr>
              </m:funcPr>
              <m:fName>
                <m:r>
                  <m:rPr>
                    <m:sty m:val="p"/>
                  </m:rPr>
                  <w:rPr>
                    <w:rFonts w:ascii="Cambria Math" w:hAnsi="Cambria Math" w:cs="Times New Roman"/>
                    <w:sz w:val="24"/>
                    <w:szCs w:val="24"/>
                  </w:rPr>
                  <m:t>exp</m:t>
                </m:r>
              </m:fName>
              <m:e>
                <m:d>
                  <m:dPr>
                    <m:ctrlPr>
                      <w:rPr>
                        <w:rFonts w:ascii="Cambria Math" w:hAnsi="Cambria Math" w:cs="Times New Roman"/>
                        <w:sz w:val="24"/>
                        <w:szCs w:val="24"/>
                      </w:rPr>
                    </m:ctrlPr>
                  </m:dPr>
                  <m:e>
                    <m:r>
                      <m:rPr>
                        <m:sty m:val="p"/>
                      </m:rPr>
                      <w:rPr>
                        <w:rFonts w:ascii="Cambria Math" w:hAnsi="Cambria Math" w:cs="Times New Roman"/>
                        <w:sz w:val="24"/>
                        <w:szCs w:val="24"/>
                      </w:rPr>
                      <m:t>1268</m:t>
                    </m:r>
                    <m:d>
                      <m:dPr>
                        <m:ctrlPr>
                          <w:rPr>
                            <w:rFonts w:ascii="Cambria Math" w:hAnsi="Cambria Math" w:cs="Times New Roman"/>
                            <w:sz w:val="24"/>
                            <w:szCs w:val="24"/>
                          </w:rPr>
                        </m:ctrlPr>
                      </m:dPr>
                      <m:e>
                        <m:f>
                          <m:fPr>
                            <m:ctrlPr>
                              <w:rPr>
                                <w:rFonts w:ascii="Cambria Math" w:hAnsi="Cambria Math" w:cs="Times New Roman"/>
                                <w:sz w:val="24"/>
                                <w:szCs w:val="24"/>
                              </w:rPr>
                            </m:ctrlPr>
                          </m:fPr>
                          <m:num>
                            <m:r>
                              <m:rPr>
                                <m:sty m:val="p"/>
                              </m:rPr>
                              <w:rPr>
                                <w:rFonts w:ascii="Cambria Math" w:hAnsi="Cambria Math" w:cs="Times New Roman"/>
                                <w:sz w:val="24"/>
                                <w:szCs w:val="24"/>
                              </w:rPr>
                              <m:t>1</m:t>
                            </m:r>
                          </m:num>
                          <m:den>
                            <m:r>
                              <m:rPr>
                                <m:sty m:val="p"/>
                              </m:rPr>
                              <w:rPr>
                                <w:rFonts w:ascii="Cambria Math" w:hAnsi="Cambria Math" w:cs="Times New Roman"/>
                                <w:sz w:val="24"/>
                                <w:szCs w:val="24"/>
                              </w:rPr>
                              <m:t>303</m:t>
                            </m:r>
                          </m:den>
                        </m:f>
                        <m:r>
                          <m:rPr>
                            <m:sty m:val="p"/>
                          </m:rPr>
                          <w:rPr>
                            <w:rFonts w:ascii="Cambria Math" w:hAnsi="Cambria Math" w:cs="Times New Roman"/>
                            <w:sz w:val="24"/>
                            <w:szCs w:val="24"/>
                          </w:rPr>
                          <m:t>-</m:t>
                        </m:r>
                        <m:f>
                          <m:fPr>
                            <m:ctrlPr>
                              <w:rPr>
                                <w:rFonts w:ascii="Cambria Math" w:hAnsi="Cambria Math" w:cs="Times New Roman"/>
                                <w:sz w:val="24"/>
                                <w:szCs w:val="24"/>
                              </w:rPr>
                            </m:ctrlPr>
                          </m:fPr>
                          <m:num>
                            <m:r>
                              <m:rPr>
                                <m:sty m:val="p"/>
                              </m:rPr>
                              <w:rPr>
                                <w:rFonts w:ascii="Cambria Math" w:hAnsi="Cambria Math" w:cs="Times New Roman"/>
                                <w:sz w:val="24"/>
                                <w:szCs w:val="24"/>
                              </w:rPr>
                              <m:t>1</m:t>
                            </m:r>
                          </m:num>
                          <m:den>
                            <m:sSup>
                              <m:sSupPr>
                                <m:ctrlPr>
                                  <w:rPr>
                                    <w:rFonts w:ascii="Cambria Math" w:hAnsi="Cambria Math" w:cs="Times New Roman"/>
                                    <w:sz w:val="24"/>
                                    <w:szCs w:val="24"/>
                                  </w:rPr>
                                </m:ctrlPr>
                              </m:sSupPr>
                              <m:e>
                                <m:r>
                                  <w:rPr>
                                    <w:rFonts w:ascii="Cambria Math" w:hAnsi="Cambria Math" w:cs="Times New Roman"/>
                                    <w:sz w:val="24"/>
                                    <w:szCs w:val="24"/>
                                  </w:rPr>
                                  <m:t>T</m:t>
                                </m:r>
                              </m:e>
                              <m:sup>
                                <m:r>
                                  <w:rPr>
                                    <w:rFonts w:ascii="Cambria Math" w:hAnsi="Cambria Math" w:cs="Times New Roman"/>
                                    <w:sz w:val="24"/>
                                    <w:szCs w:val="24"/>
                                  </w:rPr>
                                  <m:t>fc</m:t>
                                </m:r>
                              </m:sup>
                            </m:sSup>
                          </m:den>
                        </m:f>
                      </m:e>
                    </m:d>
                  </m:e>
                </m:d>
              </m:e>
            </m:func>
          </m:den>
        </m:f>
      </m:oMath>
      <w:r w:rsidRPr="009206A9">
        <w:rPr>
          <w:rFonts w:ascii="Cambria Math" w:hAnsi="Cambria Math" w:cs="Times New Roman"/>
          <w:sz w:val="24"/>
          <w:szCs w:val="24"/>
        </w:rPr>
        <w:tab/>
      </w:r>
      <w:r w:rsidRPr="009206A9">
        <w:rPr>
          <w:rFonts w:ascii="Times New Roman" w:hAnsi="Times New Roman" w:cs="Times New Roman"/>
          <w:sz w:val="24"/>
          <w:szCs w:val="24"/>
        </w:rPr>
        <w:t>(</w:t>
      </w:r>
      <w:r w:rsidR="008C3841">
        <w:rPr>
          <w:rFonts w:ascii="Times New Roman" w:hAnsi="Times New Roman" w:cs="Times New Roman"/>
          <w:sz w:val="24"/>
          <w:szCs w:val="24"/>
        </w:rPr>
        <w:t>61</w:t>
      </w:r>
      <w:r w:rsidRPr="009206A9">
        <w:rPr>
          <w:rFonts w:ascii="Times New Roman" w:hAnsi="Times New Roman" w:cs="Times New Roman"/>
          <w:sz w:val="24"/>
          <w:szCs w:val="24"/>
        </w:rPr>
        <w:t>)</w:t>
      </w:r>
    </w:p>
    <w:p w14:paraId="5F4A4870" w14:textId="7E55000A" w:rsidR="00C312CF" w:rsidRPr="009206A9" w:rsidRDefault="005D20B7" w:rsidP="00B67E4D">
      <w:pPr>
        <w:pStyle w:val="2"/>
        <w:numPr>
          <w:ilvl w:val="0"/>
          <w:numId w:val="0"/>
        </w:numPr>
        <w:spacing w:beforeLines="0" w:before="0" w:afterLines="0" w:after="0" w:line="300" w:lineRule="auto"/>
        <w:rPr>
          <w:i/>
          <w:iCs w:val="0"/>
          <w:sz w:val="24"/>
          <w:szCs w:val="24"/>
        </w:rPr>
      </w:pPr>
      <w:r w:rsidRPr="009206A9">
        <w:rPr>
          <w:sz w:val="24"/>
          <w:szCs w:val="24"/>
        </w:rPr>
        <w:t>2.6</w:t>
      </w:r>
      <w:r w:rsidRPr="009206A9">
        <w:rPr>
          <w:i/>
          <w:iCs w:val="0"/>
          <w:sz w:val="24"/>
          <w:szCs w:val="24"/>
        </w:rPr>
        <w:t xml:space="preserve"> </w:t>
      </w:r>
      <w:r w:rsidR="006907A3" w:rsidRPr="009206A9">
        <w:rPr>
          <w:i/>
          <w:iCs w:val="0"/>
          <w:sz w:val="24"/>
          <w:szCs w:val="24"/>
        </w:rPr>
        <w:t>Determine Parameters</w:t>
      </w:r>
    </w:p>
    <w:p w14:paraId="67886BC0" w14:textId="1D58090F" w:rsidR="00077A56" w:rsidRPr="009206A9" w:rsidRDefault="00077A56" w:rsidP="009206A9">
      <w:pPr>
        <w:pStyle w:val="a0"/>
        <w:ind w:firstLine="238"/>
        <w:rPr>
          <w:sz w:val="24"/>
          <w:szCs w:val="24"/>
        </w:rPr>
      </w:pPr>
      <w:r w:rsidRPr="009206A9">
        <w:rPr>
          <w:sz w:val="24"/>
          <w:szCs w:val="24"/>
        </w:rPr>
        <w:t>Parameters that cannot be measured in practice can be determined according to the reference literature</w:t>
      </w:r>
      <w:r w:rsidR="00A6778E" w:rsidRPr="009206A9">
        <w:rPr>
          <w:sz w:val="24"/>
          <w:szCs w:val="24"/>
        </w:rPr>
        <w:t xml:space="preserve"> </w:t>
      </w:r>
      <w:r w:rsidR="00A6778E" w:rsidRPr="009206A9">
        <w:rPr>
          <w:sz w:val="24"/>
          <w:szCs w:val="24"/>
        </w:rPr>
        <w:fldChar w:fldCharType="begin">
          <w:fldData xml:space="preserve">PEVuZE5vdGU+PENpdGU+PEF1dGhvcj5XdTwvQXV0aG9yPjxZZWFyPjIwMDk8L1llYXI+PFJlY051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</w:fldData>
        </w:fldChar>
      </w:r>
      <w:r w:rsidR="00AE277D">
        <w:rPr>
          <w:sz w:val="24"/>
          <w:szCs w:val="24"/>
        </w:rPr>
        <w:instrText xml:space="preserve"> ADDIN EN.CITE </w:instrText>
      </w:r>
      <w:r w:rsidR="00AE277D">
        <w:rPr>
          <w:sz w:val="24"/>
          <w:szCs w:val="24"/>
        </w:rPr>
        <w:fldChar w:fldCharType="begin">
          <w:fldData xml:space="preserve">PEVuZE5vdGU+PENpdGU+PEF1dGhvcj5XdTwvQXV0aG9yPjxZZWFyPjIwMDk8L1llYXI+PFJlY051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</w:fldData>
        </w:fldChar>
      </w:r>
      <w:r w:rsidR="00AE277D">
        <w:rPr>
          <w:sz w:val="24"/>
          <w:szCs w:val="24"/>
        </w:rPr>
        <w:instrText xml:space="preserve"> ADDIN EN.CITE.DATA </w:instrText>
      </w:r>
      <w:r w:rsidR="00AE277D">
        <w:rPr>
          <w:sz w:val="24"/>
          <w:szCs w:val="24"/>
        </w:rPr>
      </w:r>
      <w:r w:rsidR="00AE277D">
        <w:rPr>
          <w:sz w:val="24"/>
          <w:szCs w:val="24"/>
        </w:rPr>
        <w:fldChar w:fldCharType="end"/>
      </w:r>
      <w:r w:rsidR="00A6778E" w:rsidRPr="009206A9">
        <w:rPr>
          <w:sz w:val="24"/>
          <w:szCs w:val="24"/>
        </w:rPr>
      </w:r>
      <w:r w:rsidR="00A6778E" w:rsidRPr="009206A9">
        <w:rPr>
          <w:sz w:val="24"/>
          <w:szCs w:val="24"/>
        </w:rPr>
        <w:fldChar w:fldCharType="separate"/>
      </w:r>
      <w:r w:rsidR="00AE277D">
        <w:rPr>
          <w:noProof/>
          <w:sz w:val="24"/>
          <w:szCs w:val="24"/>
        </w:rPr>
        <w:t>[39, 43]</w:t>
      </w:r>
      <w:r w:rsidR="00A6778E" w:rsidRPr="009206A9">
        <w:rPr>
          <w:sz w:val="24"/>
          <w:szCs w:val="24"/>
        </w:rPr>
        <w:fldChar w:fldCharType="end"/>
      </w:r>
      <w:r w:rsidRPr="009206A9">
        <w:rPr>
          <w:sz w:val="24"/>
          <w:szCs w:val="24"/>
        </w:rPr>
        <w:t>, and the reference values are shown in Table 1:</w:t>
      </w:r>
    </w:p>
    <w:p w14:paraId="25879A62" w14:textId="31FF728E" w:rsidR="002848B3" w:rsidRPr="003C0E55" w:rsidRDefault="006907A3" w:rsidP="00EF0129">
      <w:pPr>
        <w:pStyle w:val="aff8"/>
        <w:ind w:firstLine="0"/>
        <w:jc w:val="both"/>
        <w:rPr>
          <w:rFonts w:cs="Times New Roman"/>
          <w:sz w:val="21"/>
          <w:szCs w:val="21"/>
        </w:rPr>
      </w:pPr>
      <w:bookmarkStart w:id="133" w:name="_Ref128658667"/>
      <w:r w:rsidRPr="003C0E55">
        <w:rPr>
          <w:rFonts w:cs="Times New Roman"/>
          <w:sz w:val="21"/>
          <w:szCs w:val="21"/>
        </w:rPr>
        <w:t>Table</w:t>
      </w:r>
      <w:r w:rsidR="003D0C78">
        <w:rPr>
          <w:rFonts w:cs="Times New Roman"/>
          <w:sz w:val="21"/>
          <w:szCs w:val="21"/>
        </w:rPr>
        <w:t xml:space="preserve"> </w:t>
      </w:r>
      <w:r w:rsidR="002848B3" w:rsidRPr="003C0E55">
        <w:rPr>
          <w:rFonts w:cs="Times New Roman"/>
          <w:sz w:val="21"/>
          <w:szCs w:val="21"/>
        </w:rPr>
        <w:fldChar w:fldCharType="begin"/>
      </w:r>
      <w:r w:rsidR="002848B3" w:rsidRPr="003C0E55">
        <w:rPr>
          <w:rFonts w:cs="Times New Roman"/>
          <w:sz w:val="21"/>
          <w:szCs w:val="21"/>
        </w:rPr>
        <w:instrText xml:space="preserve"> SEQ </w:instrText>
      </w:r>
      <w:r w:rsidR="002848B3" w:rsidRPr="003C0E55">
        <w:rPr>
          <w:rFonts w:cs="Times New Roman"/>
          <w:sz w:val="21"/>
          <w:szCs w:val="21"/>
        </w:rPr>
        <w:instrText>表</w:instrText>
      </w:r>
      <w:r w:rsidR="002848B3" w:rsidRPr="003C0E55">
        <w:rPr>
          <w:rFonts w:cs="Times New Roman"/>
          <w:sz w:val="21"/>
          <w:szCs w:val="21"/>
        </w:rPr>
        <w:instrText xml:space="preserve"> \* ARABIC \s 1 </w:instrText>
      </w:r>
      <w:r w:rsidR="002848B3" w:rsidRPr="003C0E55">
        <w:rPr>
          <w:rFonts w:cs="Times New Roman"/>
          <w:sz w:val="21"/>
          <w:szCs w:val="21"/>
        </w:rPr>
        <w:fldChar w:fldCharType="separate"/>
      </w:r>
      <w:r w:rsidR="006E2BDA" w:rsidRPr="003C0E55">
        <w:rPr>
          <w:rFonts w:cs="Times New Roman"/>
          <w:noProof/>
          <w:sz w:val="21"/>
          <w:szCs w:val="21"/>
        </w:rPr>
        <w:t>1</w:t>
      </w:r>
      <w:r w:rsidR="002848B3" w:rsidRPr="003C0E55">
        <w:rPr>
          <w:rFonts w:cs="Times New Roman"/>
          <w:sz w:val="21"/>
          <w:szCs w:val="21"/>
        </w:rPr>
        <w:fldChar w:fldCharType="end"/>
      </w:r>
      <w:bookmarkEnd w:id="133"/>
      <w:r w:rsidRPr="003C0E55">
        <w:rPr>
          <w:rFonts w:cs="Times New Roman"/>
          <w:sz w:val="21"/>
          <w:szCs w:val="21"/>
        </w:rPr>
        <w:t xml:space="preserve"> </w:t>
      </w:r>
      <w:r w:rsidR="005E3AD6">
        <w:rPr>
          <w:rFonts w:cs="Times New Roman"/>
          <w:sz w:val="21"/>
          <w:szCs w:val="21"/>
        </w:rPr>
        <w:t>P</w:t>
      </w:r>
      <w:r w:rsidRPr="003C0E55">
        <w:rPr>
          <w:rFonts w:cs="Times New Roman"/>
          <w:sz w:val="21"/>
          <w:szCs w:val="21"/>
        </w:rPr>
        <w:t>arameter value reference</w:t>
      </w:r>
      <w:ins w:id="134" w:author="一语 仲" w:date="2024-04-14T22:10:00Z">
        <w:r w:rsidR="0001738F">
          <w:rPr>
            <w:rFonts w:cs="Times New Roman" w:hint="eastAsia"/>
            <w:sz w:val="21"/>
            <w:szCs w:val="21"/>
          </w:rPr>
          <w:t xml:space="preserve"> at 65</w:t>
        </w:r>
        <w:r w:rsidR="0001738F">
          <w:rPr>
            <w:rFonts w:hint="eastAsia"/>
            <w:color w:val="000000"/>
            <w:szCs w:val="21"/>
          </w:rPr>
          <w:t>°</w:t>
        </w:r>
        <w:r w:rsidR="0001738F">
          <w:rPr>
            <w:rFonts w:hint="eastAsia"/>
            <w:color w:val="000000"/>
            <w:szCs w:val="21"/>
          </w:rPr>
          <w:t>C (338.15 K)</w:t>
        </w:r>
      </w:ins>
      <w:del w:id="135" w:author="一语 仲" w:date="2024-04-14T22:10:00Z">
        <w:r w:rsidR="00957A75" w:rsidRPr="003C0E55" w:rsidDel="0001738F">
          <w:rPr>
            <w:rFonts w:cs="Times New Roman"/>
            <w:sz w:val="21"/>
            <w:szCs w:val="21"/>
          </w:rPr>
          <w:delText>.</w:delText>
        </w:r>
      </w:del>
    </w:p>
    <w:tbl>
      <w:tblPr>
        <w:tblW w:w="0" w:type="auto"/>
        <w:tblLook w:val="04A0" w:firstRow="1" w:lastRow="0" w:firstColumn="1" w:lastColumn="0" w:noHBand="0" w:noVBand="1"/>
      </w:tblPr>
      <w:tblGrid>
        <w:gridCol w:w="1843"/>
        <w:gridCol w:w="4394"/>
        <w:gridCol w:w="2551"/>
      </w:tblGrid>
      <w:tr w:rsidR="002848B3" w:rsidRPr="003C0E55" w14:paraId="33EB5A23" w14:textId="77777777" w:rsidTr="000D06A3">
        <w:tc>
          <w:tcPr>
            <w:tcW w:w="1843" w:type="dxa"/>
            <w:tcBorders>
              <w:top w:val="single" w:sz="18" w:space="0" w:color="auto"/>
              <w:bottom w:val="single" w:sz="8" w:space="0" w:color="auto"/>
            </w:tcBorders>
            <w:vAlign w:val="center"/>
          </w:tcPr>
          <w:p w14:paraId="5E3A6EA0" w14:textId="562FA92B" w:rsidR="002848B3" w:rsidRPr="001E262C" w:rsidRDefault="006907A3" w:rsidP="005E3AD6">
            <w:pPr>
              <w:pStyle w:val="afff5"/>
              <w:rPr>
                <w:rFonts w:cs="Times New Roman"/>
                <w:b/>
                <w:bCs w:val="0"/>
                <w:szCs w:val="21"/>
              </w:rPr>
            </w:pPr>
            <w:r w:rsidRPr="001E262C">
              <w:rPr>
                <w:rFonts w:cs="Times New Roman"/>
                <w:b/>
                <w:bCs w:val="0"/>
                <w:szCs w:val="21"/>
              </w:rPr>
              <w:t>Variable</w:t>
            </w:r>
          </w:p>
        </w:tc>
        <w:tc>
          <w:tcPr>
            <w:tcW w:w="4394" w:type="dxa"/>
            <w:tcBorders>
              <w:top w:val="single" w:sz="18" w:space="0" w:color="auto"/>
              <w:bottom w:val="single" w:sz="8" w:space="0" w:color="auto"/>
            </w:tcBorders>
            <w:vAlign w:val="center"/>
          </w:tcPr>
          <w:p w14:paraId="02B2E5D7" w14:textId="684083B1" w:rsidR="002848B3" w:rsidRPr="001E262C" w:rsidRDefault="006907A3" w:rsidP="005E3AD6">
            <w:pPr>
              <w:pStyle w:val="afff5"/>
              <w:rPr>
                <w:rFonts w:cs="Times New Roman"/>
                <w:b/>
                <w:bCs w:val="0"/>
                <w:szCs w:val="21"/>
              </w:rPr>
            </w:pPr>
            <w:r w:rsidRPr="001E262C">
              <w:rPr>
                <w:rFonts w:cs="Times New Roman"/>
                <w:b/>
                <w:bCs w:val="0"/>
                <w:szCs w:val="21"/>
              </w:rPr>
              <w:t>Meaning</w:t>
            </w:r>
          </w:p>
        </w:tc>
        <w:tc>
          <w:tcPr>
            <w:tcW w:w="2551" w:type="dxa"/>
            <w:tcBorders>
              <w:top w:val="single" w:sz="18" w:space="0" w:color="auto"/>
              <w:bottom w:val="single" w:sz="8" w:space="0" w:color="auto"/>
            </w:tcBorders>
            <w:vAlign w:val="center"/>
          </w:tcPr>
          <w:p w14:paraId="24282A4C" w14:textId="39F8B233" w:rsidR="002848B3" w:rsidRPr="001E262C" w:rsidRDefault="006907A3" w:rsidP="005E3AD6">
            <w:pPr>
              <w:pStyle w:val="afff5"/>
              <w:rPr>
                <w:rFonts w:cs="Times New Roman"/>
                <w:b/>
                <w:bCs w:val="0"/>
                <w:szCs w:val="21"/>
              </w:rPr>
            </w:pPr>
            <w:r w:rsidRPr="001E262C">
              <w:rPr>
                <w:rFonts w:cs="Times New Roman"/>
                <w:b/>
                <w:bCs w:val="0"/>
                <w:szCs w:val="21"/>
              </w:rPr>
              <w:t>Value</w:t>
            </w:r>
          </w:p>
        </w:tc>
      </w:tr>
      <w:tr w:rsidR="002848B3" w:rsidRPr="003C0E55" w14:paraId="435FD913" w14:textId="77777777" w:rsidTr="005E3AD6">
        <w:tc>
          <w:tcPr>
            <w:tcW w:w="1843" w:type="dxa"/>
            <w:tcBorders>
              <w:top w:val="single" w:sz="8" w:space="0" w:color="auto"/>
              <w:bottom w:val="nil"/>
            </w:tcBorders>
            <w:vAlign w:val="center"/>
          </w:tcPr>
          <w:p w14:paraId="66EDC7DB" w14:textId="77777777" w:rsidR="002848B3" w:rsidRPr="003C0E55" w:rsidRDefault="00000000" w:rsidP="005E3AD6">
            <w:pPr>
              <w:pStyle w:val="afff5"/>
              <w:rPr>
                <w:rFonts w:cs="Times New Roman"/>
                <w:i/>
                <w:szCs w:val="21"/>
              </w:rPr>
            </w:pPr>
            <m:oMathPara>
              <m:oMath>
                <m:sSub>
                  <m:sSubPr>
                    <m:ctrlPr>
                      <w:rPr>
                        <w:rFonts w:ascii="Cambria Math" w:hAnsi="Cambria Math" w:cs="Times New Roman"/>
                        <w:i/>
                        <w:szCs w:val="21"/>
                      </w:rPr>
                    </m:ctrlPr>
                  </m:sSubPr>
                  <m:e>
                    <m:r>
                      <m:rPr>
                        <m:sty m:val="bi"/>
                      </m:rPr>
                      <w:rPr>
                        <w:rFonts w:ascii="Cambria Math" w:hAnsi="Cambria Math" w:cs="Times New Roman"/>
                        <w:szCs w:val="21"/>
                      </w:rPr>
                      <m:t>D</m:t>
                    </m:r>
                  </m:e>
                  <m:sub>
                    <m:sSub>
                      <m:sSubPr>
                        <m:ctrlPr>
                          <w:rPr>
                            <w:rFonts w:ascii="Cambria Math" w:hAnsi="Cambria Math" w:cs="Times New Roman"/>
                            <w:i/>
                            <w:iCs/>
                            <w:szCs w:val="21"/>
                          </w:rPr>
                        </m:ctrlPr>
                      </m:sSubPr>
                      <m:e>
                        <m:r>
                          <m:rPr>
                            <m:sty m:val="bi"/>
                          </m:rPr>
                          <w:rPr>
                            <w:rFonts w:ascii="Cambria Math" w:hAnsi="Cambria Math" w:cs="Times New Roman"/>
                            <w:szCs w:val="21"/>
                          </w:rPr>
                          <m:t>O</m:t>
                        </m:r>
                      </m:e>
                      <m:sub>
                        <m:r>
                          <m:rPr>
                            <m:sty m:val="bi"/>
                          </m:rPr>
                          <w:rPr>
                            <w:rFonts w:ascii="Cambria Math" w:hAnsi="Cambria Math" w:cs="Times New Roman"/>
                            <w:szCs w:val="21"/>
                          </w:rPr>
                          <m:t>2</m:t>
                        </m:r>
                      </m:sub>
                    </m:sSub>
                  </m:sub>
                </m:sSub>
              </m:oMath>
            </m:oMathPara>
          </w:p>
        </w:tc>
        <w:tc>
          <w:tcPr>
            <w:tcW w:w="4394" w:type="dxa"/>
            <w:tcBorders>
              <w:top w:val="single" w:sz="8" w:space="0" w:color="auto"/>
              <w:bottom w:val="nil"/>
            </w:tcBorders>
            <w:vAlign w:val="center"/>
          </w:tcPr>
          <w:p w14:paraId="4B18FFEA" w14:textId="1A184601" w:rsidR="002848B3" w:rsidRPr="003C0E55" w:rsidRDefault="00F772E2" w:rsidP="005E3AD6">
            <w:pPr>
              <w:pStyle w:val="afff5"/>
              <w:rPr>
                <w:rFonts w:cs="Times New Roman"/>
                <w:szCs w:val="21"/>
              </w:rPr>
            </w:pPr>
            <w:r w:rsidRPr="003C0E55">
              <w:rPr>
                <w:rFonts w:cs="Times New Roman"/>
                <w:szCs w:val="21"/>
              </w:rPr>
              <w:t>Oxygen diffusion coefficient</w:t>
            </w:r>
          </w:p>
        </w:tc>
        <w:tc>
          <w:tcPr>
            <w:tcW w:w="2551" w:type="dxa"/>
            <w:tcBorders>
              <w:top w:val="single" w:sz="8" w:space="0" w:color="auto"/>
              <w:bottom w:val="nil"/>
            </w:tcBorders>
            <w:vAlign w:val="center"/>
          </w:tcPr>
          <w:p w14:paraId="191E884E" w14:textId="13AF5F0A" w:rsidR="002848B3" w:rsidRPr="003C0E55" w:rsidRDefault="00B32FFF" w:rsidP="005E3AD6">
            <w:pPr>
              <w:pStyle w:val="afff5"/>
              <w:rPr>
                <w:rFonts w:cs="Times New Roman"/>
                <w:szCs w:val="21"/>
              </w:rPr>
            </w:pPr>
            <w:r w:rsidRPr="003C0E55">
              <w:rPr>
                <w:rFonts w:cs="Times New Roman"/>
                <w:szCs w:val="21"/>
              </w:rPr>
              <w:t>2.8</w:t>
            </w:r>
            <w:r w:rsidR="00A37337" w:rsidRPr="003C0E55">
              <w:rPr>
                <w:rFonts w:cs="Times New Roman"/>
                <w:szCs w:val="21"/>
              </w:rPr>
              <w:t>0</w:t>
            </w:r>
            <w:r w:rsidR="003D4876" w:rsidRPr="003C0E55">
              <w:rPr>
                <w:rFonts w:cs="Times New Roman"/>
                <w:szCs w:val="21"/>
              </w:rPr>
              <w:t>0</w:t>
            </w:r>
            <w:r w:rsidR="00261672" w:rsidRPr="003C0E55">
              <w:rPr>
                <w:rFonts w:cs="Times New Roman"/>
                <w:szCs w:val="21"/>
              </w:rPr>
              <w:t>×</w:t>
            </w:r>
            <w:r w:rsidRPr="003C0E55">
              <w:rPr>
                <w:rFonts w:cs="Times New Roman"/>
                <w:szCs w:val="21"/>
              </w:rPr>
              <w:t>10</w:t>
            </w:r>
            <w:r w:rsidR="00490727" w:rsidRPr="003C0E55">
              <w:rPr>
                <w:rFonts w:cs="Times New Roman"/>
                <w:szCs w:val="21"/>
                <w:vertAlign w:val="superscript"/>
              </w:rPr>
              <w:t>-5</w:t>
            </w:r>
            <w:r w:rsidR="009C10BA" w:rsidRPr="003C0E55">
              <w:rPr>
                <w:rFonts w:cs="Times New Roman"/>
                <w:szCs w:val="21"/>
              </w:rPr>
              <w:t xml:space="preserve"> m</w:t>
            </w:r>
            <w:r w:rsidR="009C10BA" w:rsidRPr="003C0E55">
              <w:rPr>
                <w:rFonts w:cs="Times New Roman"/>
                <w:szCs w:val="21"/>
                <w:vertAlign w:val="superscript"/>
              </w:rPr>
              <w:t>2</w:t>
            </w:r>
            <w:r w:rsidR="009C10BA" w:rsidRPr="003C0E55">
              <w:rPr>
                <w:rFonts w:cs="Times New Roman"/>
                <w:szCs w:val="21"/>
              </w:rPr>
              <w:t>/s</w:t>
            </w:r>
          </w:p>
        </w:tc>
      </w:tr>
      <w:tr w:rsidR="002848B3" w:rsidRPr="003C0E55" w14:paraId="23BF4BD3" w14:textId="77777777" w:rsidTr="005E3AD6">
        <w:tc>
          <w:tcPr>
            <w:tcW w:w="1843" w:type="dxa"/>
            <w:tcBorders>
              <w:top w:val="nil"/>
              <w:bottom w:val="nil"/>
            </w:tcBorders>
            <w:vAlign w:val="center"/>
          </w:tcPr>
          <w:p w14:paraId="4F178558" w14:textId="77777777" w:rsidR="002848B3" w:rsidRPr="003C0E55" w:rsidRDefault="00000000" w:rsidP="005E3AD6">
            <w:pPr>
              <w:pStyle w:val="afff5"/>
              <w:rPr>
                <w:rFonts w:cs="Times New Roman"/>
                <w:i/>
                <w:szCs w:val="21"/>
              </w:rPr>
            </w:pPr>
            <m:oMathPara>
              <m:oMath>
                <m:sSub>
                  <m:sSubPr>
                    <m:ctrlPr>
                      <w:rPr>
                        <w:rFonts w:ascii="Cambria Math" w:hAnsi="Cambria Math" w:cs="Times New Roman"/>
                        <w:i/>
                        <w:szCs w:val="21"/>
                      </w:rPr>
                    </m:ctrlPr>
                  </m:sSubPr>
                  <m:e>
                    <m:r>
                      <m:rPr>
                        <m:sty m:val="bi"/>
                      </m:rPr>
                      <w:rPr>
                        <w:rFonts w:ascii="Cambria Math" w:hAnsi="Cambria Math" w:cs="Times New Roman"/>
                        <w:szCs w:val="21"/>
                      </w:rPr>
                      <m:t>D</m:t>
                    </m:r>
                  </m:e>
                  <m:sub>
                    <m:r>
                      <m:rPr>
                        <m:sty m:val="bi"/>
                      </m:rPr>
                      <w:rPr>
                        <w:rFonts w:ascii="Cambria Math" w:hAnsi="Cambria Math" w:cs="Times New Roman"/>
                        <w:szCs w:val="21"/>
                      </w:rPr>
                      <m:t>g</m:t>
                    </m:r>
                    <w:bookmarkStart w:id="136" w:name="_Hlk122445914"/>
                    <m:sSub>
                      <m:sSubPr>
                        <m:ctrlPr>
                          <w:rPr>
                            <w:rFonts w:ascii="Cambria Math" w:hAnsi="Cambria Math" w:cs="Times New Roman"/>
                            <w:i/>
                            <w:szCs w:val="21"/>
                          </w:rPr>
                        </m:ctrlPr>
                      </m:sSubPr>
                      <m:e>
                        <m:r>
                          <m:rPr>
                            <m:sty m:val="bi"/>
                          </m:rPr>
                          <w:rPr>
                            <w:rFonts w:ascii="Cambria Math" w:hAnsi="Cambria Math" w:cs="Times New Roman"/>
                            <w:szCs w:val="21"/>
                          </w:rPr>
                          <m:t>H</m:t>
                        </m:r>
                      </m:e>
                      <m:sub>
                        <m:r>
                          <m:rPr>
                            <m:sty m:val="bi"/>
                          </m:rPr>
                          <w:rPr>
                            <w:rFonts w:ascii="Cambria Math" w:hAnsi="Cambria Math" w:cs="Times New Roman"/>
                            <w:szCs w:val="21"/>
                          </w:rPr>
                          <m:t>2</m:t>
                        </m:r>
                      </m:sub>
                    </m:sSub>
                    <m:r>
                      <m:rPr>
                        <m:sty m:val="bi"/>
                      </m:rPr>
                      <w:rPr>
                        <w:rFonts w:ascii="Cambria Math" w:hAnsi="Cambria Math" w:cs="Times New Roman"/>
                        <w:szCs w:val="21"/>
                      </w:rPr>
                      <m:t>O</m:t>
                    </m:r>
                    <w:bookmarkEnd w:id="136"/>
                  </m:sub>
                </m:sSub>
              </m:oMath>
            </m:oMathPara>
          </w:p>
        </w:tc>
        <w:tc>
          <w:tcPr>
            <w:tcW w:w="4394" w:type="dxa"/>
            <w:tcBorders>
              <w:top w:val="nil"/>
              <w:bottom w:val="nil"/>
            </w:tcBorders>
            <w:vAlign w:val="center"/>
          </w:tcPr>
          <w:p w14:paraId="546359D5" w14:textId="30425F11" w:rsidR="002848B3" w:rsidRPr="003C0E55" w:rsidRDefault="003772D5" w:rsidP="005E3AD6">
            <w:pPr>
              <w:pStyle w:val="afff5"/>
              <w:rPr>
                <w:rFonts w:cs="Times New Roman"/>
                <w:szCs w:val="21"/>
              </w:rPr>
            </w:pPr>
            <w:r w:rsidRPr="003C0E55">
              <w:rPr>
                <w:rFonts w:cs="Times New Roman"/>
                <w:szCs w:val="21"/>
              </w:rPr>
              <w:t>Water vapor diffusion coefficient</w:t>
            </w:r>
          </w:p>
        </w:tc>
        <w:tc>
          <w:tcPr>
            <w:tcW w:w="2551" w:type="dxa"/>
            <w:tcBorders>
              <w:top w:val="nil"/>
              <w:bottom w:val="nil"/>
            </w:tcBorders>
            <w:vAlign w:val="center"/>
          </w:tcPr>
          <w:p w14:paraId="027A2A8E" w14:textId="4A10C9E2" w:rsidR="002848B3" w:rsidRPr="003C0E55" w:rsidRDefault="009C10BA" w:rsidP="005E3AD6">
            <w:pPr>
              <w:pStyle w:val="afff5"/>
              <w:rPr>
                <w:rFonts w:cs="Times New Roman"/>
                <w:szCs w:val="21"/>
              </w:rPr>
            </w:pPr>
            <w:r w:rsidRPr="003C0E55">
              <w:rPr>
                <w:rFonts w:cs="Times New Roman"/>
                <w:szCs w:val="21"/>
              </w:rPr>
              <w:t>2.8</w:t>
            </w:r>
            <w:r w:rsidR="00A37337" w:rsidRPr="003C0E55">
              <w:rPr>
                <w:rFonts w:cs="Times New Roman"/>
                <w:szCs w:val="21"/>
              </w:rPr>
              <w:t>0</w:t>
            </w:r>
            <w:r w:rsidR="003D4876" w:rsidRPr="003C0E55">
              <w:rPr>
                <w:rFonts w:cs="Times New Roman"/>
                <w:szCs w:val="21"/>
              </w:rPr>
              <w:t>0</w:t>
            </w:r>
            <w:r w:rsidR="00261672" w:rsidRPr="003C0E55">
              <w:rPr>
                <w:rFonts w:cs="Times New Roman"/>
                <w:szCs w:val="21"/>
              </w:rPr>
              <w:t>×</w:t>
            </w:r>
            <w:r w:rsidRPr="003C0E55">
              <w:rPr>
                <w:rFonts w:cs="Times New Roman"/>
                <w:szCs w:val="21"/>
              </w:rPr>
              <w:t>10</w:t>
            </w:r>
            <w:r w:rsidR="00452451" w:rsidRPr="003C0E55">
              <w:rPr>
                <w:rFonts w:cs="Times New Roman"/>
                <w:szCs w:val="21"/>
                <w:vertAlign w:val="superscript"/>
              </w:rPr>
              <w:t>-5</w:t>
            </w:r>
            <w:r w:rsidRPr="003C0E55">
              <w:rPr>
                <w:rFonts w:cs="Times New Roman"/>
                <w:szCs w:val="21"/>
              </w:rPr>
              <w:t xml:space="preserve"> m</w:t>
            </w:r>
            <w:r w:rsidRPr="003C0E55">
              <w:rPr>
                <w:rFonts w:cs="Times New Roman"/>
                <w:szCs w:val="21"/>
                <w:vertAlign w:val="superscript"/>
              </w:rPr>
              <w:t>2</w:t>
            </w:r>
            <w:r w:rsidRPr="003C0E55">
              <w:rPr>
                <w:rFonts w:cs="Times New Roman"/>
                <w:szCs w:val="21"/>
              </w:rPr>
              <w:t>/s</w:t>
            </w:r>
          </w:p>
        </w:tc>
      </w:tr>
      <w:tr w:rsidR="002848B3" w:rsidRPr="003C0E55" w14:paraId="434030C2" w14:textId="77777777" w:rsidTr="005E3AD6">
        <w:tc>
          <w:tcPr>
            <w:tcW w:w="1843" w:type="dxa"/>
            <w:tcBorders>
              <w:top w:val="nil"/>
              <w:bottom w:val="nil"/>
            </w:tcBorders>
            <w:vAlign w:val="center"/>
          </w:tcPr>
          <w:p w14:paraId="7CCCA702" w14:textId="77777777" w:rsidR="002848B3" w:rsidRPr="003C0E55" w:rsidRDefault="00000000" w:rsidP="005E3AD6">
            <w:pPr>
              <w:pStyle w:val="afff5"/>
              <w:rPr>
                <w:rFonts w:cs="Times New Roman"/>
                <w:i/>
                <w:szCs w:val="21"/>
              </w:rPr>
            </w:pPr>
            <m:oMathPara>
              <m:oMath>
                <m:sSub>
                  <m:sSubPr>
                    <m:ctrlPr>
                      <w:rPr>
                        <w:rFonts w:ascii="Cambria Math" w:hAnsi="Cambria Math" w:cs="Times New Roman"/>
                        <w:i/>
                        <w:szCs w:val="21"/>
                      </w:rPr>
                    </m:ctrlPr>
                  </m:sSubPr>
                  <m:e>
                    <m:r>
                      <m:rPr>
                        <m:sty m:val="bi"/>
                      </m:rPr>
                      <w:rPr>
                        <w:rFonts w:ascii="Cambria Math" w:hAnsi="Cambria Math" w:cs="Times New Roman"/>
                        <w:szCs w:val="21"/>
                      </w:rPr>
                      <m:t>r</m:t>
                    </m:r>
                  </m:e>
                  <m:sub>
                    <m:r>
                      <m:rPr>
                        <m:sty m:val="bi"/>
                      </m:rPr>
                      <w:rPr>
                        <w:rFonts w:ascii="Cambria Math" w:hAnsi="Cambria Math" w:cs="Times New Roman"/>
                        <w:szCs w:val="21"/>
                      </w:rPr>
                      <m:t>g</m:t>
                    </m:r>
                    <m:r>
                      <m:rPr>
                        <m:sty m:val="bi"/>
                      </m:rPr>
                      <w:rPr>
                        <w:rFonts w:ascii="Cambria Math" w:hAnsi="Cambria Math" w:cs="Times New Roman"/>
                        <w:szCs w:val="21"/>
                      </w:rPr>
                      <m:t>2</m:t>
                    </m:r>
                    <m:r>
                      <m:rPr>
                        <m:sty m:val="bi"/>
                      </m:rPr>
                      <w:rPr>
                        <w:rFonts w:ascii="Cambria Math" w:hAnsi="Cambria Math" w:cs="Times New Roman"/>
                        <w:szCs w:val="21"/>
                      </w:rPr>
                      <m:t>l</m:t>
                    </m:r>
                  </m:sub>
                </m:sSub>
              </m:oMath>
            </m:oMathPara>
          </w:p>
        </w:tc>
        <w:tc>
          <w:tcPr>
            <w:tcW w:w="4394" w:type="dxa"/>
            <w:tcBorders>
              <w:top w:val="nil"/>
              <w:bottom w:val="nil"/>
            </w:tcBorders>
            <w:vAlign w:val="center"/>
          </w:tcPr>
          <w:p w14:paraId="522FE1E6" w14:textId="7D45ECAF" w:rsidR="002848B3" w:rsidRPr="003C0E55" w:rsidRDefault="003772D5" w:rsidP="005E3AD6">
            <w:pPr>
              <w:pStyle w:val="afff5"/>
              <w:rPr>
                <w:rFonts w:cs="Times New Roman"/>
                <w:szCs w:val="21"/>
              </w:rPr>
            </w:pPr>
            <w:r w:rsidRPr="003C0E55">
              <w:rPr>
                <w:rFonts w:cs="Times New Roman"/>
                <w:szCs w:val="21"/>
              </w:rPr>
              <w:t>Water condensation coefficient</w:t>
            </w:r>
          </w:p>
        </w:tc>
        <w:tc>
          <w:tcPr>
            <w:tcW w:w="2551" w:type="dxa"/>
            <w:tcBorders>
              <w:top w:val="nil"/>
              <w:bottom w:val="nil"/>
            </w:tcBorders>
            <w:vAlign w:val="center"/>
          </w:tcPr>
          <w:p w14:paraId="11FA1D3C" w14:textId="1010EC77" w:rsidR="002848B3" w:rsidRPr="003C0E55" w:rsidRDefault="00204223" w:rsidP="005E3AD6">
            <w:pPr>
              <w:pStyle w:val="afff5"/>
              <w:rPr>
                <w:rFonts w:cs="Times New Roman"/>
                <w:szCs w:val="21"/>
              </w:rPr>
            </w:pPr>
            <w:r w:rsidRPr="003C0E55">
              <w:rPr>
                <w:rFonts w:cs="Times New Roman"/>
                <w:szCs w:val="21"/>
              </w:rPr>
              <w:t>1~104 s</w:t>
            </w:r>
            <w:r w:rsidRPr="003C0E55">
              <w:rPr>
                <w:rFonts w:cs="Times New Roman"/>
                <w:szCs w:val="21"/>
                <w:vertAlign w:val="superscript"/>
              </w:rPr>
              <w:t>-1</w:t>
            </w:r>
          </w:p>
        </w:tc>
      </w:tr>
      <w:tr w:rsidR="002848B3" w:rsidRPr="003C0E55" w14:paraId="112B33FD" w14:textId="77777777" w:rsidTr="005E3AD6">
        <w:tc>
          <w:tcPr>
            <w:tcW w:w="1843" w:type="dxa"/>
            <w:tcBorders>
              <w:top w:val="nil"/>
              <w:bottom w:val="nil"/>
            </w:tcBorders>
            <w:vAlign w:val="center"/>
          </w:tcPr>
          <w:p w14:paraId="109B5187" w14:textId="77777777" w:rsidR="002848B3" w:rsidRPr="003C0E55" w:rsidRDefault="00000000" w:rsidP="005E3AD6">
            <w:pPr>
              <w:pStyle w:val="afff5"/>
              <w:rPr>
                <w:rFonts w:cs="Times New Roman"/>
                <w:i/>
                <w:szCs w:val="21"/>
              </w:rPr>
            </w:pPr>
            <m:oMathPara>
              <m:oMath>
                <m:sSub>
                  <m:sSubPr>
                    <m:ctrlPr>
                      <w:rPr>
                        <w:rFonts w:ascii="Cambria Math" w:hAnsi="Cambria Math" w:cs="Times New Roman"/>
                        <w:i/>
                        <w:szCs w:val="21"/>
                      </w:rPr>
                    </m:ctrlPr>
                  </m:sSubPr>
                  <m:e>
                    <m:r>
                      <m:rPr>
                        <m:sty m:val="bi"/>
                      </m:rPr>
                      <w:rPr>
                        <w:rFonts w:ascii="Cambria Math" w:hAnsi="Cambria Math" w:cs="Times New Roman"/>
                        <w:szCs w:val="21"/>
                      </w:rPr>
                      <m:t>r</m:t>
                    </m:r>
                  </m:e>
                  <m:sub>
                    <m:r>
                      <m:rPr>
                        <m:sty m:val="bi"/>
                      </m:rPr>
                      <w:rPr>
                        <w:rFonts w:ascii="Cambria Math" w:hAnsi="Cambria Math" w:cs="Times New Roman"/>
                        <w:szCs w:val="21"/>
                      </w:rPr>
                      <m:t>l</m:t>
                    </m:r>
                    <m:r>
                      <m:rPr>
                        <m:sty m:val="bi"/>
                      </m:rPr>
                      <w:rPr>
                        <w:rFonts w:ascii="Cambria Math" w:hAnsi="Cambria Math" w:cs="Times New Roman"/>
                        <w:szCs w:val="21"/>
                      </w:rPr>
                      <m:t>2</m:t>
                    </m:r>
                    <m:r>
                      <m:rPr>
                        <m:sty m:val="bi"/>
                      </m:rPr>
                      <w:rPr>
                        <w:rFonts w:ascii="Cambria Math" w:hAnsi="Cambria Math" w:cs="Times New Roman"/>
                        <w:szCs w:val="21"/>
                      </w:rPr>
                      <m:t>g</m:t>
                    </m:r>
                  </m:sub>
                </m:sSub>
              </m:oMath>
            </m:oMathPara>
          </w:p>
        </w:tc>
        <w:tc>
          <w:tcPr>
            <w:tcW w:w="4394" w:type="dxa"/>
            <w:tcBorders>
              <w:top w:val="nil"/>
              <w:bottom w:val="nil"/>
            </w:tcBorders>
            <w:vAlign w:val="center"/>
          </w:tcPr>
          <w:p w14:paraId="319373B9" w14:textId="069BBA3F" w:rsidR="002848B3" w:rsidRPr="003C0E55" w:rsidRDefault="003772D5" w:rsidP="005E3AD6">
            <w:pPr>
              <w:pStyle w:val="afff5"/>
              <w:rPr>
                <w:rFonts w:cs="Times New Roman"/>
                <w:szCs w:val="21"/>
              </w:rPr>
            </w:pPr>
            <w:r w:rsidRPr="003C0E55">
              <w:rPr>
                <w:rFonts w:cs="Times New Roman"/>
                <w:szCs w:val="21"/>
              </w:rPr>
              <w:t>Water evaporation coefficient</w:t>
            </w:r>
          </w:p>
        </w:tc>
        <w:tc>
          <w:tcPr>
            <w:tcW w:w="2551" w:type="dxa"/>
            <w:tcBorders>
              <w:top w:val="nil"/>
              <w:bottom w:val="nil"/>
            </w:tcBorders>
            <w:vAlign w:val="center"/>
          </w:tcPr>
          <w:p w14:paraId="00CB4538" w14:textId="38ADD4AC" w:rsidR="002848B3" w:rsidRPr="003C0E55" w:rsidRDefault="00AB0A92" w:rsidP="005E3AD6">
            <w:pPr>
              <w:pStyle w:val="afff5"/>
              <w:rPr>
                <w:rFonts w:cs="Times New Roman"/>
                <w:szCs w:val="21"/>
              </w:rPr>
            </w:pPr>
            <w:r w:rsidRPr="003C0E55">
              <w:rPr>
                <w:rFonts w:cs="Times New Roman"/>
                <w:szCs w:val="21"/>
              </w:rPr>
              <w:t>1~104</w:t>
            </w:r>
            <w:r w:rsidR="00F532D2" w:rsidRPr="003C0E55">
              <w:rPr>
                <w:rFonts w:cs="Times New Roman"/>
                <w:szCs w:val="21"/>
              </w:rPr>
              <w:t xml:space="preserve"> </w:t>
            </w:r>
            <w:r w:rsidRPr="003C0E55">
              <w:rPr>
                <w:rFonts w:cs="Times New Roman"/>
                <w:szCs w:val="21"/>
              </w:rPr>
              <w:t>s</w:t>
            </w:r>
            <w:r w:rsidRPr="003C0E55">
              <w:rPr>
                <w:rFonts w:cs="Times New Roman"/>
                <w:szCs w:val="21"/>
                <w:vertAlign w:val="superscript"/>
              </w:rPr>
              <w:t>-1</w:t>
            </w:r>
          </w:p>
        </w:tc>
      </w:tr>
      <w:tr w:rsidR="002848B3" w:rsidRPr="003C0E55" w14:paraId="30118868" w14:textId="77777777" w:rsidTr="005E3AD6">
        <w:tc>
          <w:tcPr>
            <w:tcW w:w="1843" w:type="dxa"/>
            <w:tcBorders>
              <w:top w:val="nil"/>
              <w:bottom w:val="nil"/>
            </w:tcBorders>
            <w:vAlign w:val="center"/>
          </w:tcPr>
          <w:p w14:paraId="41761EB1" w14:textId="77777777" w:rsidR="002848B3" w:rsidRPr="003C0E55" w:rsidRDefault="00000000" w:rsidP="005E3AD6">
            <w:pPr>
              <w:pStyle w:val="afff5"/>
              <w:rPr>
                <w:rFonts w:cs="Times New Roman"/>
                <w:i/>
                <w:szCs w:val="21"/>
              </w:rPr>
            </w:pPr>
            <m:oMathPara>
              <m:oMath>
                <m:sSub>
                  <m:sSubPr>
                    <m:ctrlPr>
                      <w:rPr>
                        <w:rFonts w:ascii="Cambria Math" w:hAnsi="Cambria Math" w:cs="Times New Roman"/>
                        <w:i/>
                        <w:szCs w:val="21"/>
                      </w:rPr>
                    </m:ctrlPr>
                  </m:sSubPr>
                  <m:e>
                    <m:r>
                      <m:rPr>
                        <m:sty m:val="bi"/>
                      </m:rPr>
                      <w:rPr>
                        <w:rFonts w:ascii="Cambria Math" w:hAnsi="Cambria Math" w:cs="Times New Roman"/>
                        <w:szCs w:val="21"/>
                      </w:rPr>
                      <m:t>r</m:t>
                    </m:r>
                  </m:e>
                  <m:sub>
                    <m:r>
                      <m:rPr>
                        <m:sty m:val="bi"/>
                      </m:rPr>
                      <w:rPr>
                        <w:rFonts w:ascii="Cambria Math" w:hAnsi="Cambria Math" w:cs="Times New Roman"/>
                        <w:szCs w:val="21"/>
                      </w:rPr>
                      <m:t>m</m:t>
                    </m:r>
                    <m:r>
                      <m:rPr>
                        <m:sty m:val="bi"/>
                      </m:rPr>
                      <w:rPr>
                        <w:rFonts w:ascii="Cambria Math" w:hAnsi="Cambria Math" w:cs="Times New Roman"/>
                        <w:szCs w:val="21"/>
                      </w:rPr>
                      <m:t>2</m:t>
                    </m:r>
                    <m:r>
                      <m:rPr>
                        <m:sty m:val="bi"/>
                      </m:rPr>
                      <w:rPr>
                        <w:rFonts w:ascii="Cambria Math" w:hAnsi="Cambria Math" w:cs="Times New Roman"/>
                        <w:szCs w:val="21"/>
                      </w:rPr>
                      <m:t>g</m:t>
                    </m:r>
                  </m:sub>
                </m:sSub>
              </m:oMath>
            </m:oMathPara>
          </w:p>
        </w:tc>
        <w:tc>
          <w:tcPr>
            <w:tcW w:w="4394" w:type="dxa"/>
            <w:tcBorders>
              <w:top w:val="nil"/>
              <w:bottom w:val="nil"/>
            </w:tcBorders>
            <w:vAlign w:val="center"/>
          </w:tcPr>
          <w:p w14:paraId="6B8450F7" w14:textId="27102381" w:rsidR="002848B3" w:rsidRPr="003C0E55" w:rsidRDefault="000E74AC" w:rsidP="005E3AD6">
            <w:pPr>
              <w:pStyle w:val="afff5"/>
              <w:rPr>
                <w:rFonts w:cs="Times New Roman"/>
                <w:szCs w:val="21"/>
              </w:rPr>
            </w:pPr>
            <w:r w:rsidRPr="003C0E55">
              <w:rPr>
                <w:rFonts w:cs="Times New Roman"/>
                <w:szCs w:val="21"/>
              </w:rPr>
              <w:t>Coefficient of water conversion between membrane and gaseous state</w:t>
            </w:r>
          </w:p>
        </w:tc>
        <w:tc>
          <w:tcPr>
            <w:tcW w:w="2551" w:type="dxa"/>
            <w:tcBorders>
              <w:top w:val="nil"/>
              <w:bottom w:val="nil"/>
            </w:tcBorders>
            <w:vAlign w:val="center"/>
          </w:tcPr>
          <w:p w14:paraId="4E230206" w14:textId="02E0247C" w:rsidR="002848B3" w:rsidRPr="003C0E55" w:rsidRDefault="00001B2A" w:rsidP="005E3AD6">
            <w:pPr>
              <w:pStyle w:val="afff5"/>
              <w:rPr>
                <w:rFonts w:cs="Times New Roman"/>
                <w:szCs w:val="21"/>
              </w:rPr>
            </w:pPr>
            <w:r w:rsidRPr="003C0E55">
              <w:rPr>
                <w:rFonts w:cs="Times New Roman"/>
                <w:szCs w:val="21"/>
              </w:rPr>
              <w:t>1.3 s</w:t>
            </w:r>
            <w:r w:rsidRPr="003C0E55">
              <w:rPr>
                <w:rFonts w:cs="Times New Roman"/>
                <w:szCs w:val="21"/>
                <w:vertAlign w:val="superscript"/>
              </w:rPr>
              <w:t>-1</w:t>
            </w:r>
          </w:p>
        </w:tc>
      </w:tr>
      <w:tr w:rsidR="002848B3" w:rsidRPr="003C0E55" w14:paraId="1A7276A1" w14:textId="77777777" w:rsidTr="005E3AD6">
        <w:tc>
          <w:tcPr>
            <w:tcW w:w="1843" w:type="dxa"/>
            <w:tcBorders>
              <w:top w:val="nil"/>
              <w:bottom w:val="nil"/>
            </w:tcBorders>
            <w:vAlign w:val="center"/>
          </w:tcPr>
          <w:p w14:paraId="2BAACAA9" w14:textId="77777777" w:rsidR="002848B3" w:rsidRPr="003C0E55" w:rsidRDefault="00000000" w:rsidP="005E3AD6">
            <w:pPr>
              <w:pStyle w:val="afff5"/>
              <w:rPr>
                <w:rFonts w:cs="Times New Roman"/>
                <w:i/>
                <w:szCs w:val="21"/>
              </w:rPr>
            </w:pPr>
            <m:oMathPara>
              <m:oMath>
                <m:sSub>
                  <m:sSubPr>
                    <m:ctrlPr>
                      <w:rPr>
                        <w:rFonts w:ascii="Cambria Math" w:hAnsi="Cambria Math" w:cs="Times New Roman"/>
                        <w:i/>
                        <w:szCs w:val="21"/>
                      </w:rPr>
                    </m:ctrlPr>
                  </m:sSubPr>
                  <m:e>
                    <m:r>
                      <m:rPr>
                        <m:sty m:val="bi"/>
                      </m:rPr>
                      <w:rPr>
                        <w:rFonts w:ascii="Cambria Math" w:hAnsi="Cambria Math" w:cs="Times New Roman"/>
                        <w:szCs w:val="21"/>
                      </w:rPr>
                      <m:t>r</m:t>
                    </m:r>
                  </m:e>
                  <m:sub>
                    <m:r>
                      <m:rPr>
                        <m:sty m:val="bi"/>
                      </m:rPr>
                      <w:rPr>
                        <w:rFonts w:ascii="Cambria Math" w:hAnsi="Cambria Math" w:cs="Times New Roman"/>
                        <w:szCs w:val="21"/>
                      </w:rPr>
                      <m:t>m</m:t>
                    </m:r>
                    <m:r>
                      <m:rPr>
                        <m:sty m:val="bi"/>
                      </m:rPr>
                      <w:rPr>
                        <w:rFonts w:ascii="Cambria Math" w:hAnsi="Cambria Math" w:cs="Times New Roman"/>
                        <w:szCs w:val="21"/>
                      </w:rPr>
                      <m:t>2</m:t>
                    </m:r>
                    <m:r>
                      <m:rPr>
                        <m:sty m:val="bi"/>
                      </m:rPr>
                      <w:rPr>
                        <w:rFonts w:ascii="Cambria Math" w:hAnsi="Cambria Math" w:cs="Times New Roman"/>
                        <w:szCs w:val="21"/>
                      </w:rPr>
                      <m:t>l</m:t>
                    </m:r>
                  </m:sub>
                </m:sSub>
              </m:oMath>
            </m:oMathPara>
          </w:p>
        </w:tc>
        <w:tc>
          <w:tcPr>
            <w:tcW w:w="4394" w:type="dxa"/>
            <w:tcBorders>
              <w:top w:val="nil"/>
              <w:bottom w:val="nil"/>
            </w:tcBorders>
            <w:vAlign w:val="center"/>
          </w:tcPr>
          <w:p w14:paraId="522D76CE" w14:textId="7FCE43E8" w:rsidR="002848B3" w:rsidRPr="003C0E55" w:rsidRDefault="006907A3" w:rsidP="005E3AD6">
            <w:pPr>
              <w:pStyle w:val="afff5"/>
              <w:rPr>
                <w:rFonts w:cs="Times New Roman"/>
                <w:szCs w:val="21"/>
              </w:rPr>
            </w:pPr>
            <w:r w:rsidRPr="003C0E55">
              <w:rPr>
                <w:rFonts w:cs="Times New Roman"/>
                <w:szCs w:val="21"/>
              </w:rPr>
              <w:t>Coefficient of water conversion between membrane and liquid state</w:t>
            </w:r>
          </w:p>
        </w:tc>
        <w:tc>
          <w:tcPr>
            <w:tcW w:w="2551" w:type="dxa"/>
            <w:tcBorders>
              <w:top w:val="nil"/>
              <w:bottom w:val="nil"/>
            </w:tcBorders>
            <w:vAlign w:val="center"/>
          </w:tcPr>
          <w:p w14:paraId="3533ACA1" w14:textId="7A3FEB9D" w:rsidR="002848B3" w:rsidRPr="003C0E55" w:rsidRDefault="00115D45" w:rsidP="005E3AD6">
            <w:pPr>
              <w:pStyle w:val="afff5"/>
              <w:rPr>
                <w:rFonts w:cs="Times New Roman"/>
                <w:szCs w:val="21"/>
              </w:rPr>
            </w:pPr>
            <w:r w:rsidRPr="003C0E55">
              <w:rPr>
                <w:rFonts w:cs="Times New Roman"/>
                <w:szCs w:val="21"/>
              </w:rPr>
              <w:t>1.3 s</w:t>
            </w:r>
            <w:r w:rsidRPr="003C0E55">
              <w:rPr>
                <w:rFonts w:cs="Times New Roman"/>
                <w:szCs w:val="21"/>
                <w:vertAlign w:val="superscript"/>
              </w:rPr>
              <w:t>-1</w:t>
            </w:r>
          </w:p>
        </w:tc>
      </w:tr>
      <w:tr w:rsidR="002848B3" w:rsidRPr="003C0E55" w14:paraId="346612C1" w14:textId="77777777" w:rsidTr="005E3AD6">
        <w:tc>
          <w:tcPr>
            <w:tcW w:w="1843" w:type="dxa"/>
            <w:tcBorders>
              <w:top w:val="nil"/>
              <w:bottom w:val="nil"/>
            </w:tcBorders>
            <w:vAlign w:val="center"/>
          </w:tcPr>
          <w:p w14:paraId="343DC5AC" w14:textId="77777777" w:rsidR="002848B3" w:rsidRPr="003C0E55" w:rsidRDefault="00000000" w:rsidP="005E3AD6">
            <w:pPr>
              <w:pStyle w:val="afff5"/>
              <w:rPr>
                <w:rFonts w:cs="Times New Roman"/>
                <w:i/>
                <w:szCs w:val="21"/>
              </w:rPr>
            </w:pPr>
            <m:oMathPara>
              <m:oMath>
                <m:sSup>
                  <m:sSupPr>
                    <m:ctrlPr>
                      <w:rPr>
                        <w:rFonts w:ascii="Cambria Math" w:hAnsi="Cambria Math" w:cs="Times New Roman"/>
                        <w:i/>
                        <w:szCs w:val="21"/>
                      </w:rPr>
                    </m:ctrlPr>
                  </m:sSupPr>
                  <m:e>
                    <m:r>
                      <m:rPr>
                        <m:sty m:val="bi"/>
                      </m:rPr>
                      <w:rPr>
                        <w:rFonts w:ascii="Cambria Math" w:hAnsi="Cambria Math" w:cs="Times New Roman"/>
                        <w:szCs w:val="21"/>
                      </w:rPr>
                      <m:t>K</m:t>
                    </m:r>
                  </m:e>
                  <m:sup>
                    <m:r>
                      <m:rPr>
                        <m:sty m:val="bi"/>
                      </m:rPr>
                      <w:rPr>
                        <w:rFonts w:ascii="Cambria Math" w:hAnsi="Cambria Math" w:cs="Times New Roman"/>
                        <w:szCs w:val="21"/>
                      </w:rPr>
                      <m:t>ca,gdl</m:t>
                    </m:r>
                  </m:sup>
                </m:sSup>
              </m:oMath>
            </m:oMathPara>
          </w:p>
        </w:tc>
        <w:tc>
          <w:tcPr>
            <w:tcW w:w="4394" w:type="dxa"/>
            <w:tcBorders>
              <w:top w:val="nil"/>
              <w:bottom w:val="nil"/>
            </w:tcBorders>
            <w:vAlign w:val="center"/>
          </w:tcPr>
          <w:p w14:paraId="40D52064" w14:textId="312EC808" w:rsidR="002848B3" w:rsidRPr="003C0E55" w:rsidRDefault="004154B2" w:rsidP="005E3AD6">
            <w:pPr>
              <w:pStyle w:val="afff5"/>
              <w:rPr>
                <w:rFonts w:cs="Times New Roman"/>
                <w:szCs w:val="21"/>
              </w:rPr>
            </w:pPr>
            <w:r w:rsidRPr="003C0E55">
              <w:rPr>
                <w:rFonts w:cs="Times New Roman"/>
                <w:szCs w:val="21"/>
              </w:rPr>
              <w:t>Permeability of the cathode gas diffusion layer</w:t>
            </w:r>
          </w:p>
        </w:tc>
        <w:tc>
          <w:tcPr>
            <w:tcW w:w="2551" w:type="dxa"/>
            <w:tcBorders>
              <w:top w:val="nil"/>
              <w:bottom w:val="nil"/>
            </w:tcBorders>
            <w:vAlign w:val="center"/>
          </w:tcPr>
          <w:p w14:paraId="4B486C0D" w14:textId="06586F0B" w:rsidR="002848B3" w:rsidRPr="003C0E55" w:rsidRDefault="00EF093D" w:rsidP="005E3AD6">
            <w:pPr>
              <w:pStyle w:val="afff5"/>
              <w:rPr>
                <w:rFonts w:cs="Times New Roman"/>
                <w:szCs w:val="21"/>
              </w:rPr>
            </w:pPr>
            <w:r w:rsidRPr="003C0E55">
              <w:rPr>
                <w:rFonts w:cs="Times New Roman"/>
                <w:szCs w:val="21"/>
              </w:rPr>
              <w:t>10</w:t>
            </w:r>
            <w:r w:rsidR="006916E6" w:rsidRPr="003C0E55">
              <w:rPr>
                <w:rFonts w:cs="Times New Roman"/>
                <w:szCs w:val="21"/>
                <w:vertAlign w:val="superscript"/>
              </w:rPr>
              <w:t>-12</w:t>
            </w:r>
            <w:r w:rsidRPr="003C0E55">
              <w:rPr>
                <w:rFonts w:cs="Times New Roman"/>
                <w:szCs w:val="21"/>
              </w:rPr>
              <w:t xml:space="preserve"> m</w:t>
            </w:r>
            <w:r w:rsidRPr="003C0E55">
              <w:rPr>
                <w:rFonts w:cs="Times New Roman"/>
                <w:szCs w:val="21"/>
                <w:vertAlign w:val="superscript"/>
              </w:rPr>
              <w:t>2</w:t>
            </w:r>
          </w:p>
        </w:tc>
      </w:tr>
      <w:tr w:rsidR="002848B3" w:rsidRPr="003C0E55" w14:paraId="5485A671" w14:textId="77777777" w:rsidTr="005E3AD6">
        <w:tc>
          <w:tcPr>
            <w:tcW w:w="1843" w:type="dxa"/>
            <w:tcBorders>
              <w:top w:val="nil"/>
              <w:bottom w:val="nil"/>
            </w:tcBorders>
            <w:vAlign w:val="center"/>
          </w:tcPr>
          <w:p w14:paraId="4AEA3C65" w14:textId="77777777" w:rsidR="002848B3" w:rsidRPr="003C0E55" w:rsidRDefault="00000000" w:rsidP="005E3AD6">
            <w:pPr>
              <w:pStyle w:val="afff5"/>
              <w:rPr>
                <w:rFonts w:cs="Times New Roman"/>
                <w:i/>
                <w:szCs w:val="21"/>
              </w:rPr>
            </w:pPr>
            <m:oMathPara>
              <m:oMath>
                <m:sSup>
                  <m:sSupPr>
                    <m:ctrlPr>
                      <w:rPr>
                        <w:rFonts w:ascii="Cambria Math" w:hAnsi="Cambria Math" w:cs="Times New Roman"/>
                        <w:i/>
                        <w:szCs w:val="21"/>
                      </w:rPr>
                    </m:ctrlPr>
                  </m:sSupPr>
                  <m:e>
                    <m:r>
                      <m:rPr>
                        <m:sty m:val="bi"/>
                      </m:rPr>
                      <w:rPr>
                        <w:rFonts w:ascii="Cambria Math" w:hAnsi="Cambria Math" w:cs="Times New Roman"/>
                        <w:szCs w:val="21"/>
                      </w:rPr>
                      <m:t>K</m:t>
                    </m:r>
                  </m:e>
                  <m:sup>
                    <m:r>
                      <m:rPr>
                        <m:sty m:val="bi"/>
                      </m:rPr>
                      <w:rPr>
                        <w:rFonts w:ascii="Cambria Math" w:hAnsi="Cambria Math" w:cs="Times New Roman"/>
                        <w:szCs w:val="21"/>
                      </w:rPr>
                      <m:t>ca,cl</m:t>
                    </m:r>
                  </m:sup>
                </m:sSup>
              </m:oMath>
            </m:oMathPara>
          </w:p>
        </w:tc>
        <w:tc>
          <w:tcPr>
            <w:tcW w:w="4394" w:type="dxa"/>
            <w:tcBorders>
              <w:top w:val="nil"/>
              <w:bottom w:val="nil"/>
            </w:tcBorders>
            <w:vAlign w:val="center"/>
          </w:tcPr>
          <w:p w14:paraId="171BD712" w14:textId="6ABCAF46" w:rsidR="002848B3" w:rsidRPr="003C0E55" w:rsidRDefault="00900959" w:rsidP="005E3AD6">
            <w:pPr>
              <w:pStyle w:val="afff5"/>
              <w:rPr>
                <w:rFonts w:cs="Times New Roman"/>
                <w:szCs w:val="21"/>
              </w:rPr>
            </w:pPr>
            <w:r w:rsidRPr="003C0E55">
              <w:rPr>
                <w:rFonts w:cs="Times New Roman"/>
                <w:szCs w:val="21"/>
              </w:rPr>
              <w:t>Permeability of the cathode catalyst layer</w:t>
            </w:r>
          </w:p>
        </w:tc>
        <w:tc>
          <w:tcPr>
            <w:tcW w:w="2551" w:type="dxa"/>
            <w:tcBorders>
              <w:top w:val="nil"/>
              <w:bottom w:val="nil"/>
            </w:tcBorders>
            <w:vAlign w:val="center"/>
          </w:tcPr>
          <w:p w14:paraId="221681FE" w14:textId="4DC42BCF" w:rsidR="002848B3" w:rsidRPr="003C0E55" w:rsidRDefault="009500CF" w:rsidP="005E3AD6">
            <w:pPr>
              <w:pStyle w:val="afff5"/>
              <w:rPr>
                <w:rFonts w:cs="Times New Roman"/>
                <w:szCs w:val="21"/>
              </w:rPr>
            </w:pPr>
            <w:r w:rsidRPr="003C0E55">
              <w:rPr>
                <w:rFonts w:cs="Times New Roman"/>
                <w:szCs w:val="21"/>
              </w:rPr>
              <w:t>10</w:t>
            </w:r>
            <w:r w:rsidR="004755B5" w:rsidRPr="003C0E55">
              <w:rPr>
                <w:rFonts w:cs="Times New Roman"/>
                <w:szCs w:val="21"/>
                <w:vertAlign w:val="superscript"/>
              </w:rPr>
              <w:t>-</w:t>
            </w:r>
            <w:r w:rsidR="006916E6" w:rsidRPr="003C0E55">
              <w:rPr>
                <w:rFonts w:cs="Times New Roman"/>
                <w:szCs w:val="21"/>
                <w:vertAlign w:val="superscript"/>
              </w:rPr>
              <w:t>13</w:t>
            </w:r>
            <w:r w:rsidRPr="003C0E55">
              <w:rPr>
                <w:rFonts w:cs="Times New Roman"/>
                <w:szCs w:val="21"/>
              </w:rPr>
              <w:t xml:space="preserve"> m</w:t>
            </w:r>
            <w:r w:rsidRPr="003C0E55">
              <w:rPr>
                <w:rFonts w:cs="Times New Roman"/>
                <w:szCs w:val="21"/>
                <w:vertAlign w:val="superscript"/>
              </w:rPr>
              <w:t>2</w:t>
            </w:r>
          </w:p>
        </w:tc>
      </w:tr>
      <w:tr w:rsidR="002848B3" w:rsidRPr="003C0E55" w14:paraId="54D9BB7E" w14:textId="77777777" w:rsidTr="005E3AD6">
        <w:tc>
          <w:tcPr>
            <w:tcW w:w="1843" w:type="dxa"/>
            <w:tcBorders>
              <w:top w:val="nil"/>
              <w:bottom w:val="nil"/>
            </w:tcBorders>
            <w:vAlign w:val="center"/>
          </w:tcPr>
          <w:p w14:paraId="264F2D98" w14:textId="77777777" w:rsidR="002848B3" w:rsidRPr="003C0E55" w:rsidRDefault="00000000" w:rsidP="005E3AD6">
            <w:pPr>
              <w:pStyle w:val="afff5"/>
              <w:rPr>
                <w:rFonts w:cs="Times New Roman"/>
                <w:i/>
                <w:szCs w:val="21"/>
              </w:rPr>
            </w:pPr>
            <m:oMathPara>
              <m:oMath>
                <m:sSup>
                  <m:sSupPr>
                    <m:ctrlPr>
                      <w:rPr>
                        <w:rFonts w:ascii="Cambria Math" w:hAnsi="Cambria Math" w:cs="Times New Roman"/>
                        <w:i/>
                        <w:szCs w:val="21"/>
                      </w:rPr>
                    </m:ctrlPr>
                  </m:sSupPr>
                  <m:e>
                    <m:r>
                      <m:rPr>
                        <m:sty m:val="bi"/>
                      </m:rPr>
                      <w:rPr>
                        <w:rFonts w:ascii="Cambria Math" w:hAnsi="Cambria Math" w:cs="Times New Roman"/>
                        <w:szCs w:val="21"/>
                      </w:rPr>
                      <m:t>ε</m:t>
                    </m:r>
                  </m:e>
                  <m:sup>
                    <m:r>
                      <m:rPr>
                        <m:sty m:val="bi"/>
                      </m:rPr>
                      <w:rPr>
                        <w:rFonts w:ascii="Cambria Math" w:hAnsi="Cambria Math" w:cs="Times New Roman"/>
                        <w:szCs w:val="21"/>
                      </w:rPr>
                      <m:t>ca,gdl</m:t>
                    </m:r>
                  </m:sup>
                </m:sSup>
              </m:oMath>
            </m:oMathPara>
          </w:p>
        </w:tc>
        <w:tc>
          <w:tcPr>
            <w:tcW w:w="4394" w:type="dxa"/>
            <w:tcBorders>
              <w:top w:val="nil"/>
              <w:bottom w:val="nil"/>
            </w:tcBorders>
            <w:vAlign w:val="center"/>
          </w:tcPr>
          <w:p w14:paraId="4694F350" w14:textId="639CFE7F" w:rsidR="002848B3" w:rsidRPr="003C0E55" w:rsidRDefault="00E8601E" w:rsidP="005E3AD6">
            <w:pPr>
              <w:pStyle w:val="afff5"/>
              <w:rPr>
                <w:rFonts w:cs="Times New Roman"/>
                <w:szCs w:val="21"/>
              </w:rPr>
            </w:pPr>
            <w:r w:rsidRPr="003C0E55">
              <w:rPr>
                <w:rFonts w:cs="Times New Roman"/>
                <w:szCs w:val="21"/>
              </w:rPr>
              <w:t>Porosity of the cathode gas diffusion layer</w:t>
            </w:r>
          </w:p>
        </w:tc>
        <w:tc>
          <w:tcPr>
            <w:tcW w:w="2551" w:type="dxa"/>
            <w:tcBorders>
              <w:top w:val="nil"/>
              <w:bottom w:val="nil"/>
            </w:tcBorders>
            <w:vAlign w:val="center"/>
          </w:tcPr>
          <w:p w14:paraId="5B472EC2" w14:textId="5C7D7479" w:rsidR="002848B3" w:rsidRPr="003C0E55" w:rsidRDefault="00265D98" w:rsidP="005E3AD6">
            <w:pPr>
              <w:pStyle w:val="afff5"/>
              <w:rPr>
                <w:rFonts w:cs="Times New Roman"/>
                <w:szCs w:val="21"/>
              </w:rPr>
            </w:pPr>
            <w:r w:rsidRPr="003C0E55">
              <w:rPr>
                <w:rFonts w:cs="Times New Roman"/>
                <w:szCs w:val="21"/>
              </w:rPr>
              <w:t>&gt;</w:t>
            </w:r>
            <w:r w:rsidR="00C24C50" w:rsidRPr="003C0E55">
              <w:rPr>
                <w:rFonts w:cs="Times New Roman"/>
                <w:szCs w:val="21"/>
              </w:rPr>
              <w:t xml:space="preserve"> </w:t>
            </w:r>
            <w:r w:rsidRPr="003C0E55">
              <w:rPr>
                <w:rFonts w:cs="Times New Roman"/>
                <w:szCs w:val="21"/>
              </w:rPr>
              <w:t>0.5</w:t>
            </w:r>
          </w:p>
        </w:tc>
      </w:tr>
      <w:tr w:rsidR="002848B3" w:rsidRPr="003C0E55" w14:paraId="340B15CF" w14:textId="77777777" w:rsidTr="005E3AD6">
        <w:tc>
          <w:tcPr>
            <w:tcW w:w="1843" w:type="dxa"/>
            <w:tcBorders>
              <w:top w:val="nil"/>
              <w:bottom w:val="nil"/>
            </w:tcBorders>
            <w:vAlign w:val="center"/>
          </w:tcPr>
          <w:p w14:paraId="3FFAA3A5" w14:textId="77777777" w:rsidR="002848B3" w:rsidRPr="003C0E55" w:rsidRDefault="00000000" w:rsidP="005E3AD6">
            <w:pPr>
              <w:pStyle w:val="afff5"/>
              <w:rPr>
                <w:rFonts w:cs="Times New Roman"/>
                <w:i/>
                <w:szCs w:val="21"/>
              </w:rPr>
            </w:pPr>
            <m:oMathPara>
              <m:oMath>
                <m:sSup>
                  <m:sSupPr>
                    <m:ctrlPr>
                      <w:rPr>
                        <w:rFonts w:ascii="Cambria Math" w:hAnsi="Cambria Math" w:cs="Times New Roman"/>
                        <w:i/>
                        <w:szCs w:val="21"/>
                      </w:rPr>
                    </m:ctrlPr>
                  </m:sSupPr>
                  <m:e>
                    <m:r>
                      <m:rPr>
                        <m:sty m:val="bi"/>
                      </m:rPr>
                      <w:rPr>
                        <w:rFonts w:ascii="Cambria Math" w:hAnsi="Cambria Math" w:cs="Times New Roman"/>
                        <w:szCs w:val="21"/>
                      </w:rPr>
                      <m:t>ε</m:t>
                    </m:r>
                  </m:e>
                  <m:sup>
                    <m:r>
                      <m:rPr>
                        <m:sty m:val="bi"/>
                      </m:rPr>
                      <w:rPr>
                        <w:rFonts w:ascii="Cambria Math" w:hAnsi="Cambria Math" w:cs="Times New Roman"/>
                        <w:szCs w:val="21"/>
                      </w:rPr>
                      <m:t>ca,cl</m:t>
                    </m:r>
                  </m:sup>
                </m:sSup>
              </m:oMath>
            </m:oMathPara>
          </w:p>
        </w:tc>
        <w:tc>
          <w:tcPr>
            <w:tcW w:w="4394" w:type="dxa"/>
            <w:tcBorders>
              <w:top w:val="nil"/>
              <w:bottom w:val="nil"/>
            </w:tcBorders>
            <w:vAlign w:val="center"/>
          </w:tcPr>
          <w:p w14:paraId="0D64C6BD" w14:textId="18DC47D3" w:rsidR="002848B3" w:rsidRPr="003C0E55" w:rsidRDefault="00C86963" w:rsidP="005E3AD6">
            <w:pPr>
              <w:pStyle w:val="afff5"/>
              <w:rPr>
                <w:rFonts w:cs="Times New Roman"/>
                <w:szCs w:val="21"/>
              </w:rPr>
            </w:pPr>
            <w:r w:rsidRPr="003C0E55">
              <w:rPr>
                <w:rFonts w:cs="Times New Roman"/>
                <w:szCs w:val="21"/>
              </w:rPr>
              <w:t>Porosity of the cathode catalyst layer</w:t>
            </w:r>
          </w:p>
        </w:tc>
        <w:tc>
          <w:tcPr>
            <w:tcW w:w="2551" w:type="dxa"/>
            <w:tcBorders>
              <w:top w:val="nil"/>
              <w:bottom w:val="nil"/>
            </w:tcBorders>
            <w:vAlign w:val="center"/>
          </w:tcPr>
          <w:p w14:paraId="6E28F34F" w14:textId="0AB617F4" w:rsidR="002848B3" w:rsidRPr="003C0E55" w:rsidRDefault="00F052E3" w:rsidP="005E3AD6">
            <w:pPr>
              <w:pStyle w:val="afff5"/>
              <w:rPr>
                <w:rFonts w:cs="Times New Roman"/>
                <w:szCs w:val="21"/>
              </w:rPr>
            </w:pPr>
            <w:r w:rsidRPr="003C0E55">
              <w:rPr>
                <w:rFonts w:cs="Times New Roman"/>
                <w:szCs w:val="21"/>
              </w:rPr>
              <w:t>0.2~0.5</w:t>
            </w:r>
          </w:p>
        </w:tc>
      </w:tr>
      <w:tr w:rsidR="002848B3" w:rsidRPr="003C0E55" w14:paraId="26411DA4" w14:textId="77777777" w:rsidTr="005E3AD6">
        <w:tc>
          <w:tcPr>
            <w:tcW w:w="1843" w:type="dxa"/>
            <w:tcBorders>
              <w:top w:val="nil"/>
              <w:bottom w:val="nil"/>
            </w:tcBorders>
            <w:vAlign w:val="center"/>
          </w:tcPr>
          <w:p w14:paraId="285086A2" w14:textId="77777777" w:rsidR="002848B3" w:rsidRPr="003C0E55" w:rsidRDefault="00000000" w:rsidP="005E3AD6">
            <w:pPr>
              <w:pStyle w:val="afff5"/>
              <w:rPr>
                <w:rFonts w:cs="Times New Roman"/>
                <w:i/>
                <w:szCs w:val="21"/>
              </w:rPr>
            </w:pPr>
            <m:oMathPara>
              <m:oMath>
                <m:sSup>
                  <m:sSupPr>
                    <m:ctrlPr>
                      <w:rPr>
                        <w:rFonts w:ascii="Cambria Math" w:hAnsi="Cambria Math" w:cs="Times New Roman"/>
                        <w:i/>
                        <w:szCs w:val="21"/>
                      </w:rPr>
                    </m:ctrlPr>
                  </m:sSupPr>
                  <m:e>
                    <m:r>
                      <m:rPr>
                        <m:sty m:val="bi"/>
                      </m:rPr>
                      <w:rPr>
                        <w:rFonts w:ascii="Cambria Math" w:hAnsi="Cambria Math" w:cs="Times New Roman"/>
                        <w:szCs w:val="21"/>
                      </w:rPr>
                      <m:t>θ</m:t>
                    </m:r>
                  </m:e>
                  <m:sup>
                    <m:r>
                      <m:rPr>
                        <m:sty m:val="bi"/>
                      </m:rPr>
                      <w:rPr>
                        <w:rFonts w:ascii="Cambria Math" w:hAnsi="Cambria Math" w:cs="Times New Roman"/>
                        <w:szCs w:val="21"/>
                      </w:rPr>
                      <m:t>ca,gdl</m:t>
                    </m:r>
                  </m:sup>
                </m:sSup>
              </m:oMath>
            </m:oMathPara>
          </w:p>
        </w:tc>
        <w:tc>
          <w:tcPr>
            <w:tcW w:w="4394" w:type="dxa"/>
            <w:tcBorders>
              <w:top w:val="nil"/>
              <w:bottom w:val="nil"/>
            </w:tcBorders>
            <w:vAlign w:val="center"/>
          </w:tcPr>
          <w:p w14:paraId="3449C5ED" w14:textId="55BC1C87" w:rsidR="002848B3" w:rsidRPr="003C0E55" w:rsidRDefault="00B325A1" w:rsidP="005E3AD6">
            <w:pPr>
              <w:pStyle w:val="afff5"/>
              <w:rPr>
                <w:rFonts w:cs="Times New Roman"/>
                <w:szCs w:val="21"/>
              </w:rPr>
            </w:pPr>
            <w:r w:rsidRPr="003C0E55">
              <w:rPr>
                <w:rFonts w:cs="Times New Roman"/>
                <w:szCs w:val="21"/>
              </w:rPr>
              <w:t>Contact angle of the cathode gas diffusion layer</w:t>
            </w:r>
          </w:p>
        </w:tc>
        <w:tc>
          <w:tcPr>
            <w:tcW w:w="2551" w:type="dxa"/>
            <w:tcBorders>
              <w:top w:val="nil"/>
              <w:bottom w:val="nil"/>
            </w:tcBorders>
            <w:vAlign w:val="center"/>
          </w:tcPr>
          <w:p w14:paraId="0D3ADD1B" w14:textId="36AABE9E" w:rsidR="002848B3" w:rsidRPr="003C0E55" w:rsidRDefault="00AE1D96" w:rsidP="005E3AD6">
            <w:pPr>
              <w:pStyle w:val="afff5"/>
              <w:rPr>
                <w:rFonts w:cs="Times New Roman"/>
                <w:szCs w:val="21"/>
              </w:rPr>
            </w:pPr>
            <w:r w:rsidRPr="003C0E55">
              <w:rPr>
                <w:rFonts w:cs="Times New Roman"/>
                <w:szCs w:val="21"/>
              </w:rPr>
              <w:t>110</w:t>
            </w:r>
            <w:r w:rsidR="00E0380B" w:rsidRPr="003C0E55">
              <w:rPr>
                <w:rFonts w:cs="Times New Roman"/>
                <w:szCs w:val="21"/>
              </w:rPr>
              <w:t>º</w:t>
            </w:r>
          </w:p>
        </w:tc>
      </w:tr>
      <w:tr w:rsidR="002848B3" w:rsidRPr="003C0E55" w14:paraId="6C713575" w14:textId="77777777" w:rsidTr="005E3AD6">
        <w:tc>
          <w:tcPr>
            <w:tcW w:w="1843" w:type="dxa"/>
            <w:tcBorders>
              <w:top w:val="nil"/>
              <w:bottom w:val="nil"/>
            </w:tcBorders>
            <w:vAlign w:val="center"/>
          </w:tcPr>
          <w:p w14:paraId="2B1AE556" w14:textId="77777777" w:rsidR="002848B3" w:rsidRPr="003C0E55" w:rsidRDefault="00000000" w:rsidP="005E3AD6">
            <w:pPr>
              <w:pStyle w:val="afff5"/>
              <w:rPr>
                <w:rFonts w:cs="Times New Roman"/>
                <w:i/>
                <w:szCs w:val="21"/>
              </w:rPr>
            </w:pPr>
            <m:oMathPara>
              <m:oMath>
                <m:sSup>
                  <m:sSupPr>
                    <m:ctrlPr>
                      <w:rPr>
                        <w:rFonts w:ascii="Cambria Math" w:hAnsi="Cambria Math" w:cs="Times New Roman"/>
                        <w:i/>
                        <w:szCs w:val="21"/>
                      </w:rPr>
                    </m:ctrlPr>
                  </m:sSupPr>
                  <m:e>
                    <m:r>
                      <m:rPr>
                        <m:sty m:val="bi"/>
                      </m:rPr>
                      <w:rPr>
                        <w:rFonts w:ascii="Cambria Math" w:hAnsi="Cambria Math" w:cs="Times New Roman"/>
                        <w:szCs w:val="21"/>
                      </w:rPr>
                      <m:t>θ</m:t>
                    </m:r>
                  </m:e>
                  <m:sup>
                    <m:r>
                      <m:rPr>
                        <m:sty m:val="bi"/>
                      </m:rPr>
                      <w:rPr>
                        <w:rFonts w:ascii="Cambria Math" w:hAnsi="Cambria Math" w:cs="Times New Roman"/>
                        <w:szCs w:val="21"/>
                      </w:rPr>
                      <m:t>ca,gdl</m:t>
                    </m:r>
                  </m:sup>
                </m:sSup>
              </m:oMath>
            </m:oMathPara>
          </w:p>
        </w:tc>
        <w:tc>
          <w:tcPr>
            <w:tcW w:w="4394" w:type="dxa"/>
            <w:tcBorders>
              <w:top w:val="nil"/>
              <w:bottom w:val="nil"/>
            </w:tcBorders>
            <w:vAlign w:val="center"/>
          </w:tcPr>
          <w:p w14:paraId="41DCD608" w14:textId="2C9F4DB2" w:rsidR="002848B3" w:rsidRPr="003C0E55" w:rsidRDefault="00EA3A4B" w:rsidP="005E3AD6">
            <w:pPr>
              <w:pStyle w:val="afff5"/>
              <w:rPr>
                <w:rFonts w:cs="Times New Roman"/>
                <w:szCs w:val="21"/>
              </w:rPr>
            </w:pPr>
            <w:r w:rsidRPr="003C0E55">
              <w:rPr>
                <w:rFonts w:cs="Times New Roman"/>
                <w:szCs w:val="21"/>
              </w:rPr>
              <w:t>Contact angle of the cathode catalyst layer</w:t>
            </w:r>
          </w:p>
        </w:tc>
        <w:tc>
          <w:tcPr>
            <w:tcW w:w="2551" w:type="dxa"/>
            <w:tcBorders>
              <w:top w:val="nil"/>
              <w:bottom w:val="nil"/>
            </w:tcBorders>
            <w:vAlign w:val="center"/>
          </w:tcPr>
          <w:p w14:paraId="500BB6D0" w14:textId="4F5F8538" w:rsidR="002848B3" w:rsidRPr="003C0E55" w:rsidRDefault="009D26E7" w:rsidP="005E3AD6">
            <w:pPr>
              <w:pStyle w:val="afff5"/>
              <w:rPr>
                <w:rFonts w:cs="Times New Roman"/>
                <w:szCs w:val="21"/>
              </w:rPr>
            </w:pPr>
            <w:r w:rsidRPr="003C0E55">
              <w:rPr>
                <w:rFonts w:cs="Times New Roman"/>
                <w:szCs w:val="21"/>
              </w:rPr>
              <w:t>110</w:t>
            </w:r>
            <w:r w:rsidR="008246AD" w:rsidRPr="003C0E55">
              <w:rPr>
                <w:rFonts w:cs="Times New Roman"/>
                <w:szCs w:val="21"/>
              </w:rPr>
              <w:t>º</w:t>
            </w:r>
          </w:p>
        </w:tc>
      </w:tr>
      <w:tr w:rsidR="002848B3" w:rsidRPr="003C0E55" w14:paraId="2201D09C" w14:textId="77777777" w:rsidTr="005E3AD6">
        <w:tc>
          <w:tcPr>
            <w:tcW w:w="1843" w:type="dxa"/>
            <w:tcBorders>
              <w:top w:val="nil"/>
              <w:bottom w:val="nil"/>
            </w:tcBorders>
            <w:vAlign w:val="center"/>
          </w:tcPr>
          <w:p w14:paraId="4E1CB8EC" w14:textId="77777777" w:rsidR="002848B3" w:rsidRPr="003C0E55" w:rsidRDefault="00000000" w:rsidP="005E3AD6">
            <w:pPr>
              <w:pStyle w:val="afff5"/>
              <w:rPr>
                <w:rFonts w:cs="Times New Roman"/>
                <w:i/>
                <w:szCs w:val="21"/>
              </w:rPr>
            </w:pPr>
            <m:oMathPara>
              <m:oMath>
                <m:sSubSup>
                  <m:sSubSupPr>
                    <m:ctrlPr>
                      <w:rPr>
                        <w:rFonts w:ascii="Cambria Math" w:hAnsi="Cambria Math" w:cs="Times New Roman"/>
                        <w:i/>
                        <w:szCs w:val="21"/>
                      </w:rPr>
                    </m:ctrlPr>
                  </m:sSubSupPr>
                  <m:e>
                    <m:r>
                      <m:rPr>
                        <m:sty m:val="bi"/>
                      </m:rPr>
                      <w:rPr>
                        <w:rFonts w:ascii="Cambria Math" w:hAnsi="Cambria Math" w:cs="Times New Roman"/>
                        <w:szCs w:val="21"/>
                      </w:rPr>
                      <m:t>P</m:t>
                    </m:r>
                  </m:e>
                  <m:sub>
                    <m:r>
                      <m:rPr>
                        <m:sty m:val="bi"/>
                      </m:rPr>
                      <w:rPr>
                        <w:rFonts w:ascii="Cambria Math" w:hAnsi="Cambria Math" w:cs="Times New Roman"/>
                        <w:szCs w:val="21"/>
                      </w:rPr>
                      <m:t>mem</m:t>
                    </m:r>
                  </m:sub>
                  <m:sup>
                    <m:r>
                      <m:rPr>
                        <m:sty m:val="bi"/>
                      </m:rPr>
                      <w:rPr>
                        <w:rFonts w:ascii="Cambria Math" w:hAnsi="Cambria Math" w:cs="Times New Roman"/>
                        <w:szCs w:val="21"/>
                      </w:rPr>
                      <m:t>ca,cl</m:t>
                    </m:r>
                  </m:sup>
                </m:sSubSup>
              </m:oMath>
            </m:oMathPara>
          </w:p>
        </w:tc>
        <w:tc>
          <w:tcPr>
            <w:tcW w:w="4394" w:type="dxa"/>
            <w:tcBorders>
              <w:top w:val="nil"/>
              <w:bottom w:val="nil"/>
            </w:tcBorders>
            <w:vAlign w:val="center"/>
          </w:tcPr>
          <w:p w14:paraId="3EEF1378" w14:textId="767479A8" w:rsidR="002848B3" w:rsidRPr="003C0E55" w:rsidRDefault="0070286B" w:rsidP="005E3AD6">
            <w:pPr>
              <w:pStyle w:val="afff5"/>
              <w:rPr>
                <w:rFonts w:cs="Times New Roman"/>
                <w:szCs w:val="21"/>
              </w:rPr>
            </w:pPr>
            <w:r w:rsidRPr="003C0E55">
              <w:rPr>
                <w:rFonts w:cs="Times New Roman"/>
                <w:szCs w:val="21"/>
              </w:rPr>
              <w:t>Proportion of the cathode catalyst layer film</w:t>
            </w:r>
          </w:p>
        </w:tc>
        <w:tc>
          <w:tcPr>
            <w:tcW w:w="2551" w:type="dxa"/>
            <w:tcBorders>
              <w:top w:val="nil"/>
              <w:bottom w:val="nil"/>
            </w:tcBorders>
            <w:vAlign w:val="center"/>
          </w:tcPr>
          <w:p w14:paraId="74CAC559" w14:textId="180AAFC6" w:rsidR="002848B3" w:rsidRPr="003C0E55" w:rsidRDefault="002848B3" w:rsidP="005E3AD6">
            <w:pPr>
              <w:pStyle w:val="afff5"/>
              <w:rPr>
                <w:rFonts w:cs="Times New Roman"/>
                <w:szCs w:val="21"/>
              </w:rPr>
            </w:pPr>
            <w:r w:rsidRPr="003C0E55">
              <w:rPr>
                <w:rFonts w:cs="Times New Roman"/>
                <w:szCs w:val="21"/>
              </w:rPr>
              <w:t>0.2~0.4</w:t>
            </w:r>
          </w:p>
        </w:tc>
      </w:tr>
      <w:tr w:rsidR="002848B3" w:rsidRPr="003C0E55" w14:paraId="4CB555D6" w14:textId="77777777" w:rsidTr="005E3AD6">
        <w:tc>
          <w:tcPr>
            <w:tcW w:w="1843" w:type="dxa"/>
            <w:tcBorders>
              <w:top w:val="nil"/>
              <w:bottom w:val="nil"/>
            </w:tcBorders>
            <w:vAlign w:val="center"/>
          </w:tcPr>
          <w:p w14:paraId="3AACAC17" w14:textId="77777777" w:rsidR="002848B3" w:rsidRPr="003C0E55" w:rsidRDefault="00000000" w:rsidP="005E3AD6">
            <w:pPr>
              <w:pStyle w:val="afff5"/>
              <w:rPr>
                <w:rFonts w:cs="Times New Roman"/>
                <w:i/>
                <w:szCs w:val="21"/>
              </w:rPr>
            </w:pPr>
            <m:oMathPara>
              <m:oMath>
                <m:sSub>
                  <m:sSubPr>
                    <m:ctrlPr>
                      <w:rPr>
                        <w:rFonts w:ascii="Cambria Math" w:hAnsi="Cambria Math" w:cs="Times New Roman"/>
                        <w:i/>
                        <w:szCs w:val="21"/>
                      </w:rPr>
                    </m:ctrlPr>
                  </m:sSubPr>
                  <m:e>
                    <m:r>
                      <m:rPr>
                        <m:sty m:val="bi"/>
                      </m:rPr>
                      <w:rPr>
                        <w:rFonts w:ascii="Cambria Math" w:hAnsi="Cambria Math" w:cs="Times New Roman"/>
                        <w:szCs w:val="21"/>
                      </w:rPr>
                      <m:t>M</m:t>
                    </m:r>
                  </m:e>
                  <m:sub>
                    <m:r>
                      <m:rPr>
                        <m:sty m:val="bi"/>
                      </m:rPr>
                      <w:rPr>
                        <w:rFonts w:ascii="Cambria Math" w:hAnsi="Cambria Math" w:cs="Times New Roman"/>
                        <w:szCs w:val="21"/>
                      </w:rPr>
                      <m:t>dmem/</m:t>
                    </m:r>
                    <m:sSubSup>
                      <m:sSubSupPr>
                        <m:ctrlPr>
                          <w:rPr>
                            <w:rFonts w:ascii="Cambria Math" w:hAnsi="Cambria Math" w:cs="Times New Roman"/>
                            <w:i/>
                            <w:szCs w:val="21"/>
                          </w:rPr>
                        </m:ctrlPr>
                      </m:sSubSupPr>
                      <m:e>
                        <m:r>
                          <m:rPr>
                            <m:sty m:val="bi"/>
                          </m:rPr>
                          <w:rPr>
                            <w:rFonts w:ascii="Cambria Math" w:hAnsi="Cambria Math" w:cs="Times New Roman"/>
                            <w:szCs w:val="21"/>
                          </w:rPr>
                          <m:t>SO</m:t>
                        </m:r>
                      </m:e>
                      <m:sub>
                        <m:r>
                          <m:rPr>
                            <m:sty m:val="bi"/>
                          </m:rPr>
                          <w:rPr>
                            <w:rFonts w:ascii="Cambria Math" w:hAnsi="Cambria Math" w:cs="Times New Roman"/>
                            <w:szCs w:val="21"/>
                          </w:rPr>
                          <m:t>3</m:t>
                        </m:r>
                      </m:sub>
                      <m:sup>
                        <m:r>
                          <m:rPr>
                            <m:sty m:val="bi"/>
                          </m:rPr>
                          <w:rPr>
                            <w:rFonts w:ascii="Cambria Math" w:hAnsi="Cambria Math" w:cs="Times New Roman"/>
                            <w:szCs w:val="21"/>
                          </w:rPr>
                          <m:t>-</m:t>
                        </m:r>
                      </m:sup>
                    </m:sSubSup>
                  </m:sub>
                </m:sSub>
              </m:oMath>
            </m:oMathPara>
          </w:p>
        </w:tc>
        <w:tc>
          <w:tcPr>
            <w:tcW w:w="4394" w:type="dxa"/>
            <w:tcBorders>
              <w:top w:val="nil"/>
              <w:bottom w:val="nil"/>
            </w:tcBorders>
            <w:vAlign w:val="center"/>
          </w:tcPr>
          <w:p w14:paraId="0D52C9C5" w14:textId="785E8F1A" w:rsidR="002848B3" w:rsidRPr="003C0E55" w:rsidRDefault="007911B0" w:rsidP="005E3AD6">
            <w:pPr>
              <w:pStyle w:val="afff5"/>
              <w:rPr>
                <w:rFonts w:cs="Times New Roman"/>
                <w:szCs w:val="21"/>
              </w:rPr>
            </w:pPr>
            <w:r w:rsidRPr="003C0E55">
              <w:rPr>
                <w:rFonts w:cs="Times New Roman"/>
                <w:szCs w:val="21"/>
              </w:rPr>
              <w:t>The mass of the dry film corresponding to 1mol sulfonic acid group</w:t>
            </w:r>
          </w:p>
        </w:tc>
        <w:tc>
          <w:tcPr>
            <w:tcW w:w="2551" w:type="dxa"/>
            <w:tcBorders>
              <w:top w:val="nil"/>
              <w:bottom w:val="nil"/>
            </w:tcBorders>
            <w:vAlign w:val="center"/>
          </w:tcPr>
          <w:p w14:paraId="3C13551F" w14:textId="1F11E874" w:rsidR="002848B3" w:rsidRPr="003C0E55" w:rsidRDefault="009D26E7" w:rsidP="005E3AD6">
            <w:pPr>
              <w:pStyle w:val="afff5"/>
              <w:rPr>
                <w:rFonts w:cs="Times New Roman"/>
                <w:szCs w:val="21"/>
              </w:rPr>
            </w:pPr>
            <w:r w:rsidRPr="003C0E55">
              <w:rPr>
                <w:rFonts w:cs="Times New Roman"/>
                <w:szCs w:val="21"/>
              </w:rPr>
              <w:t>1100</w:t>
            </w:r>
            <w:r w:rsidR="00F532D2" w:rsidRPr="003C0E55">
              <w:rPr>
                <w:rFonts w:cs="Times New Roman"/>
                <w:szCs w:val="21"/>
              </w:rPr>
              <w:t xml:space="preserve"> </w:t>
            </w:r>
            <w:r w:rsidRPr="003C0E55">
              <w:rPr>
                <w:rFonts w:cs="Times New Roman"/>
                <w:szCs w:val="21"/>
              </w:rPr>
              <w:t>kg/kmol</w:t>
            </w:r>
          </w:p>
        </w:tc>
      </w:tr>
      <w:bookmarkStart w:id="137" w:name="_Hlk122090776"/>
      <w:tr w:rsidR="002848B3" w:rsidRPr="003C0E55" w14:paraId="2E3EF860" w14:textId="77777777" w:rsidTr="005E3AD6">
        <w:tc>
          <w:tcPr>
            <w:tcW w:w="1843" w:type="dxa"/>
            <w:tcBorders>
              <w:top w:val="nil"/>
              <w:bottom w:val="nil"/>
            </w:tcBorders>
            <w:vAlign w:val="center"/>
          </w:tcPr>
          <w:p w14:paraId="63AAC8D5" w14:textId="77777777" w:rsidR="002848B3" w:rsidRPr="003C0E55" w:rsidRDefault="00000000" w:rsidP="005E3AD6">
            <w:pPr>
              <w:pStyle w:val="afff5"/>
              <w:rPr>
                <w:rFonts w:cs="Times New Roman"/>
                <w:i/>
                <w:szCs w:val="21"/>
              </w:rPr>
            </w:pPr>
            <m:oMathPara>
              <m:oMath>
                <m:sSub>
                  <m:sSubPr>
                    <m:ctrlPr>
                      <w:rPr>
                        <w:rFonts w:ascii="Cambria Math" w:hAnsi="Cambria Math" w:cs="Times New Roman"/>
                        <w:i/>
                        <w:szCs w:val="21"/>
                      </w:rPr>
                    </m:ctrlPr>
                  </m:sSubPr>
                  <m:e>
                    <m:r>
                      <m:rPr>
                        <m:sty m:val="bi"/>
                      </m:rPr>
                      <w:rPr>
                        <w:rFonts w:ascii="Cambria Math" w:hAnsi="Cambria Math" w:cs="Times New Roman"/>
                        <w:szCs w:val="21"/>
                      </w:rPr>
                      <m:t>ρ</m:t>
                    </m:r>
                  </m:e>
                  <m:sub>
                    <m:r>
                      <m:rPr>
                        <m:sty m:val="bi"/>
                      </m:rPr>
                      <w:rPr>
                        <w:rFonts w:ascii="Cambria Math" w:hAnsi="Cambria Math" w:cs="Times New Roman"/>
                        <w:szCs w:val="21"/>
                      </w:rPr>
                      <m:t>dmem</m:t>
                    </m:r>
                  </m:sub>
                </m:sSub>
              </m:oMath>
            </m:oMathPara>
            <w:bookmarkEnd w:id="137"/>
          </w:p>
        </w:tc>
        <w:tc>
          <w:tcPr>
            <w:tcW w:w="4394" w:type="dxa"/>
            <w:tcBorders>
              <w:top w:val="nil"/>
              <w:bottom w:val="nil"/>
            </w:tcBorders>
            <w:vAlign w:val="center"/>
          </w:tcPr>
          <w:p w14:paraId="29E78845" w14:textId="71CB1012" w:rsidR="002848B3" w:rsidRPr="003C0E55" w:rsidRDefault="00254289" w:rsidP="005E3AD6">
            <w:pPr>
              <w:pStyle w:val="afff5"/>
              <w:rPr>
                <w:rFonts w:cs="Times New Roman"/>
                <w:szCs w:val="21"/>
              </w:rPr>
            </w:pPr>
            <w:r w:rsidRPr="003C0E55">
              <w:rPr>
                <w:rFonts w:cs="Times New Roman"/>
                <w:szCs w:val="21"/>
              </w:rPr>
              <w:t>Density of the dry film</w:t>
            </w:r>
          </w:p>
        </w:tc>
        <w:tc>
          <w:tcPr>
            <w:tcW w:w="2551" w:type="dxa"/>
            <w:tcBorders>
              <w:top w:val="nil"/>
              <w:bottom w:val="nil"/>
            </w:tcBorders>
            <w:vAlign w:val="center"/>
          </w:tcPr>
          <w:p w14:paraId="32638055" w14:textId="369D7C36" w:rsidR="002848B3" w:rsidRPr="003C0E55" w:rsidRDefault="003C632E" w:rsidP="005E3AD6">
            <w:pPr>
              <w:pStyle w:val="afff5"/>
              <w:rPr>
                <w:rFonts w:cs="Times New Roman"/>
                <w:szCs w:val="21"/>
              </w:rPr>
            </w:pPr>
            <w:r w:rsidRPr="003C0E55">
              <w:rPr>
                <w:rFonts w:cs="Times New Roman"/>
                <w:szCs w:val="21"/>
              </w:rPr>
              <w:t>1980</w:t>
            </w:r>
            <w:r w:rsidR="00F532D2" w:rsidRPr="003C0E55">
              <w:rPr>
                <w:rFonts w:cs="Times New Roman"/>
                <w:szCs w:val="21"/>
              </w:rPr>
              <w:t xml:space="preserve"> </w:t>
            </w:r>
            <w:r w:rsidRPr="003C0E55">
              <w:rPr>
                <w:rFonts w:cs="Times New Roman"/>
                <w:szCs w:val="21"/>
              </w:rPr>
              <w:t>kg/m</w:t>
            </w:r>
            <w:r w:rsidRPr="003C0E55">
              <w:rPr>
                <w:rFonts w:cs="Times New Roman"/>
                <w:szCs w:val="21"/>
                <w:vertAlign w:val="superscript"/>
              </w:rPr>
              <w:t>3</w:t>
            </w:r>
          </w:p>
        </w:tc>
      </w:tr>
      <w:tr w:rsidR="002848B3" w:rsidRPr="003C0E55" w14:paraId="3A852A79" w14:textId="77777777" w:rsidTr="005E3AD6">
        <w:tc>
          <w:tcPr>
            <w:tcW w:w="1843" w:type="dxa"/>
            <w:tcBorders>
              <w:top w:val="nil"/>
              <w:bottom w:val="nil"/>
            </w:tcBorders>
            <w:vAlign w:val="center"/>
          </w:tcPr>
          <w:p w14:paraId="40CB36E5" w14:textId="77777777" w:rsidR="002848B3" w:rsidRPr="003C0E55" w:rsidRDefault="00000000" w:rsidP="005E3AD6">
            <w:pPr>
              <w:pStyle w:val="afff5"/>
              <w:rPr>
                <w:rFonts w:cs="Times New Roman"/>
                <w:i/>
                <w:szCs w:val="21"/>
              </w:rPr>
            </w:pPr>
            <m:oMathPara>
              <m:oMath>
                <m:sSup>
                  <m:sSupPr>
                    <m:ctrlPr>
                      <w:rPr>
                        <w:rFonts w:ascii="Cambria Math" w:hAnsi="Cambria Math" w:cs="Times New Roman"/>
                        <w:i/>
                        <w:szCs w:val="21"/>
                      </w:rPr>
                    </m:ctrlPr>
                  </m:sSupPr>
                  <m:e>
                    <m:r>
                      <m:rPr>
                        <m:sty m:val="bi"/>
                      </m:rPr>
                      <w:rPr>
                        <w:rFonts w:ascii="Cambria Math" w:hAnsi="Cambria Math" w:cs="Times New Roman"/>
                        <w:szCs w:val="21"/>
                      </w:rPr>
                      <m:t>α</m:t>
                    </m:r>
                  </m:e>
                  <m:sup>
                    <m:r>
                      <m:rPr>
                        <m:sty m:val="bi"/>
                      </m:rPr>
                      <w:rPr>
                        <w:rFonts w:ascii="Cambria Math" w:hAnsi="Cambria Math" w:cs="Times New Roman"/>
                        <w:szCs w:val="21"/>
                      </w:rPr>
                      <m:t>ca</m:t>
                    </m:r>
                  </m:sup>
                </m:sSup>
              </m:oMath>
            </m:oMathPara>
          </w:p>
        </w:tc>
        <w:tc>
          <w:tcPr>
            <w:tcW w:w="4394" w:type="dxa"/>
            <w:tcBorders>
              <w:top w:val="nil"/>
              <w:bottom w:val="nil"/>
            </w:tcBorders>
            <w:vAlign w:val="center"/>
          </w:tcPr>
          <w:p w14:paraId="4F05B5A0" w14:textId="1634793A" w:rsidR="002848B3" w:rsidRPr="003C0E55" w:rsidRDefault="00E9316C" w:rsidP="005E3AD6">
            <w:pPr>
              <w:pStyle w:val="afff5"/>
              <w:rPr>
                <w:rFonts w:cs="Times New Roman"/>
                <w:szCs w:val="21"/>
              </w:rPr>
            </w:pPr>
            <w:r w:rsidRPr="003C0E55">
              <w:rPr>
                <w:rFonts w:cs="Times New Roman"/>
                <w:szCs w:val="21"/>
              </w:rPr>
              <w:t>Cathode charge transfer coefficient</w:t>
            </w:r>
          </w:p>
        </w:tc>
        <w:tc>
          <w:tcPr>
            <w:tcW w:w="2551" w:type="dxa"/>
            <w:tcBorders>
              <w:top w:val="nil"/>
              <w:bottom w:val="nil"/>
            </w:tcBorders>
            <w:vAlign w:val="center"/>
          </w:tcPr>
          <w:p w14:paraId="29158B13" w14:textId="21243D4D" w:rsidR="002848B3" w:rsidRPr="003C0E55" w:rsidRDefault="003C632E" w:rsidP="005E3AD6">
            <w:pPr>
              <w:pStyle w:val="afff5"/>
              <w:rPr>
                <w:rFonts w:cs="Times New Roman"/>
                <w:szCs w:val="21"/>
              </w:rPr>
            </w:pPr>
            <w:r w:rsidRPr="003C0E55">
              <w:rPr>
                <w:rFonts w:cs="Times New Roman"/>
                <w:szCs w:val="21"/>
              </w:rPr>
              <w:t>0.5</w:t>
            </w:r>
          </w:p>
        </w:tc>
      </w:tr>
      <w:tr w:rsidR="002848B3" w:rsidRPr="003C0E55" w14:paraId="61E3C205" w14:textId="77777777" w:rsidTr="005E3AD6">
        <w:tc>
          <w:tcPr>
            <w:tcW w:w="1843" w:type="dxa"/>
            <w:tcBorders>
              <w:top w:val="nil"/>
              <w:bottom w:val="nil"/>
            </w:tcBorders>
            <w:vAlign w:val="center"/>
          </w:tcPr>
          <w:p w14:paraId="21BB443E" w14:textId="77777777" w:rsidR="002848B3" w:rsidRPr="003C0E55" w:rsidRDefault="00000000" w:rsidP="005E3AD6">
            <w:pPr>
              <w:pStyle w:val="afff5"/>
              <w:rPr>
                <w:rFonts w:cs="Times New Roman"/>
                <w:i/>
                <w:szCs w:val="21"/>
              </w:rPr>
            </w:pPr>
            <m:oMathPara>
              <m:oMath>
                <m:sSubSup>
                  <m:sSubSupPr>
                    <m:ctrlPr>
                      <w:rPr>
                        <w:rFonts w:ascii="Cambria Math" w:hAnsi="Cambria Math" w:cs="Times New Roman"/>
                        <w:i/>
                        <w:szCs w:val="21"/>
                      </w:rPr>
                    </m:ctrlPr>
                  </m:sSubSupPr>
                  <m:e>
                    <m:r>
                      <m:rPr>
                        <m:sty m:val="bi"/>
                      </m:rPr>
                      <w:rPr>
                        <w:rFonts w:ascii="Cambria Math" w:hAnsi="Cambria Math" w:cs="Times New Roman"/>
                        <w:szCs w:val="21"/>
                      </w:rPr>
                      <m:t>i</m:t>
                    </m:r>
                  </m:e>
                  <m:sub>
                    <m:r>
                      <m:rPr>
                        <m:sty m:val="bi"/>
                      </m:rPr>
                      <w:rPr>
                        <w:rFonts w:ascii="Cambria Math" w:hAnsi="Cambria Math" w:cs="Times New Roman"/>
                        <w:szCs w:val="21"/>
                      </w:rPr>
                      <m:t>0</m:t>
                    </m:r>
                  </m:sub>
                  <m:sup>
                    <m:r>
                      <m:rPr>
                        <m:nor/>
                      </m:rPr>
                      <w:rPr>
                        <w:rFonts w:cs="Times New Roman"/>
                        <w:i/>
                        <w:szCs w:val="21"/>
                      </w:rPr>
                      <m:t xml:space="preserve">ref </m:t>
                    </m:r>
                  </m:sup>
                </m:sSubSup>
              </m:oMath>
            </m:oMathPara>
          </w:p>
        </w:tc>
        <w:tc>
          <w:tcPr>
            <w:tcW w:w="4394" w:type="dxa"/>
            <w:tcBorders>
              <w:top w:val="nil"/>
              <w:bottom w:val="nil"/>
            </w:tcBorders>
            <w:vAlign w:val="center"/>
          </w:tcPr>
          <w:p w14:paraId="2835C1A9" w14:textId="761B751E" w:rsidR="002848B3" w:rsidRPr="003C0E55" w:rsidRDefault="00705BAC" w:rsidP="005E3AD6">
            <w:pPr>
              <w:pStyle w:val="afff5"/>
              <w:rPr>
                <w:rFonts w:cs="Times New Roman"/>
                <w:szCs w:val="21"/>
              </w:rPr>
            </w:pPr>
            <w:r w:rsidRPr="003C0E55">
              <w:rPr>
                <w:rFonts w:cs="Times New Roman"/>
                <w:szCs w:val="21"/>
              </w:rPr>
              <w:t>Reference exchange current density</w:t>
            </w:r>
          </w:p>
        </w:tc>
        <w:tc>
          <w:tcPr>
            <w:tcW w:w="2551" w:type="dxa"/>
            <w:tcBorders>
              <w:top w:val="nil"/>
              <w:bottom w:val="nil"/>
            </w:tcBorders>
            <w:vAlign w:val="center"/>
          </w:tcPr>
          <w:p w14:paraId="315340A5" w14:textId="4C7AFB00" w:rsidR="002848B3" w:rsidRPr="003C0E55" w:rsidRDefault="001E13AE" w:rsidP="005E3AD6">
            <w:pPr>
              <w:pStyle w:val="afff5"/>
              <w:rPr>
                <w:rFonts w:cs="Times New Roman"/>
                <w:szCs w:val="21"/>
                <w:vertAlign w:val="superscript"/>
              </w:rPr>
            </w:pPr>
            <w:r w:rsidRPr="003C0E55">
              <w:rPr>
                <w:rFonts w:cs="Times New Roman"/>
                <w:szCs w:val="21"/>
              </w:rPr>
              <w:t>2.46</w:t>
            </w:r>
            <w:r w:rsidR="003D4876" w:rsidRPr="003C0E55">
              <w:rPr>
                <w:rFonts w:cs="Times New Roman"/>
                <w:szCs w:val="21"/>
              </w:rPr>
              <w:t>0</w:t>
            </w:r>
            <w:r w:rsidR="00261672" w:rsidRPr="003C0E55">
              <w:rPr>
                <w:rFonts w:cs="Times New Roman"/>
                <w:szCs w:val="21"/>
              </w:rPr>
              <w:t>×</w:t>
            </w:r>
            <w:r w:rsidR="00ED130A" w:rsidRPr="003C0E55">
              <w:rPr>
                <w:rFonts w:cs="Times New Roman"/>
                <w:szCs w:val="21"/>
              </w:rPr>
              <w:t>10</w:t>
            </w:r>
            <w:r w:rsidR="00D16517" w:rsidRPr="003C0E55">
              <w:rPr>
                <w:rFonts w:cs="Times New Roman"/>
                <w:szCs w:val="21"/>
                <w:vertAlign w:val="superscript"/>
              </w:rPr>
              <w:t>-8</w:t>
            </w:r>
            <w:r w:rsidR="00ED130A" w:rsidRPr="003C0E55">
              <w:rPr>
                <w:rFonts w:cs="Times New Roman"/>
                <w:szCs w:val="21"/>
              </w:rPr>
              <w:t xml:space="preserve"> A/cm</w:t>
            </w:r>
            <w:r w:rsidR="00E967C1" w:rsidRPr="003C0E55">
              <w:rPr>
                <w:rFonts w:cs="Times New Roman"/>
                <w:szCs w:val="21"/>
                <w:vertAlign w:val="superscript"/>
              </w:rPr>
              <w:t>2</w:t>
            </w:r>
          </w:p>
        </w:tc>
      </w:tr>
      <w:tr w:rsidR="002848B3" w:rsidRPr="003C0E55" w14:paraId="2FA24A87" w14:textId="77777777" w:rsidTr="005E3AD6">
        <w:tc>
          <w:tcPr>
            <w:tcW w:w="1843" w:type="dxa"/>
            <w:tcBorders>
              <w:top w:val="nil"/>
              <w:bottom w:val="nil"/>
            </w:tcBorders>
            <w:vAlign w:val="center"/>
          </w:tcPr>
          <w:p w14:paraId="79972FFA" w14:textId="77777777" w:rsidR="002848B3" w:rsidRPr="003C0E55" w:rsidRDefault="00000000" w:rsidP="005E3AD6">
            <w:pPr>
              <w:pStyle w:val="afff5"/>
              <w:rPr>
                <w:rFonts w:cs="Times New Roman"/>
                <w:i/>
                <w:szCs w:val="21"/>
              </w:rPr>
            </w:pPr>
            <m:oMathPara>
              <m:oMath>
                <m:sSub>
                  <m:sSubPr>
                    <m:ctrlPr>
                      <w:rPr>
                        <w:rFonts w:ascii="Cambria Math" w:hAnsi="Cambria Math" w:cs="Times New Roman"/>
                        <w:i/>
                        <w:szCs w:val="21"/>
                      </w:rPr>
                    </m:ctrlPr>
                  </m:sSubPr>
                  <m:e>
                    <m:r>
                      <m:rPr>
                        <m:sty m:val="bi"/>
                      </m:rPr>
                      <w:rPr>
                        <w:rFonts w:ascii="Cambria Math" w:hAnsi="Cambria Math" w:cs="Times New Roman"/>
                        <w:szCs w:val="21"/>
                      </w:rPr>
                      <m:t>μ</m:t>
                    </m:r>
                  </m:e>
                  <m:sub>
                    <m:r>
                      <m:rPr>
                        <m:sty m:val="bi"/>
                      </m:rPr>
                      <w:rPr>
                        <w:rFonts w:ascii="Cambria Math" w:hAnsi="Cambria Math" w:cs="Times New Roman"/>
                        <w:szCs w:val="21"/>
                      </w:rPr>
                      <m:t>air</m:t>
                    </m:r>
                  </m:sub>
                </m:sSub>
              </m:oMath>
            </m:oMathPara>
          </w:p>
        </w:tc>
        <w:tc>
          <w:tcPr>
            <w:tcW w:w="4394" w:type="dxa"/>
            <w:tcBorders>
              <w:top w:val="nil"/>
              <w:bottom w:val="nil"/>
            </w:tcBorders>
            <w:vAlign w:val="center"/>
          </w:tcPr>
          <w:p w14:paraId="381874D2" w14:textId="1668F1F1" w:rsidR="002848B3" w:rsidRPr="003C0E55" w:rsidRDefault="009009A5" w:rsidP="005E3AD6">
            <w:pPr>
              <w:pStyle w:val="afff5"/>
              <w:rPr>
                <w:rFonts w:cs="Times New Roman"/>
                <w:szCs w:val="21"/>
              </w:rPr>
            </w:pPr>
            <w:r w:rsidRPr="003C0E55">
              <w:rPr>
                <w:rFonts w:cs="Times New Roman"/>
                <w:szCs w:val="21"/>
              </w:rPr>
              <w:t>Aerodynamic viscosity</w:t>
            </w:r>
          </w:p>
        </w:tc>
        <w:tc>
          <w:tcPr>
            <w:tcW w:w="2551" w:type="dxa"/>
            <w:tcBorders>
              <w:top w:val="nil"/>
              <w:bottom w:val="nil"/>
            </w:tcBorders>
            <w:vAlign w:val="center"/>
          </w:tcPr>
          <w:p w14:paraId="1D465E74" w14:textId="7433CE8B" w:rsidR="002848B3" w:rsidRPr="003C0E55" w:rsidRDefault="00AA601B" w:rsidP="005E3AD6">
            <w:pPr>
              <w:pStyle w:val="afff5"/>
              <w:rPr>
                <w:rFonts w:cs="Times New Roman"/>
                <w:szCs w:val="21"/>
              </w:rPr>
            </w:pPr>
            <w:r w:rsidRPr="003C0E55">
              <w:rPr>
                <w:rFonts w:cs="Times New Roman"/>
                <w:szCs w:val="21"/>
              </w:rPr>
              <w:t>2.08</w:t>
            </w:r>
            <w:r w:rsidR="003D4876" w:rsidRPr="003C0E55">
              <w:rPr>
                <w:rFonts w:cs="Times New Roman"/>
                <w:szCs w:val="21"/>
              </w:rPr>
              <w:t>0</w:t>
            </w:r>
            <w:r w:rsidR="00261672" w:rsidRPr="003C0E55">
              <w:rPr>
                <w:rFonts w:cs="Times New Roman"/>
                <w:szCs w:val="21"/>
              </w:rPr>
              <w:t>×</w:t>
            </w:r>
            <w:r w:rsidRPr="003C0E55">
              <w:rPr>
                <w:rFonts w:cs="Times New Roman"/>
                <w:szCs w:val="21"/>
              </w:rPr>
              <w:t>10</w:t>
            </w:r>
            <w:r w:rsidR="00D46A7F" w:rsidRPr="003C0E55">
              <w:rPr>
                <w:rFonts w:cs="Times New Roman"/>
                <w:szCs w:val="21"/>
                <w:vertAlign w:val="superscript"/>
              </w:rPr>
              <w:t>-5</w:t>
            </w:r>
            <w:r w:rsidRPr="003C0E55">
              <w:rPr>
                <w:rFonts w:cs="Times New Roman"/>
                <w:szCs w:val="21"/>
              </w:rPr>
              <w:t xml:space="preserve"> Pa</w:t>
            </w:r>
            <w:bookmarkStart w:id="138" w:name="OLE_LINK34"/>
            <w:r w:rsidR="00A42BE0" w:rsidRPr="003C0E55">
              <w:rPr>
                <w:rFonts w:cs="Times New Roman"/>
                <w:szCs w:val="21"/>
              </w:rPr>
              <w:t>∙</w:t>
            </w:r>
            <w:bookmarkEnd w:id="138"/>
            <w:r w:rsidRPr="003C0E55">
              <w:rPr>
                <w:rFonts w:cs="Times New Roman"/>
                <w:szCs w:val="21"/>
              </w:rPr>
              <w:t>s</w:t>
            </w:r>
          </w:p>
        </w:tc>
      </w:tr>
      <w:tr w:rsidR="002848B3" w:rsidRPr="003C0E55" w14:paraId="038B04C3" w14:textId="77777777" w:rsidTr="005E3AD6">
        <w:tc>
          <w:tcPr>
            <w:tcW w:w="1843" w:type="dxa"/>
            <w:tcBorders>
              <w:top w:val="nil"/>
              <w:bottom w:val="nil"/>
            </w:tcBorders>
            <w:vAlign w:val="center"/>
          </w:tcPr>
          <w:p w14:paraId="0011F457" w14:textId="77777777" w:rsidR="002848B3" w:rsidRPr="003C0E55" w:rsidRDefault="00000000" w:rsidP="005E3AD6">
            <w:pPr>
              <w:pStyle w:val="afff5"/>
              <w:rPr>
                <w:rFonts w:cs="Times New Roman"/>
                <w:i/>
                <w:szCs w:val="21"/>
              </w:rPr>
            </w:pPr>
            <m:oMathPara>
              <m:oMath>
                <m:sSub>
                  <m:sSubPr>
                    <m:ctrlPr>
                      <w:rPr>
                        <w:rFonts w:ascii="Cambria Math" w:hAnsi="Cambria Math" w:cs="Times New Roman"/>
                        <w:i/>
                        <w:szCs w:val="21"/>
                      </w:rPr>
                    </m:ctrlPr>
                  </m:sSubPr>
                  <m:e>
                    <m:r>
                      <m:rPr>
                        <m:sty m:val="bi"/>
                      </m:rPr>
                      <w:rPr>
                        <w:rFonts w:ascii="Cambria Math" w:hAnsi="Cambria Math" w:cs="Times New Roman"/>
                        <w:szCs w:val="21"/>
                      </w:rPr>
                      <m:t>μ</m:t>
                    </m:r>
                  </m:e>
                  <m:sub>
                    <m:r>
                      <m:rPr>
                        <m:sty m:val="bi"/>
                      </m:rPr>
                      <w:rPr>
                        <w:rFonts w:ascii="Cambria Math" w:hAnsi="Cambria Math" w:cs="Times New Roman"/>
                        <w:szCs w:val="21"/>
                      </w:rPr>
                      <m:t>l</m:t>
                    </m:r>
                    <m:sSub>
                      <m:sSubPr>
                        <m:ctrlPr>
                          <w:rPr>
                            <w:rFonts w:ascii="Cambria Math" w:hAnsi="Cambria Math" w:cs="Times New Roman"/>
                            <w:i/>
                            <w:szCs w:val="21"/>
                          </w:rPr>
                        </m:ctrlPr>
                      </m:sSubPr>
                      <m:e>
                        <m:r>
                          <m:rPr>
                            <m:sty m:val="bi"/>
                          </m:rPr>
                          <w:rPr>
                            <w:rFonts w:ascii="Cambria Math" w:hAnsi="Cambria Math" w:cs="Times New Roman"/>
                            <w:szCs w:val="21"/>
                          </w:rPr>
                          <m:t>H</m:t>
                        </m:r>
                      </m:e>
                      <m:sub>
                        <m:r>
                          <m:rPr>
                            <m:sty m:val="bi"/>
                          </m:rPr>
                          <w:rPr>
                            <w:rFonts w:ascii="Cambria Math" w:hAnsi="Cambria Math" w:cs="Times New Roman"/>
                            <w:szCs w:val="21"/>
                          </w:rPr>
                          <m:t>2</m:t>
                        </m:r>
                      </m:sub>
                    </m:sSub>
                    <m:r>
                      <m:rPr>
                        <m:sty m:val="bi"/>
                      </m:rPr>
                      <w:rPr>
                        <w:rFonts w:ascii="Cambria Math" w:hAnsi="Cambria Math" w:cs="Times New Roman"/>
                        <w:szCs w:val="21"/>
                      </w:rPr>
                      <m:t>O</m:t>
                    </m:r>
                  </m:sub>
                </m:sSub>
              </m:oMath>
            </m:oMathPara>
          </w:p>
        </w:tc>
        <w:tc>
          <w:tcPr>
            <w:tcW w:w="4394" w:type="dxa"/>
            <w:tcBorders>
              <w:top w:val="nil"/>
              <w:bottom w:val="nil"/>
            </w:tcBorders>
            <w:vAlign w:val="center"/>
          </w:tcPr>
          <w:p w14:paraId="4BD7522C" w14:textId="1EC865B2" w:rsidR="002848B3" w:rsidRPr="003C0E55" w:rsidRDefault="00CA5D09" w:rsidP="005E3AD6">
            <w:pPr>
              <w:pStyle w:val="afff5"/>
              <w:rPr>
                <w:rFonts w:cs="Times New Roman"/>
                <w:szCs w:val="21"/>
              </w:rPr>
            </w:pPr>
            <w:r w:rsidRPr="003C0E55">
              <w:rPr>
                <w:rFonts w:cs="Times New Roman"/>
                <w:szCs w:val="21"/>
              </w:rPr>
              <w:t>Liquid water dynamic viscosity</w:t>
            </w:r>
          </w:p>
        </w:tc>
        <w:tc>
          <w:tcPr>
            <w:tcW w:w="2551" w:type="dxa"/>
            <w:tcBorders>
              <w:top w:val="nil"/>
              <w:bottom w:val="nil"/>
            </w:tcBorders>
            <w:vAlign w:val="center"/>
          </w:tcPr>
          <w:p w14:paraId="1E782E0A" w14:textId="25AA3505" w:rsidR="002848B3" w:rsidRPr="003C0E55" w:rsidRDefault="00AA601B" w:rsidP="005E3AD6">
            <w:pPr>
              <w:pStyle w:val="afff5"/>
              <w:rPr>
                <w:rFonts w:cs="Times New Roman"/>
                <w:szCs w:val="21"/>
              </w:rPr>
            </w:pPr>
            <w:r w:rsidRPr="003C0E55">
              <w:rPr>
                <w:rFonts w:cs="Times New Roman"/>
                <w:szCs w:val="21"/>
              </w:rPr>
              <w:t>4.3</w:t>
            </w:r>
            <w:r w:rsidR="00494D8D" w:rsidRPr="003C0E55">
              <w:rPr>
                <w:rFonts w:cs="Times New Roman"/>
                <w:szCs w:val="21"/>
              </w:rPr>
              <w:t>6</w:t>
            </w:r>
            <w:r w:rsidR="003D4876" w:rsidRPr="003C0E55">
              <w:rPr>
                <w:rFonts w:cs="Times New Roman"/>
                <w:szCs w:val="21"/>
              </w:rPr>
              <w:t>0</w:t>
            </w:r>
            <w:r w:rsidR="00261672" w:rsidRPr="003C0E55">
              <w:rPr>
                <w:rFonts w:cs="Times New Roman"/>
                <w:szCs w:val="21"/>
              </w:rPr>
              <w:t>×</w:t>
            </w:r>
            <w:r w:rsidRPr="003C0E55">
              <w:rPr>
                <w:rFonts w:cs="Times New Roman"/>
                <w:szCs w:val="21"/>
              </w:rPr>
              <w:t>10</w:t>
            </w:r>
            <w:r w:rsidR="003B7AED" w:rsidRPr="003C0E55">
              <w:rPr>
                <w:rFonts w:cs="Times New Roman"/>
                <w:szCs w:val="21"/>
                <w:vertAlign w:val="superscript"/>
              </w:rPr>
              <w:t>-4</w:t>
            </w:r>
            <w:r w:rsidRPr="003C0E55">
              <w:rPr>
                <w:rFonts w:cs="Times New Roman"/>
                <w:szCs w:val="21"/>
              </w:rPr>
              <w:t xml:space="preserve"> Pa</w:t>
            </w:r>
            <w:r w:rsidR="00A42BE0" w:rsidRPr="003C0E55">
              <w:rPr>
                <w:rFonts w:cs="Times New Roman"/>
                <w:szCs w:val="21"/>
              </w:rPr>
              <w:t>∙</w:t>
            </w:r>
            <w:r w:rsidRPr="003C0E55">
              <w:rPr>
                <w:rFonts w:cs="Times New Roman"/>
                <w:szCs w:val="21"/>
              </w:rPr>
              <w:t>s</w:t>
            </w:r>
          </w:p>
        </w:tc>
      </w:tr>
      <w:tr w:rsidR="002848B3" w:rsidRPr="003C0E55" w14:paraId="47DD51B7" w14:textId="77777777" w:rsidTr="000D06A3">
        <w:tc>
          <w:tcPr>
            <w:tcW w:w="1843" w:type="dxa"/>
            <w:tcBorders>
              <w:top w:val="nil"/>
              <w:bottom w:val="single" w:sz="18" w:space="0" w:color="auto"/>
            </w:tcBorders>
            <w:vAlign w:val="center"/>
          </w:tcPr>
          <w:p w14:paraId="07425920" w14:textId="77777777" w:rsidR="002848B3" w:rsidRPr="003C0E55" w:rsidRDefault="00000000" w:rsidP="005E3AD6">
            <w:pPr>
              <w:pStyle w:val="afff5"/>
              <w:rPr>
                <w:rFonts w:cs="Times New Roman"/>
                <w:i/>
                <w:szCs w:val="21"/>
              </w:rPr>
            </w:pPr>
            <m:oMathPara>
              <m:oMath>
                <m:sSub>
                  <m:sSubPr>
                    <m:ctrlPr>
                      <w:rPr>
                        <w:rFonts w:ascii="Cambria Math" w:hAnsi="Cambria Math" w:cs="Times New Roman"/>
                        <w:i/>
                        <w:szCs w:val="21"/>
                      </w:rPr>
                    </m:ctrlPr>
                  </m:sSubPr>
                  <m:e>
                    <m:r>
                      <m:rPr>
                        <m:sty m:val="bi"/>
                      </m:rPr>
                      <w:rPr>
                        <w:rFonts w:ascii="Cambria Math" w:hAnsi="Cambria Math" w:cs="Times New Roman"/>
                        <w:szCs w:val="21"/>
                      </w:rPr>
                      <m:t>σ</m:t>
                    </m:r>
                  </m:e>
                  <m:sub>
                    <m:r>
                      <m:rPr>
                        <m:sty m:val="bi"/>
                      </m:rPr>
                      <w:rPr>
                        <w:rFonts w:ascii="Cambria Math" w:hAnsi="Cambria Math" w:cs="Times New Roman"/>
                        <w:szCs w:val="21"/>
                      </w:rPr>
                      <m:t>l</m:t>
                    </m:r>
                    <m:sSub>
                      <m:sSubPr>
                        <m:ctrlPr>
                          <w:rPr>
                            <w:rFonts w:ascii="Cambria Math" w:hAnsi="Cambria Math" w:cs="Times New Roman"/>
                            <w:i/>
                            <w:szCs w:val="21"/>
                          </w:rPr>
                        </m:ctrlPr>
                      </m:sSubPr>
                      <m:e>
                        <m:r>
                          <m:rPr>
                            <m:sty m:val="bi"/>
                          </m:rPr>
                          <w:rPr>
                            <w:rFonts w:ascii="Cambria Math" w:hAnsi="Cambria Math" w:cs="Times New Roman"/>
                            <w:szCs w:val="21"/>
                          </w:rPr>
                          <m:t>H</m:t>
                        </m:r>
                      </m:e>
                      <m:sub>
                        <m:r>
                          <m:rPr>
                            <m:sty m:val="bi"/>
                          </m:rPr>
                          <w:rPr>
                            <w:rFonts w:ascii="Cambria Math" w:hAnsi="Cambria Math" w:cs="Times New Roman"/>
                            <w:szCs w:val="21"/>
                          </w:rPr>
                          <m:t>2</m:t>
                        </m:r>
                      </m:sub>
                    </m:sSub>
                    <m:r>
                      <m:rPr>
                        <m:sty m:val="bi"/>
                      </m:rPr>
                      <w:rPr>
                        <w:rFonts w:ascii="Cambria Math" w:hAnsi="Cambria Math" w:cs="Times New Roman"/>
                        <w:szCs w:val="21"/>
                      </w:rPr>
                      <m:t>O</m:t>
                    </m:r>
                  </m:sub>
                </m:sSub>
              </m:oMath>
            </m:oMathPara>
          </w:p>
        </w:tc>
        <w:tc>
          <w:tcPr>
            <w:tcW w:w="4394" w:type="dxa"/>
            <w:tcBorders>
              <w:top w:val="nil"/>
              <w:bottom w:val="single" w:sz="18" w:space="0" w:color="auto"/>
            </w:tcBorders>
            <w:vAlign w:val="center"/>
          </w:tcPr>
          <w:p w14:paraId="1761E184" w14:textId="08F22992" w:rsidR="002848B3" w:rsidRPr="003C0E55" w:rsidRDefault="00F3741B" w:rsidP="005E3AD6">
            <w:pPr>
              <w:pStyle w:val="afff5"/>
              <w:rPr>
                <w:rFonts w:cs="Times New Roman"/>
                <w:szCs w:val="21"/>
              </w:rPr>
            </w:pPr>
            <w:r w:rsidRPr="003C0E55">
              <w:rPr>
                <w:rFonts w:cs="Times New Roman"/>
                <w:szCs w:val="21"/>
              </w:rPr>
              <w:t>Liquid water surface tension coefficient</w:t>
            </w:r>
          </w:p>
        </w:tc>
        <w:tc>
          <w:tcPr>
            <w:tcW w:w="2551" w:type="dxa"/>
            <w:tcBorders>
              <w:top w:val="nil"/>
              <w:bottom w:val="single" w:sz="18" w:space="0" w:color="auto"/>
            </w:tcBorders>
            <w:vAlign w:val="center"/>
          </w:tcPr>
          <w:p w14:paraId="211543F8" w14:textId="5D708B47" w:rsidR="002848B3" w:rsidRPr="003C0E55" w:rsidRDefault="000F0BAB" w:rsidP="005E3AD6">
            <w:pPr>
              <w:pStyle w:val="afff5"/>
              <w:rPr>
                <w:rFonts w:cs="Times New Roman"/>
                <w:szCs w:val="21"/>
              </w:rPr>
            </w:pPr>
            <w:r w:rsidRPr="003C0E55">
              <w:rPr>
                <w:rFonts w:cs="Times New Roman"/>
                <w:szCs w:val="21"/>
              </w:rPr>
              <w:t>6.4</w:t>
            </w:r>
            <w:r w:rsidR="00A74B6C" w:rsidRPr="003C0E55">
              <w:rPr>
                <w:rFonts w:cs="Times New Roman"/>
                <w:szCs w:val="21"/>
              </w:rPr>
              <w:t>0</w:t>
            </w:r>
            <w:r w:rsidR="003D4876" w:rsidRPr="003C0E55">
              <w:rPr>
                <w:rFonts w:cs="Times New Roman"/>
                <w:szCs w:val="21"/>
              </w:rPr>
              <w:t>0</w:t>
            </w:r>
            <w:r w:rsidR="00261672" w:rsidRPr="003C0E55">
              <w:rPr>
                <w:rFonts w:cs="Times New Roman"/>
                <w:szCs w:val="21"/>
              </w:rPr>
              <w:t>×</w:t>
            </w:r>
            <w:r w:rsidRPr="003C0E55">
              <w:rPr>
                <w:rFonts w:cs="Times New Roman"/>
                <w:szCs w:val="21"/>
              </w:rPr>
              <w:t>10</w:t>
            </w:r>
            <w:r w:rsidR="005D7253" w:rsidRPr="003C0E55">
              <w:rPr>
                <w:rFonts w:cs="Times New Roman"/>
                <w:szCs w:val="21"/>
                <w:vertAlign w:val="superscript"/>
              </w:rPr>
              <w:t>-2</w:t>
            </w:r>
            <w:r w:rsidRPr="003C0E55">
              <w:rPr>
                <w:rFonts w:cs="Times New Roman"/>
                <w:szCs w:val="21"/>
              </w:rPr>
              <w:t xml:space="preserve"> N/m</w:t>
            </w:r>
          </w:p>
        </w:tc>
      </w:tr>
    </w:tbl>
    <w:p w14:paraId="315AE9F6" w14:textId="703E3039" w:rsidR="00770849" w:rsidRPr="00442A48" w:rsidRDefault="00770849" w:rsidP="005E3AD6">
      <w:pPr>
        <w:pStyle w:val="a0"/>
        <w:spacing w:beforeLines="50" w:before="120"/>
        <w:ind w:firstLine="238"/>
        <w:rPr>
          <w:sz w:val="24"/>
          <w:szCs w:val="24"/>
        </w:rPr>
      </w:pPr>
      <w:r w:rsidRPr="00442A48">
        <w:rPr>
          <w:sz w:val="24"/>
          <w:szCs w:val="24"/>
        </w:rPr>
        <w:t xml:space="preserve">After determining the initial values of the parameters through references, it is necessary to optimize the parameters to achieve more ideal results. Therefore, based on the understanding of the model and the characteristics of the measured data, manually adjust the parameters to determine the order of magnitude of the parameters, making the trend of the model reasonable. Then the </w:t>
      </w:r>
      <w:del w:id="139" w:author="一语 仲" w:date="2024-05-11T18:19:00Z" w16du:dateUtc="2024-05-11T10:19:00Z">
        <w:r w:rsidRPr="00862682" w:rsidDel="00ED26BC">
          <w:rPr>
            <w:sz w:val="24"/>
            <w:szCs w:val="24"/>
            <w:highlight w:val="yellow"/>
          </w:rPr>
          <w:delText xml:space="preserve">Parameter </w:delText>
        </w:r>
      </w:del>
      <w:ins w:id="140" w:author="一语 仲" w:date="2024-05-11T18:19:00Z" w16du:dateUtc="2024-05-11T10:19:00Z">
        <w:r w:rsidR="00ED26BC">
          <w:rPr>
            <w:rFonts w:hint="eastAsia"/>
            <w:sz w:val="24"/>
            <w:szCs w:val="24"/>
            <w:highlight w:val="yellow"/>
          </w:rPr>
          <w:t>p</w:t>
        </w:r>
        <w:r w:rsidR="00ED26BC" w:rsidRPr="00862682">
          <w:rPr>
            <w:sz w:val="24"/>
            <w:szCs w:val="24"/>
            <w:highlight w:val="yellow"/>
          </w:rPr>
          <w:t xml:space="preserve">arameter </w:t>
        </w:r>
        <w:r w:rsidR="00ED26BC">
          <w:rPr>
            <w:rFonts w:hint="eastAsia"/>
            <w:sz w:val="24"/>
            <w:szCs w:val="24"/>
            <w:highlight w:val="yellow"/>
          </w:rPr>
          <w:t>e</w:t>
        </w:r>
      </w:ins>
      <w:del w:id="141" w:author="一语 仲" w:date="2024-05-11T18:19:00Z" w16du:dateUtc="2024-05-11T10:19:00Z">
        <w:r w:rsidRPr="00862682" w:rsidDel="00ED26BC">
          <w:rPr>
            <w:sz w:val="24"/>
            <w:szCs w:val="24"/>
            <w:highlight w:val="yellow"/>
          </w:rPr>
          <w:delText>E</w:delText>
        </w:r>
      </w:del>
      <w:r w:rsidRPr="00862682">
        <w:rPr>
          <w:sz w:val="24"/>
          <w:szCs w:val="24"/>
          <w:highlight w:val="yellow"/>
        </w:rPr>
        <w:t>stimator</w:t>
      </w:r>
      <w:r w:rsidRPr="00442A48">
        <w:rPr>
          <w:sz w:val="24"/>
          <w:szCs w:val="24"/>
        </w:rPr>
        <w:t xml:space="preserve"> function</w:t>
      </w:r>
      <w:r w:rsidR="005E3AD6">
        <w:rPr>
          <w:sz w:val="24"/>
          <w:szCs w:val="24"/>
        </w:rPr>
        <w:t xml:space="preserve"> </w:t>
      </w:r>
      <w:del w:id="142" w:author="一语 仲" w:date="2024-05-11T18:18:00Z" w16du:dateUtc="2024-05-11T10:18:00Z">
        <w:r w:rsidR="005E3AD6" w:rsidDel="00F24B85">
          <w:rPr>
            <w:sz w:val="24"/>
            <w:szCs w:val="24"/>
          </w:rPr>
          <w:delText>is used</w:delText>
        </w:r>
        <w:r w:rsidRPr="00442A48" w:rsidDel="00F24B85">
          <w:rPr>
            <w:sz w:val="24"/>
            <w:szCs w:val="24"/>
          </w:rPr>
          <w:delText xml:space="preserve"> in the Simulink Design Optimization toolbox for small-scale parameter optimization</w:delText>
        </w:r>
        <w:r w:rsidR="00862682" w:rsidDel="00F24B85">
          <w:rPr>
            <w:sz w:val="24"/>
            <w:szCs w:val="24"/>
          </w:rPr>
          <w:delText xml:space="preserve">and </w:delText>
        </w:r>
      </w:del>
      <w:ins w:id="143" w:author="一语 仲" w:date="2024-04-14T22:31:00Z">
        <w:r w:rsidR="00C544EC">
          <w:rPr>
            <w:rFonts w:hint="eastAsia"/>
            <w:sz w:val="24"/>
            <w:szCs w:val="24"/>
          </w:rPr>
          <w:t>us</w:t>
        </w:r>
      </w:ins>
      <w:ins w:id="144" w:author="一语 仲" w:date="2024-05-11T18:18:00Z" w16du:dateUtc="2024-05-11T10:18:00Z">
        <w:r w:rsidR="00F24B85">
          <w:rPr>
            <w:rFonts w:hint="eastAsia"/>
            <w:sz w:val="24"/>
            <w:szCs w:val="24"/>
          </w:rPr>
          <w:t>ing</w:t>
        </w:r>
      </w:ins>
      <w:ins w:id="145" w:author="一语 仲" w:date="2024-04-14T22:31:00Z">
        <w:r w:rsidR="00C544EC">
          <w:rPr>
            <w:rFonts w:hint="eastAsia"/>
            <w:sz w:val="24"/>
            <w:szCs w:val="24"/>
          </w:rPr>
          <w:t xml:space="preserve"> </w:t>
        </w:r>
      </w:ins>
      <w:ins w:id="146" w:author="一语 仲" w:date="2024-04-14T22:32:00Z">
        <w:r w:rsidR="00C544EC">
          <w:rPr>
            <w:rFonts w:hint="eastAsia"/>
            <w:sz w:val="24"/>
            <w:szCs w:val="24"/>
          </w:rPr>
          <w:t xml:space="preserve">recursive least square estimator algorithm to minimize the difference from given </w:t>
        </w:r>
      </w:ins>
      <w:ins w:id="147" w:author="一语 仲" w:date="2024-04-14T22:33:00Z">
        <w:r w:rsidR="00C544EC">
          <w:rPr>
            <w:rFonts w:hint="eastAsia"/>
            <w:sz w:val="24"/>
            <w:szCs w:val="24"/>
          </w:rPr>
          <w:t>initial values.</w:t>
        </w:r>
      </w:ins>
      <w:del w:id="148" w:author="一语 仲" w:date="2024-04-14T22:31:00Z">
        <w:r w:rsidRPr="00442A48" w:rsidDel="00C544EC">
          <w:rPr>
            <w:sz w:val="24"/>
            <w:szCs w:val="24"/>
          </w:rPr>
          <w:delText>.</w:delText>
        </w:r>
      </w:del>
    </w:p>
    <w:p w14:paraId="38F03D43" w14:textId="77777777" w:rsidR="000845E0" w:rsidRPr="005E3AD6" w:rsidRDefault="003F093C" w:rsidP="00E17407">
      <w:pPr>
        <w:pStyle w:val="1"/>
        <w:spacing w:beforeLines="0" w:before="0" w:afterLines="0" w:after="0" w:line="300" w:lineRule="auto"/>
        <w:rPr>
          <w:rFonts w:ascii="Times New Roman" w:hAnsi="Times New Roman" w:cs="Times New Roman"/>
          <w:b/>
          <w:bCs w:val="0"/>
          <w:sz w:val="24"/>
          <w:szCs w:val="24"/>
        </w:rPr>
      </w:pPr>
      <w:r w:rsidRPr="005E3AD6">
        <w:rPr>
          <w:rFonts w:ascii="Times New Roman" w:hAnsi="Times New Roman" w:cs="Times New Roman"/>
          <w:b/>
          <w:bCs w:val="0"/>
          <w:sz w:val="24"/>
          <w:szCs w:val="24"/>
        </w:rPr>
        <w:t>State Observer Based on Particle Filter</w:t>
      </w:r>
    </w:p>
    <w:p w14:paraId="6AD22C9E" w14:textId="2A34EC8F" w:rsidR="0002595E" w:rsidRPr="005E3AD6" w:rsidRDefault="007E66FA" w:rsidP="00B67E4D">
      <w:pPr>
        <w:pStyle w:val="2"/>
        <w:numPr>
          <w:ilvl w:val="0"/>
          <w:numId w:val="0"/>
        </w:numPr>
        <w:spacing w:beforeLines="0" w:before="0" w:afterLines="0" w:after="0" w:line="300" w:lineRule="auto"/>
        <w:rPr>
          <w:i/>
          <w:iCs w:val="0"/>
          <w:sz w:val="24"/>
          <w:szCs w:val="24"/>
        </w:rPr>
      </w:pPr>
      <w:r w:rsidRPr="005E3AD6">
        <w:rPr>
          <w:i/>
          <w:iCs w:val="0"/>
          <w:sz w:val="24"/>
          <w:szCs w:val="24"/>
        </w:rPr>
        <w:t xml:space="preserve">3.1 </w:t>
      </w:r>
      <w:r w:rsidR="0086667E" w:rsidRPr="005E3AD6">
        <w:rPr>
          <w:i/>
          <w:iCs w:val="0"/>
          <w:sz w:val="24"/>
          <w:szCs w:val="24"/>
        </w:rPr>
        <w:t>P</w:t>
      </w:r>
      <w:r w:rsidR="00033FD0" w:rsidRPr="005E3AD6">
        <w:rPr>
          <w:i/>
          <w:iCs w:val="0"/>
          <w:sz w:val="24"/>
          <w:szCs w:val="24"/>
        </w:rPr>
        <w:t>article filter algorithm</w:t>
      </w:r>
    </w:p>
    <w:p w14:paraId="2B1A1714" w14:textId="05F79638" w:rsidR="00F90594" w:rsidRDefault="00B3455C" w:rsidP="00B67E4D">
      <w:pPr>
        <w:pStyle w:val="a0"/>
        <w:ind w:firstLine="238"/>
        <w:rPr>
          <w:sz w:val="24"/>
          <w:szCs w:val="24"/>
        </w:rPr>
      </w:pPr>
      <w:r w:rsidRPr="00442A48">
        <w:rPr>
          <w:sz w:val="24"/>
          <w:szCs w:val="24"/>
        </w:rPr>
        <w:t>The specific steps of the particle filter algorithm are as</w:t>
      </w:r>
      <w:r w:rsidR="00F90594" w:rsidRPr="00442A48">
        <w:rPr>
          <w:sz w:val="24"/>
          <w:szCs w:val="24"/>
        </w:rPr>
        <w:t xml:space="preserve"> </w:t>
      </w:r>
      <w:r w:rsidR="00E66AC0" w:rsidRPr="00442A48">
        <w:rPr>
          <w:sz w:val="24"/>
          <w:szCs w:val="24"/>
        </w:rPr>
        <w:t>F</w:t>
      </w:r>
      <w:r w:rsidR="00E66AC0" w:rsidRPr="00442A48">
        <w:rPr>
          <w:rFonts w:hint="eastAsia"/>
          <w:sz w:val="24"/>
          <w:szCs w:val="24"/>
        </w:rPr>
        <w:t>igure</w:t>
      </w:r>
      <w:r w:rsidR="00E66AC0" w:rsidRPr="00442A48">
        <w:rPr>
          <w:sz w:val="24"/>
          <w:szCs w:val="24"/>
        </w:rPr>
        <w:t xml:space="preserve"> </w:t>
      </w:r>
      <w:r w:rsidR="00101E68" w:rsidRPr="00442A48">
        <w:rPr>
          <w:sz w:val="24"/>
          <w:szCs w:val="24"/>
        </w:rPr>
        <w:t>2</w:t>
      </w:r>
      <w:r w:rsidR="00101E68" w:rsidRPr="00442A48">
        <w:rPr>
          <w:rFonts w:hint="eastAsia"/>
          <w:sz w:val="24"/>
          <w:szCs w:val="24"/>
        </w:rPr>
        <w:t>.</w:t>
      </w:r>
      <w:r w:rsidR="00662C60" w:rsidRPr="00442A48">
        <w:rPr>
          <w:sz w:val="24"/>
          <w:szCs w:val="24"/>
        </w:rPr>
        <w:t xml:space="preserve"> </w:t>
      </w:r>
      <w:r w:rsidR="003D0C78">
        <w:rPr>
          <w:sz w:val="24"/>
          <w:szCs w:val="24"/>
        </w:rPr>
        <w:t>Steps</w:t>
      </w:r>
      <w:r w:rsidR="00101E68" w:rsidRPr="00442A48">
        <w:rPr>
          <w:sz w:val="24"/>
          <w:szCs w:val="24"/>
        </w:rPr>
        <w:t xml:space="preserve"> three, four, and five</w:t>
      </w:r>
      <w:r w:rsidR="00662C60" w:rsidRPr="00442A48">
        <w:rPr>
          <w:sz w:val="24"/>
          <w:szCs w:val="24"/>
        </w:rPr>
        <w:t xml:space="preserve"> </w:t>
      </w:r>
      <w:r w:rsidR="003867CD" w:rsidRPr="00442A48">
        <w:rPr>
          <w:rFonts w:hint="eastAsia"/>
          <w:sz w:val="24"/>
          <w:szCs w:val="24"/>
        </w:rPr>
        <w:t>are</w:t>
      </w:r>
      <w:r w:rsidR="00662C60" w:rsidRPr="00442A48">
        <w:rPr>
          <w:sz w:val="24"/>
          <w:szCs w:val="24"/>
        </w:rPr>
        <w:t xml:space="preserve"> repeated</w:t>
      </w:r>
      <w:r w:rsidR="00101E68" w:rsidRPr="00442A48">
        <w:rPr>
          <w:sz w:val="24"/>
          <w:szCs w:val="24"/>
        </w:rPr>
        <w:t xml:space="preserve"> to achieve recursion.</w:t>
      </w:r>
      <w:r w:rsidR="006B748A" w:rsidRPr="00442A48">
        <w:rPr>
          <w:rFonts w:hint="eastAsia"/>
          <w:sz w:val="24"/>
          <w:szCs w:val="24"/>
        </w:rPr>
        <w:t xml:space="preserve"> </w:t>
      </w:r>
    </w:p>
    <w:p w14:paraId="3160E967" w14:textId="0AAE32E1" w:rsidR="00B67E4D" w:rsidRPr="00442A48" w:rsidRDefault="001E262C" w:rsidP="001E262C">
      <w:pPr>
        <w:pStyle w:val="a0"/>
        <w:ind w:firstLine="0"/>
        <w:jc w:val="center"/>
        <w:rPr>
          <w:sz w:val="24"/>
          <w:szCs w:val="24"/>
        </w:rPr>
      </w:pPr>
      <w:r>
        <w:rPr>
          <w:noProof/>
          <w:sz w:val="24"/>
          <w:szCs w:val="24"/>
        </w:rPr>
        <w:drawing>
          <wp:inline distT="0" distB="0" distL="0" distR="0" wp14:anchorId="57E2A9BE" wp14:editId="511B2352">
            <wp:extent cx="3941574" cy="2448000"/>
            <wp:effectExtent l="0" t="0" r="0" b="3175"/>
            <wp:docPr id="204701323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013238" name="图片 2047013238"/>
                    <pic:cNvPicPr/>
                  </pic:nvPicPr>
                  <pic:blipFill>
                    <a:blip r:embed="rId9" cstate="print">
                      <a:extLst>
                        <a:ext uri="{28A0092B-C50C-407E-A947-70E740481C1C}">
                          <a14:useLocalDpi xmlns:a14="http://schemas.microsoft.com/office/drawing/2010/main" val="0"/>
                        </a:ext>
                      </a:extLst>
                    </a:blip>
                    <a:stretch>
                      <a:fillRect/>
                    </a:stretch>
                  </pic:blipFill>
                  <pic:spPr>
                    <a:xfrm>
                      <a:off x="0" y="0"/>
                      <a:ext cx="3941574" cy="2448000"/>
                    </a:xfrm>
                    <a:prstGeom prst="rect">
                      <a:avLst/>
                    </a:prstGeom>
                  </pic:spPr>
                </pic:pic>
              </a:graphicData>
            </a:graphic>
          </wp:inline>
        </w:drawing>
      </w:r>
    </w:p>
    <w:p w14:paraId="53DD1300" w14:textId="12AAF0AD" w:rsidR="00776319" w:rsidRPr="00B67E4D" w:rsidRDefault="00776319" w:rsidP="00B67E4D">
      <w:pPr>
        <w:pStyle w:val="aff8"/>
        <w:spacing w:line="300" w:lineRule="auto"/>
        <w:ind w:firstLine="0"/>
        <w:rPr>
          <w:rFonts w:cs="Times New Roman"/>
          <w:sz w:val="21"/>
          <w:szCs w:val="21"/>
        </w:rPr>
      </w:pPr>
      <w:r w:rsidRPr="00B67E4D">
        <w:rPr>
          <w:rFonts w:cs="Times New Roman"/>
          <w:sz w:val="21"/>
          <w:szCs w:val="21"/>
        </w:rPr>
        <w:t>Figure 2 Steps of particle filter algorithm</w:t>
      </w:r>
      <w:r w:rsidR="00957A75" w:rsidRPr="00B67E4D">
        <w:rPr>
          <w:rFonts w:cs="Times New Roman"/>
          <w:sz w:val="21"/>
          <w:szCs w:val="21"/>
        </w:rPr>
        <w:t>.</w:t>
      </w:r>
    </w:p>
    <w:p w14:paraId="7F8F7F2D" w14:textId="53BC1DA6" w:rsidR="00B8558B" w:rsidRPr="0013332A" w:rsidRDefault="00B8558B" w:rsidP="00B67E4D">
      <w:pPr>
        <w:pStyle w:val="a0"/>
        <w:ind w:firstLine="238"/>
        <w:rPr>
          <w:sz w:val="24"/>
          <w:szCs w:val="24"/>
        </w:rPr>
      </w:pPr>
      <w:r w:rsidRPr="0013332A">
        <w:rPr>
          <w:sz w:val="24"/>
          <w:szCs w:val="24"/>
        </w:rPr>
        <w:t xml:space="preserve">The triggering methods of resampling are divided into periodic triggering and threshold triggering. Threshold triggering refers to triggering resampling when the ratio of </w:t>
      </w:r>
      <w:r w:rsidR="003D0C78">
        <w:rPr>
          <w:sz w:val="24"/>
          <w:szCs w:val="24"/>
        </w:rPr>
        <w:t xml:space="preserve">the </w:t>
      </w:r>
      <w:r w:rsidRPr="0013332A">
        <w:rPr>
          <w:sz w:val="24"/>
          <w:szCs w:val="24"/>
        </w:rPr>
        <w:t xml:space="preserve">effective </w:t>
      </w:r>
      <w:r w:rsidR="003D0C78">
        <w:rPr>
          <w:sz w:val="24"/>
          <w:szCs w:val="24"/>
        </w:rPr>
        <w:t>particle</w:t>
      </w:r>
      <w:r w:rsidR="003D0C78" w:rsidRPr="003D0C78">
        <w:rPr>
          <w:sz w:val="24"/>
          <w:szCs w:val="24"/>
        </w:rPr>
        <w:t xml:space="preserve"> </w:t>
      </w:r>
      <w:r w:rsidR="003D0C78">
        <w:rPr>
          <w:sz w:val="24"/>
          <w:szCs w:val="24"/>
        </w:rPr>
        <w:t>number</w:t>
      </w:r>
      <w:r w:rsidRPr="0013332A">
        <w:rPr>
          <w:sz w:val="24"/>
          <w:szCs w:val="24"/>
        </w:rPr>
        <w:t xml:space="preserve"> to the total </w:t>
      </w:r>
      <w:r w:rsidR="003D0C78">
        <w:rPr>
          <w:sz w:val="24"/>
          <w:szCs w:val="24"/>
        </w:rPr>
        <w:t>particle</w:t>
      </w:r>
      <w:r w:rsidRPr="0013332A">
        <w:rPr>
          <w:sz w:val="24"/>
          <w:szCs w:val="24"/>
        </w:rPr>
        <w:t xml:space="preserve"> </w:t>
      </w:r>
      <w:r w:rsidR="003D0C78" w:rsidRPr="0013332A">
        <w:rPr>
          <w:sz w:val="24"/>
          <w:szCs w:val="24"/>
        </w:rPr>
        <w:t xml:space="preserve">number </w:t>
      </w:r>
      <w:r w:rsidRPr="0013332A">
        <w:rPr>
          <w:sz w:val="24"/>
          <w:szCs w:val="24"/>
        </w:rPr>
        <w:t>is lower than the set threshold. The number of effective particles can be approximated as:</w:t>
      </w:r>
    </w:p>
    <w:p w14:paraId="0C5423C1" w14:textId="3ED9F8F4" w:rsidR="002848B3" w:rsidRPr="0013332A" w:rsidRDefault="002848B3" w:rsidP="00B67E4D">
      <w:pPr>
        <w:pStyle w:val="affa"/>
        <w:ind w:firstLine="482"/>
        <w:jc w:val="center"/>
        <w:rPr>
          <w:rFonts w:ascii="Times New Roman" w:hAnsi="Times New Roman" w:cs="Times New Roman"/>
          <w:sz w:val="24"/>
          <w:szCs w:val="24"/>
        </w:rPr>
      </w:pPr>
      <w:r w:rsidRPr="0013332A">
        <w:rPr>
          <w:rFonts w:ascii="Cambria Math" w:hAnsi="Cambria Math" w:cs="Times New Roman"/>
          <w:sz w:val="24"/>
          <w:szCs w:val="24"/>
        </w:rPr>
        <w:tab/>
      </w:r>
      <w:bookmarkStart w:id="149" w:name="_Hlk164025223"/>
      <m:oMath>
        <m:sSub>
          <m:sSubPr>
            <m:ctrlPr>
              <w:rPr>
                <w:rFonts w:ascii="Cambria Math" w:hAnsi="Cambria Math" w:cs="Times New Roman"/>
                <w:sz w:val="24"/>
                <w:szCs w:val="24"/>
              </w:rPr>
            </m:ctrlPr>
          </m:sSubPr>
          <m:e>
            <m:acc>
              <m:accPr>
                <m:ctrlPr>
                  <w:rPr>
                    <w:rFonts w:ascii="Cambria Math" w:hAnsi="Cambria Math" w:cs="Times New Roman"/>
                    <w:sz w:val="24"/>
                    <w:szCs w:val="24"/>
                  </w:rPr>
                </m:ctrlPr>
              </m:accPr>
              <m:e>
                <m:r>
                  <w:rPr>
                    <w:rFonts w:ascii="Cambria Math" w:hAnsi="Cambria Math" w:cs="Times New Roman"/>
                    <w:sz w:val="24"/>
                    <w:szCs w:val="24"/>
                  </w:rPr>
                  <m:t>N</m:t>
                </m:r>
              </m:e>
            </m:acc>
          </m:e>
          <m:sub>
            <m:r>
              <w:rPr>
                <w:rFonts w:ascii="Cambria Math" w:hAnsi="Cambria Math" w:cs="Times New Roman"/>
                <w:sz w:val="24"/>
                <w:szCs w:val="24"/>
              </w:rPr>
              <m:t>eff</m:t>
            </m:r>
          </m:sub>
        </m:sSub>
        <m:r>
          <m:rPr>
            <m:sty m:val="p"/>
          </m:rPr>
          <w:rPr>
            <w:rFonts w:ascii="Cambria Math" w:hAnsi="Cambria Math" w:cs="Times New Roman"/>
            <w:sz w:val="24"/>
            <w:szCs w:val="24"/>
          </w:rPr>
          <m:t>≈</m:t>
        </m:r>
        <m:f>
          <m:fPr>
            <m:ctrlPr>
              <w:rPr>
                <w:rFonts w:ascii="Cambria Math" w:hAnsi="Cambria Math" w:cs="Times New Roman"/>
                <w:sz w:val="24"/>
                <w:szCs w:val="24"/>
              </w:rPr>
            </m:ctrlPr>
          </m:fPr>
          <m:num>
            <m:r>
              <m:rPr>
                <m:sty m:val="p"/>
              </m:rPr>
              <w:rPr>
                <w:rFonts w:ascii="Cambria Math" w:hAnsi="Cambria Math" w:cs="Times New Roman"/>
                <w:sz w:val="24"/>
                <w:szCs w:val="24"/>
              </w:rPr>
              <m:t>1</m:t>
            </m:r>
          </m:num>
          <m:den>
            <m:nary>
              <m:naryPr>
                <m:chr m:val="∑"/>
                <m:limLoc m:val="undOvr"/>
                <m:grow m:val="1"/>
                <m:ctrlPr>
                  <w:rPr>
                    <w:rFonts w:ascii="Cambria Math" w:hAnsi="Cambria Math" w:cs="Times New Roman"/>
                    <w:sz w:val="24"/>
                    <w:szCs w:val="24"/>
                  </w:rPr>
                </m:ctrlPr>
              </m:naryPr>
              <m:sub>
                <m:r>
                  <w:rPr>
                    <w:rFonts w:ascii="Cambria Math" w:hAnsi="Cambria Math" w:cs="Times New Roman"/>
                    <w:sz w:val="24"/>
                    <w:szCs w:val="24"/>
                  </w:rPr>
                  <m:t>i</m:t>
                </m:r>
                <m:r>
                  <m:rPr>
                    <m:sty m:val="p"/>
                  </m:rPr>
                  <w:rPr>
                    <w:rFonts w:ascii="Cambria Math" w:hAnsi="Cambria Math" w:cs="Times New Roman"/>
                    <w:sz w:val="24"/>
                    <w:szCs w:val="24"/>
                  </w:rPr>
                  <m:t>=1</m:t>
                </m:r>
              </m:sub>
              <m:sup>
                <m:r>
                  <w:rPr>
                    <w:rFonts w:ascii="Cambria Math" w:hAnsi="Cambria Math" w:cs="Times New Roman"/>
                    <w:sz w:val="24"/>
                    <w:szCs w:val="24"/>
                  </w:rPr>
                  <m:t>N</m:t>
                </m:r>
              </m:sup>
              <m:e>
                <m:r>
                  <m:rPr>
                    <m:sty m:val="p"/>
                  </m:rPr>
                  <w:rPr>
                    <w:rFonts w:ascii="Cambria Math" w:hAnsi="Cambria Math" w:cs="Times New Roman"/>
                    <w:sz w:val="24"/>
                    <w:szCs w:val="24"/>
                  </w:rPr>
                  <m:t> </m:t>
                </m:r>
              </m:e>
            </m:nary>
            <m:sSup>
              <m:sSupPr>
                <m:ctrlPr>
                  <w:rPr>
                    <w:rFonts w:ascii="Cambria Math" w:hAnsi="Cambria Math" w:cs="Times New Roman"/>
                    <w:sz w:val="24"/>
                    <w:szCs w:val="24"/>
                  </w:rPr>
                </m:ctrlPr>
              </m:sSupPr>
              <m:e>
                <m:d>
                  <m:dPr>
                    <m:ctrlPr>
                      <w:rPr>
                        <w:rFonts w:ascii="Cambria Math" w:hAnsi="Cambria Math" w:cs="Times New Roman"/>
                        <w:sz w:val="24"/>
                        <w:szCs w:val="24"/>
                      </w:rPr>
                    </m:ctrlPr>
                  </m:dPr>
                  <m:e>
                    <m:sSubSup>
                      <m:sSubSupPr>
                        <m:ctrlPr>
                          <w:rPr>
                            <w:rFonts w:ascii="Cambria Math" w:hAnsi="Cambria Math" w:cs="Times New Roman"/>
                            <w:sz w:val="24"/>
                            <w:szCs w:val="24"/>
                          </w:rPr>
                        </m:ctrlPr>
                      </m:sSubSupPr>
                      <m:e>
                        <m:r>
                          <w:rPr>
                            <w:rFonts w:ascii="Cambria Math" w:hAnsi="Cambria Math" w:cs="Times New Roman"/>
                            <w:sz w:val="24"/>
                            <w:szCs w:val="24"/>
                          </w:rPr>
                          <m:t>w</m:t>
                        </m:r>
                      </m:e>
                      <m:sub>
                        <m:r>
                          <w:rPr>
                            <w:rFonts w:ascii="Cambria Math" w:hAnsi="Cambria Math" w:cs="Times New Roman"/>
                            <w:sz w:val="24"/>
                            <w:szCs w:val="24"/>
                          </w:rPr>
                          <m:t>k</m:t>
                        </m:r>
                      </m:sub>
                      <m:sup>
                        <m:r>
                          <m:rPr>
                            <m:sty m:val="p"/>
                          </m:rPr>
                          <w:rPr>
                            <w:rFonts w:ascii="Cambria Math" w:hAnsi="Cambria Math" w:cs="Times New Roman"/>
                            <w:sz w:val="24"/>
                            <w:szCs w:val="24"/>
                          </w:rPr>
                          <m:t>(</m:t>
                        </m:r>
                        <m:r>
                          <w:rPr>
                            <w:rFonts w:ascii="Cambria Math" w:hAnsi="Cambria Math" w:cs="Times New Roman"/>
                            <w:sz w:val="24"/>
                            <w:szCs w:val="24"/>
                          </w:rPr>
                          <m:t>i</m:t>
                        </m:r>
                        <m:r>
                          <m:rPr>
                            <m:sty m:val="p"/>
                          </m:rPr>
                          <w:rPr>
                            <w:rFonts w:ascii="Cambria Math" w:hAnsi="Cambria Math" w:cs="Times New Roman"/>
                            <w:sz w:val="24"/>
                            <w:szCs w:val="24"/>
                          </w:rPr>
                          <m:t>)</m:t>
                        </m:r>
                      </m:sup>
                    </m:sSubSup>
                  </m:e>
                </m:d>
              </m:e>
              <m:sup>
                <m:r>
                  <m:rPr>
                    <m:sty m:val="p"/>
                  </m:rPr>
                  <w:rPr>
                    <w:rFonts w:ascii="Cambria Math" w:hAnsi="Cambria Math" w:cs="Times New Roman"/>
                    <w:sz w:val="24"/>
                    <w:szCs w:val="24"/>
                  </w:rPr>
                  <m:t>2</m:t>
                </m:r>
              </m:sup>
            </m:sSup>
          </m:den>
        </m:f>
      </m:oMath>
      <w:r w:rsidRPr="0013332A">
        <w:rPr>
          <w:rFonts w:ascii="Cambria Math" w:hAnsi="Cambria Math" w:cs="Times New Roman"/>
          <w:sz w:val="24"/>
          <w:szCs w:val="24"/>
        </w:rPr>
        <w:tab/>
      </w:r>
      <w:bookmarkEnd w:id="149"/>
      <w:r w:rsidRPr="0013332A">
        <w:rPr>
          <w:rFonts w:ascii="Times New Roman" w:hAnsi="Times New Roman" w:cs="Times New Roman"/>
          <w:sz w:val="24"/>
          <w:szCs w:val="24"/>
        </w:rPr>
        <w:t>(</w:t>
      </w:r>
      <w:r w:rsidR="00B25E59" w:rsidRPr="0013332A">
        <w:rPr>
          <w:rFonts w:ascii="Times New Roman" w:hAnsi="Times New Roman" w:cs="Times New Roman"/>
          <w:sz w:val="24"/>
          <w:szCs w:val="24"/>
        </w:rPr>
        <w:t>6</w:t>
      </w:r>
      <w:r w:rsidR="008C3841">
        <w:rPr>
          <w:rFonts w:ascii="Times New Roman" w:hAnsi="Times New Roman" w:cs="Times New Roman"/>
          <w:sz w:val="24"/>
          <w:szCs w:val="24"/>
        </w:rPr>
        <w:t>2</w:t>
      </w:r>
      <w:r w:rsidRPr="0013332A">
        <w:rPr>
          <w:rFonts w:ascii="Times New Roman" w:hAnsi="Times New Roman" w:cs="Times New Roman"/>
          <w:sz w:val="24"/>
          <w:szCs w:val="24"/>
        </w:rPr>
        <w:t>)</w:t>
      </w:r>
    </w:p>
    <w:p w14:paraId="79ED248C" w14:textId="2210C796" w:rsidR="00C95C67" w:rsidRPr="003A2290" w:rsidRDefault="00C95C67" w:rsidP="00B67E4D">
      <w:pPr>
        <w:pStyle w:val="a0"/>
        <w:ind w:firstLine="238"/>
        <w:rPr>
          <w:sz w:val="24"/>
          <w:szCs w:val="24"/>
        </w:rPr>
      </w:pPr>
      <w:r w:rsidRPr="0013332A">
        <w:rPr>
          <w:rFonts w:hint="eastAsia"/>
          <w:sz w:val="24"/>
          <w:szCs w:val="24"/>
        </w:rPr>
        <w:t>W</w:t>
      </w:r>
      <w:r w:rsidRPr="0013332A">
        <w:rPr>
          <w:sz w:val="24"/>
          <w:szCs w:val="24"/>
        </w:rPr>
        <w:t xml:space="preserve">here </w:t>
      </w:r>
      <m:oMath>
        <m:sSub>
          <m:sSubPr>
            <m:ctrlPr>
              <w:rPr>
                <w:rFonts w:ascii="Cambria Math" w:hAnsi="Cambria Math"/>
                <w:sz w:val="24"/>
                <w:szCs w:val="24"/>
              </w:rPr>
            </m:ctrlPr>
          </m:sSubPr>
          <m:e>
            <m:acc>
              <m:accPr>
                <m:ctrlPr>
                  <w:rPr>
                    <w:rFonts w:ascii="Cambria Math" w:hAnsi="Cambria Math"/>
                    <w:sz w:val="24"/>
                    <w:szCs w:val="24"/>
                  </w:rPr>
                </m:ctrlPr>
              </m:accPr>
              <m:e>
                <m:r>
                  <w:rPr>
                    <w:rFonts w:ascii="Cambria Math" w:hAnsi="Cambria Math"/>
                    <w:sz w:val="24"/>
                    <w:szCs w:val="24"/>
                  </w:rPr>
                  <m:t>N</m:t>
                </m:r>
              </m:e>
            </m:acc>
          </m:e>
          <m:sub>
            <m:r>
              <w:rPr>
                <w:rFonts w:ascii="Cambria Math" w:hAnsi="Cambria Math"/>
                <w:sz w:val="24"/>
                <w:szCs w:val="24"/>
              </w:rPr>
              <m:t>eff</m:t>
            </m:r>
          </m:sub>
        </m:sSub>
      </m:oMath>
      <w:r w:rsidRPr="0013332A">
        <w:rPr>
          <w:rFonts w:hint="eastAsia"/>
          <w:sz w:val="24"/>
          <w:szCs w:val="24"/>
        </w:rPr>
        <w:t xml:space="preserve"> </w:t>
      </w:r>
      <w:r w:rsidRPr="0013332A">
        <w:rPr>
          <w:sz w:val="24"/>
          <w:szCs w:val="24"/>
        </w:rPr>
        <w:t>is the number of effective particles</w:t>
      </w:r>
      <w:r w:rsidR="003A2290">
        <w:rPr>
          <w:rFonts w:hint="eastAsia"/>
          <w:sz w:val="24"/>
          <w:szCs w:val="24"/>
        </w:rPr>
        <w:t xml:space="preserve">, </w:t>
      </w:r>
      <w:proofErr w:type="spellStart"/>
      <w:ins w:id="150" w:author="一语 仲" w:date="2024-05-12T09:36:00Z" w16du:dateUtc="2024-05-12T01:36:00Z">
        <w:r w:rsidR="003A2290">
          <w:rPr>
            <w:rFonts w:hint="eastAsia"/>
            <w:sz w:val="24"/>
            <w:szCs w:val="24"/>
          </w:rPr>
          <w:t>W</w:t>
        </w:r>
        <w:r w:rsidR="003A2290">
          <w:rPr>
            <w:rFonts w:hint="eastAsia"/>
            <w:sz w:val="24"/>
            <w:szCs w:val="24"/>
            <w:vertAlign w:val="subscript"/>
          </w:rPr>
          <w:t>k</w:t>
        </w:r>
        <w:proofErr w:type="spellEnd"/>
        <w:r w:rsidR="003A2290">
          <w:rPr>
            <w:rFonts w:hint="eastAsia"/>
            <w:sz w:val="24"/>
            <w:szCs w:val="24"/>
            <w:vertAlign w:val="superscript"/>
          </w:rPr>
          <w:t>(</w:t>
        </w:r>
        <w:proofErr w:type="spellStart"/>
        <w:r w:rsidR="003A2290">
          <w:rPr>
            <w:rFonts w:hint="eastAsia"/>
            <w:sz w:val="24"/>
            <w:szCs w:val="24"/>
            <w:vertAlign w:val="superscript"/>
          </w:rPr>
          <w:t>i</w:t>
        </w:r>
        <w:proofErr w:type="spellEnd"/>
        <w:r w:rsidR="003A2290">
          <w:rPr>
            <w:rFonts w:hint="eastAsia"/>
            <w:sz w:val="24"/>
            <w:szCs w:val="24"/>
            <w:vertAlign w:val="superscript"/>
          </w:rPr>
          <w:t>)</w:t>
        </w:r>
        <w:r w:rsidR="003A2290">
          <w:rPr>
            <w:rFonts w:hint="eastAsia"/>
            <w:sz w:val="24"/>
            <w:szCs w:val="24"/>
          </w:rPr>
          <w:t xml:space="preserve"> is the state of particle in step K</w:t>
        </w:r>
      </w:ins>
      <w:ins w:id="151" w:author="一语 仲" w:date="2024-05-12T09:37:00Z" w16du:dateUtc="2024-05-12T01:37:00Z">
        <w:r w:rsidR="003A2290">
          <w:rPr>
            <w:rFonts w:hint="eastAsia"/>
            <w:sz w:val="24"/>
            <w:szCs w:val="24"/>
          </w:rPr>
          <w:t>[</w:t>
        </w:r>
      </w:ins>
      <w:ins w:id="152" w:author="一语 仲" w:date="2024-05-12T09:40:00Z" w16du:dateUtc="2024-05-12T01:40:00Z">
        <w:r w:rsidR="00665547">
          <w:rPr>
            <w:rFonts w:hint="eastAsia"/>
            <w:sz w:val="24"/>
            <w:szCs w:val="24"/>
          </w:rPr>
          <w:t>B4</w:t>
        </w:r>
      </w:ins>
      <w:ins w:id="153" w:author="一语 仲" w:date="2024-05-12T09:37:00Z" w16du:dateUtc="2024-05-12T01:37:00Z">
        <w:r w:rsidR="003A2290">
          <w:rPr>
            <w:rFonts w:hint="eastAsia"/>
            <w:sz w:val="24"/>
            <w:szCs w:val="24"/>
          </w:rPr>
          <w:t>]</w:t>
        </w:r>
      </w:ins>
      <w:ins w:id="154" w:author="一语 仲" w:date="2024-05-12T09:36:00Z" w16du:dateUtc="2024-05-12T01:36:00Z">
        <w:r w:rsidR="003A2290">
          <w:rPr>
            <w:rFonts w:hint="eastAsia"/>
            <w:sz w:val="24"/>
            <w:szCs w:val="24"/>
          </w:rPr>
          <w:t>.</w:t>
        </w:r>
      </w:ins>
    </w:p>
    <w:p w14:paraId="23868057" w14:textId="0AF1EAC2" w:rsidR="002848B3" w:rsidRPr="0013332A" w:rsidRDefault="00F83B6B" w:rsidP="00B67E4D">
      <w:pPr>
        <w:pStyle w:val="2"/>
        <w:numPr>
          <w:ilvl w:val="0"/>
          <w:numId w:val="0"/>
        </w:numPr>
        <w:spacing w:beforeLines="0" w:before="0" w:afterLines="0" w:after="0" w:line="300" w:lineRule="auto"/>
        <w:rPr>
          <w:i/>
          <w:iCs w:val="0"/>
          <w:sz w:val="24"/>
          <w:szCs w:val="24"/>
        </w:rPr>
      </w:pPr>
      <w:bookmarkStart w:id="155" w:name="OLE_LINK57"/>
      <w:r w:rsidRPr="0013332A">
        <w:rPr>
          <w:i/>
          <w:iCs w:val="0"/>
          <w:sz w:val="24"/>
          <w:szCs w:val="24"/>
        </w:rPr>
        <w:t>3.2</w:t>
      </w:r>
      <w:bookmarkEnd w:id="155"/>
      <w:r w:rsidRPr="0013332A">
        <w:rPr>
          <w:i/>
          <w:iCs w:val="0"/>
          <w:sz w:val="24"/>
          <w:szCs w:val="24"/>
        </w:rPr>
        <w:t xml:space="preserve"> </w:t>
      </w:r>
      <w:r w:rsidR="00957A75" w:rsidRPr="0013332A">
        <w:rPr>
          <w:i/>
          <w:iCs w:val="0"/>
          <w:sz w:val="24"/>
          <w:szCs w:val="24"/>
        </w:rPr>
        <w:t>State selection</w:t>
      </w:r>
    </w:p>
    <w:p w14:paraId="1864FB9A" w14:textId="609EC199" w:rsidR="0026724C" w:rsidRPr="0013332A" w:rsidRDefault="0026724C" w:rsidP="00B67E4D">
      <w:pPr>
        <w:pStyle w:val="a0"/>
        <w:ind w:firstLine="238"/>
        <w:rPr>
          <w:sz w:val="24"/>
          <w:szCs w:val="24"/>
        </w:rPr>
      </w:pPr>
      <w:r w:rsidRPr="0013332A">
        <w:rPr>
          <w:sz w:val="24"/>
          <w:szCs w:val="24"/>
        </w:rPr>
        <w:t>According to the content of Section 2, the state quantity of the nonlinear system is defined as follows:</w:t>
      </w:r>
    </w:p>
    <w:p w14:paraId="50F107A1" w14:textId="1D1370FD" w:rsidR="002848B3" w:rsidRPr="0013332A" w:rsidRDefault="00000000" w:rsidP="00B67E4D">
      <w:pPr>
        <w:pStyle w:val="affa"/>
        <w:ind w:firstLine="482"/>
        <w:jc w:val="center"/>
        <w:rPr>
          <w:rFonts w:ascii="Times New Roman" w:hAnsi="Times New Roman" w:cs="Times New Roman"/>
          <w:sz w:val="24"/>
          <w:szCs w:val="24"/>
        </w:rPr>
      </w:pPr>
      <m:oMath>
        <m:sSup>
          <m:sSupPr>
            <m:ctrlPr>
              <w:rPr>
                <w:rFonts w:ascii="Cambria Math" w:hAnsi="Cambria Math" w:cs="Times New Roman"/>
                <w:szCs w:val="21"/>
              </w:rPr>
            </m:ctrlPr>
          </m:sSupPr>
          <m:e>
            <m:d>
              <m:dPr>
                <m:begChr m:val="["/>
                <m:endChr m:val="]"/>
                <m:ctrlPr>
                  <w:rPr>
                    <w:rFonts w:ascii="Cambria Math" w:hAnsi="Cambria Math" w:cs="Times New Roman"/>
                    <w:szCs w:val="21"/>
                  </w:rPr>
                </m:ctrlPr>
              </m:dPr>
              <m:e>
                <m:sSub>
                  <m:sSubPr>
                    <m:ctrlPr>
                      <w:rPr>
                        <w:rFonts w:ascii="Cambria Math" w:hAnsi="Cambria Math" w:cs="Times New Roman"/>
                        <w:szCs w:val="21"/>
                      </w:rPr>
                    </m:ctrlPr>
                  </m:sSubPr>
                  <m:e>
                    <m:r>
                      <w:rPr>
                        <w:rFonts w:ascii="Cambria Math" w:hAnsi="Cambria Math" w:cs="Times New Roman"/>
                        <w:szCs w:val="21"/>
                      </w:rPr>
                      <m:t>x</m:t>
                    </m:r>
                  </m:e>
                  <m:sub>
                    <m:r>
                      <m:rPr>
                        <m:sty m:val="p"/>
                      </m:rPr>
                      <w:rPr>
                        <w:rFonts w:ascii="Cambria Math" w:hAnsi="Cambria Math" w:cs="Times New Roman"/>
                        <w:szCs w:val="21"/>
                      </w:rPr>
                      <m:t>1</m:t>
                    </m:r>
                  </m:sub>
                </m:sSub>
                <m:r>
                  <m:rPr>
                    <m:sty m:val="p"/>
                  </m:rPr>
                  <w:rPr>
                    <w:rFonts w:ascii="Cambria Math" w:hAnsi="Cambria Math" w:cs="Times New Roman"/>
                    <w:szCs w:val="21"/>
                  </w:rPr>
                  <m:t xml:space="preserve"> </m:t>
                </m:r>
                <m:sSub>
                  <m:sSubPr>
                    <m:ctrlPr>
                      <w:rPr>
                        <w:rFonts w:ascii="Cambria Math" w:hAnsi="Cambria Math" w:cs="Times New Roman"/>
                        <w:szCs w:val="21"/>
                      </w:rPr>
                    </m:ctrlPr>
                  </m:sSubPr>
                  <m:e>
                    <m:r>
                      <w:rPr>
                        <w:rFonts w:ascii="Cambria Math" w:hAnsi="Cambria Math" w:cs="Times New Roman"/>
                        <w:szCs w:val="21"/>
                      </w:rPr>
                      <m:t>x</m:t>
                    </m:r>
                  </m:e>
                  <m:sub>
                    <m:r>
                      <m:rPr>
                        <m:sty m:val="p"/>
                      </m:rPr>
                      <w:rPr>
                        <w:rFonts w:ascii="Cambria Math" w:hAnsi="Cambria Math" w:cs="Times New Roman"/>
                        <w:szCs w:val="21"/>
                      </w:rPr>
                      <m:t>2</m:t>
                    </m:r>
                  </m:sub>
                </m:sSub>
                <m:r>
                  <m:rPr>
                    <m:sty m:val="p"/>
                  </m:rPr>
                  <w:rPr>
                    <w:rFonts w:ascii="Cambria Math" w:hAnsi="Cambria Math" w:cs="Times New Roman"/>
                    <w:szCs w:val="21"/>
                  </w:rPr>
                  <m:t xml:space="preserve"> </m:t>
                </m:r>
                <m:sSub>
                  <m:sSubPr>
                    <m:ctrlPr>
                      <w:rPr>
                        <w:rFonts w:ascii="Cambria Math" w:hAnsi="Cambria Math" w:cs="Times New Roman"/>
                        <w:szCs w:val="21"/>
                      </w:rPr>
                    </m:ctrlPr>
                  </m:sSubPr>
                  <m:e>
                    <m:r>
                      <w:rPr>
                        <w:rFonts w:ascii="Cambria Math" w:hAnsi="Cambria Math" w:cs="Times New Roman"/>
                        <w:szCs w:val="21"/>
                      </w:rPr>
                      <m:t>x</m:t>
                    </m:r>
                  </m:e>
                  <m:sub>
                    <m:r>
                      <m:rPr>
                        <m:sty m:val="p"/>
                      </m:rPr>
                      <w:rPr>
                        <w:rFonts w:ascii="Cambria Math" w:hAnsi="Cambria Math" w:cs="Times New Roman"/>
                        <w:szCs w:val="21"/>
                      </w:rPr>
                      <m:t>3</m:t>
                    </m:r>
                  </m:sub>
                </m:sSub>
                <m:sSub>
                  <m:sSubPr>
                    <m:ctrlPr>
                      <w:rPr>
                        <w:rFonts w:ascii="Cambria Math" w:hAnsi="Cambria Math" w:cs="Times New Roman"/>
                        <w:szCs w:val="21"/>
                      </w:rPr>
                    </m:ctrlPr>
                  </m:sSubPr>
                  <m:e>
                    <m:r>
                      <m:rPr>
                        <m:sty m:val="p"/>
                      </m:rPr>
                      <w:rPr>
                        <w:rFonts w:ascii="Cambria Math" w:hAnsi="Cambria Math" w:cs="Times New Roman"/>
                        <w:szCs w:val="21"/>
                      </w:rPr>
                      <m:t xml:space="preserve"> </m:t>
                    </m:r>
                    <m:r>
                      <w:rPr>
                        <w:rFonts w:ascii="Cambria Math" w:hAnsi="Cambria Math" w:cs="Times New Roman"/>
                        <w:szCs w:val="21"/>
                      </w:rPr>
                      <m:t>x</m:t>
                    </m:r>
                  </m:e>
                  <m:sub>
                    <m:r>
                      <m:rPr>
                        <m:sty m:val="p"/>
                      </m:rPr>
                      <w:rPr>
                        <w:rFonts w:ascii="Cambria Math" w:hAnsi="Cambria Math" w:cs="Times New Roman"/>
                        <w:szCs w:val="21"/>
                      </w:rPr>
                      <m:t>4</m:t>
                    </m:r>
                  </m:sub>
                </m:sSub>
                <m:r>
                  <m:rPr>
                    <m:sty m:val="p"/>
                  </m:rPr>
                  <w:rPr>
                    <w:rFonts w:ascii="Cambria Math" w:hAnsi="Cambria Math" w:cs="Times New Roman"/>
                    <w:szCs w:val="21"/>
                  </w:rPr>
                  <m:t xml:space="preserve"> </m:t>
                </m:r>
                <m:sSub>
                  <m:sSubPr>
                    <m:ctrlPr>
                      <w:rPr>
                        <w:rFonts w:ascii="Cambria Math" w:hAnsi="Cambria Math" w:cs="Times New Roman"/>
                        <w:szCs w:val="21"/>
                      </w:rPr>
                    </m:ctrlPr>
                  </m:sSubPr>
                  <m:e>
                    <m:r>
                      <w:rPr>
                        <w:rFonts w:ascii="Cambria Math" w:hAnsi="Cambria Math" w:cs="Times New Roman"/>
                        <w:szCs w:val="21"/>
                      </w:rPr>
                      <m:t>x</m:t>
                    </m:r>
                  </m:e>
                  <m:sub>
                    <m:r>
                      <m:rPr>
                        <m:sty m:val="p"/>
                      </m:rPr>
                      <w:rPr>
                        <w:rFonts w:ascii="Cambria Math" w:hAnsi="Cambria Math" w:cs="Times New Roman"/>
                        <w:szCs w:val="21"/>
                      </w:rPr>
                      <m:t>5</m:t>
                    </m:r>
                  </m:sub>
                </m:sSub>
                <m:r>
                  <m:rPr>
                    <m:sty m:val="p"/>
                  </m:rPr>
                  <w:rPr>
                    <w:rFonts w:ascii="Cambria Math" w:hAnsi="Cambria Math" w:cs="Times New Roman"/>
                    <w:szCs w:val="21"/>
                  </w:rPr>
                  <m:t xml:space="preserve"> </m:t>
                </m:r>
                <m:sSub>
                  <m:sSubPr>
                    <m:ctrlPr>
                      <w:rPr>
                        <w:rFonts w:ascii="Cambria Math" w:hAnsi="Cambria Math" w:cs="Times New Roman"/>
                        <w:szCs w:val="21"/>
                      </w:rPr>
                    </m:ctrlPr>
                  </m:sSubPr>
                  <m:e>
                    <m:r>
                      <w:rPr>
                        <w:rFonts w:ascii="Cambria Math" w:hAnsi="Cambria Math" w:cs="Times New Roman"/>
                        <w:szCs w:val="21"/>
                      </w:rPr>
                      <m:t>x</m:t>
                    </m:r>
                  </m:e>
                  <m:sub>
                    <m:r>
                      <m:rPr>
                        <m:sty m:val="p"/>
                      </m:rPr>
                      <w:rPr>
                        <w:rFonts w:ascii="Cambria Math" w:hAnsi="Cambria Math" w:cs="Times New Roman"/>
                        <w:szCs w:val="21"/>
                      </w:rPr>
                      <m:t>6</m:t>
                    </m:r>
                  </m:sub>
                </m:sSub>
                <m:r>
                  <m:rPr>
                    <m:sty m:val="p"/>
                  </m:rPr>
                  <w:rPr>
                    <w:rFonts w:ascii="Cambria Math" w:hAnsi="Cambria Math" w:cs="Times New Roman"/>
                    <w:szCs w:val="21"/>
                  </w:rPr>
                  <m:t xml:space="preserve"> </m:t>
                </m:r>
                <m:sSub>
                  <m:sSubPr>
                    <m:ctrlPr>
                      <w:rPr>
                        <w:rFonts w:ascii="Cambria Math" w:hAnsi="Cambria Math" w:cs="Times New Roman"/>
                        <w:szCs w:val="21"/>
                      </w:rPr>
                    </m:ctrlPr>
                  </m:sSubPr>
                  <m:e>
                    <m:r>
                      <w:rPr>
                        <w:rFonts w:ascii="Cambria Math" w:hAnsi="Cambria Math" w:cs="Times New Roman"/>
                        <w:szCs w:val="21"/>
                      </w:rPr>
                      <m:t>x</m:t>
                    </m:r>
                  </m:e>
                  <m:sub>
                    <m:r>
                      <m:rPr>
                        <m:sty m:val="p"/>
                      </m:rPr>
                      <w:rPr>
                        <w:rFonts w:ascii="Cambria Math" w:hAnsi="Cambria Math" w:cs="Times New Roman"/>
                        <w:szCs w:val="21"/>
                      </w:rPr>
                      <m:t>7</m:t>
                    </m:r>
                  </m:sub>
                </m:sSub>
                <m:r>
                  <m:rPr>
                    <m:sty m:val="p"/>
                  </m:rPr>
                  <w:rPr>
                    <w:rFonts w:ascii="Cambria Math" w:hAnsi="Cambria Math" w:cs="Times New Roman"/>
                    <w:szCs w:val="21"/>
                  </w:rPr>
                  <m:t xml:space="preserve"> </m:t>
                </m:r>
                <m:sSub>
                  <m:sSubPr>
                    <m:ctrlPr>
                      <w:rPr>
                        <w:rFonts w:ascii="Cambria Math" w:hAnsi="Cambria Math" w:cs="Times New Roman"/>
                        <w:szCs w:val="21"/>
                      </w:rPr>
                    </m:ctrlPr>
                  </m:sSubPr>
                  <m:e>
                    <m:r>
                      <w:rPr>
                        <w:rFonts w:ascii="Cambria Math" w:hAnsi="Cambria Math" w:cs="Times New Roman"/>
                        <w:szCs w:val="21"/>
                      </w:rPr>
                      <m:t>x</m:t>
                    </m:r>
                  </m:e>
                  <m:sub>
                    <m:r>
                      <m:rPr>
                        <m:sty m:val="p"/>
                      </m:rPr>
                      <w:rPr>
                        <w:rFonts w:ascii="Cambria Math" w:hAnsi="Cambria Math" w:cs="Times New Roman"/>
                        <w:szCs w:val="21"/>
                      </w:rPr>
                      <m:t>8</m:t>
                    </m:r>
                  </m:sub>
                </m:sSub>
                <m:r>
                  <m:rPr>
                    <m:sty m:val="p"/>
                  </m:rPr>
                  <w:rPr>
                    <w:rFonts w:ascii="Cambria Math" w:hAnsi="Cambria Math" w:cs="Times New Roman"/>
                    <w:szCs w:val="21"/>
                  </w:rPr>
                  <m:t xml:space="preserve"> </m:t>
                </m:r>
                <m:sSub>
                  <m:sSubPr>
                    <m:ctrlPr>
                      <w:rPr>
                        <w:rFonts w:ascii="Cambria Math" w:hAnsi="Cambria Math" w:cs="Times New Roman"/>
                        <w:szCs w:val="21"/>
                      </w:rPr>
                    </m:ctrlPr>
                  </m:sSubPr>
                  <m:e>
                    <m:r>
                      <w:rPr>
                        <w:rFonts w:ascii="Cambria Math" w:hAnsi="Cambria Math" w:cs="Times New Roman"/>
                        <w:szCs w:val="21"/>
                      </w:rPr>
                      <m:t>x</m:t>
                    </m:r>
                  </m:e>
                  <m:sub>
                    <m:r>
                      <m:rPr>
                        <m:sty m:val="p"/>
                      </m:rPr>
                      <w:rPr>
                        <w:rFonts w:ascii="Cambria Math" w:hAnsi="Cambria Math" w:cs="Times New Roman"/>
                        <w:szCs w:val="21"/>
                      </w:rPr>
                      <m:t>9</m:t>
                    </m:r>
                  </m:sub>
                </m:sSub>
                <m:sSub>
                  <m:sSubPr>
                    <m:ctrlPr>
                      <w:rPr>
                        <w:rFonts w:ascii="Cambria Math" w:hAnsi="Cambria Math" w:cs="Times New Roman"/>
                        <w:szCs w:val="21"/>
                      </w:rPr>
                    </m:ctrlPr>
                  </m:sSubPr>
                  <m:e>
                    <m:r>
                      <m:rPr>
                        <m:sty m:val="p"/>
                      </m:rPr>
                      <w:rPr>
                        <w:rFonts w:ascii="Cambria Math" w:hAnsi="Cambria Math" w:cs="Times New Roman"/>
                        <w:szCs w:val="21"/>
                      </w:rPr>
                      <m:t xml:space="preserve"> </m:t>
                    </m:r>
                    <m:r>
                      <w:rPr>
                        <w:rFonts w:ascii="Cambria Math" w:hAnsi="Cambria Math" w:cs="Times New Roman"/>
                        <w:szCs w:val="21"/>
                      </w:rPr>
                      <m:t>x</m:t>
                    </m:r>
                  </m:e>
                  <m:sub>
                    <m:r>
                      <m:rPr>
                        <m:sty m:val="p"/>
                      </m:rPr>
                      <w:rPr>
                        <w:rFonts w:ascii="Cambria Math" w:hAnsi="Cambria Math" w:cs="Times New Roman"/>
                        <w:szCs w:val="21"/>
                      </w:rPr>
                      <m:t>10</m:t>
                    </m:r>
                  </m:sub>
                </m:sSub>
                <m:r>
                  <m:rPr>
                    <m:sty m:val="p"/>
                  </m:rPr>
                  <w:rPr>
                    <w:rFonts w:ascii="Cambria Math" w:hAnsi="Cambria Math" w:cs="Times New Roman"/>
                    <w:szCs w:val="21"/>
                  </w:rPr>
                  <m:t xml:space="preserve"> </m:t>
                </m:r>
                <m:sSub>
                  <m:sSubPr>
                    <m:ctrlPr>
                      <w:rPr>
                        <w:rFonts w:ascii="Cambria Math" w:hAnsi="Cambria Math" w:cs="Times New Roman"/>
                        <w:szCs w:val="21"/>
                      </w:rPr>
                    </m:ctrlPr>
                  </m:sSubPr>
                  <m:e>
                    <m:r>
                      <w:rPr>
                        <w:rFonts w:ascii="Cambria Math" w:hAnsi="Cambria Math" w:cs="Times New Roman"/>
                        <w:szCs w:val="21"/>
                      </w:rPr>
                      <m:t>x</m:t>
                    </m:r>
                  </m:e>
                  <m:sub>
                    <m:r>
                      <m:rPr>
                        <m:sty m:val="p"/>
                      </m:rPr>
                      <w:rPr>
                        <w:rFonts w:ascii="Cambria Math" w:hAnsi="Cambria Math" w:cs="Times New Roman"/>
                        <w:szCs w:val="21"/>
                      </w:rPr>
                      <m:t>11</m:t>
                    </m:r>
                  </m:sub>
                </m:sSub>
                <m:r>
                  <m:rPr>
                    <m:sty m:val="p"/>
                  </m:rPr>
                  <w:rPr>
                    <w:rFonts w:ascii="Cambria Math" w:hAnsi="Cambria Math" w:cs="Times New Roman"/>
                    <w:szCs w:val="21"/>
                  </w:rPr>
                  <m:t xml:space="preserve"> </m:t>
                </m:r>
                <m:sSub>
                  <m:sSubPr>
                    <m:ctrlPr>
                      <w:rPr>
                        <w:rFonts w:ascii="Cambria Math" w:hAnsi="Cambria Math" w:cs="Times New Roman"/>
                        <w:szCs w:val="21"/>
                      </w:rPr>
                    </m:ctrlPr>
                  </m:sSubPr>
                  <m:e>
                    <m:r>
                      <w:rPr>
                        <w:rFonts w:ascii="Cambria Math" w:hAnsi="Cambria Math" w:cs="Times New Roman"/>
                        <w:szCs w:val="21"/>
                      </w:rPr>
                      <m:t>x</m:t>
                    </m:r>
                  </m:e>
                  <m:sub>
                    <m:r>
                      <m:rPr>
                        <m:sty m:val="p"/>
                      </m:rPr>
                      <w:rPr>
                        <w:rFonts w:ascii="Cambria Math" w:hAnsi="Cambria Math" w:cs="Times New Roman"/>
                        <w:szCs w:val="21"/>
                      </w:rPr>
                      <m:t>12</m:t>
                    </m:r>
                  </m:sub>
                </m:sSub>
                <m:r>
                  <m:rPr>
                    <m:sty m:val="p"/>
                  </m:rPr>
                  <w:rPr>
                    <w:rFonts w:ascii="Cambria Math" w:hAnsi="Cambria Math" w:cs="Times New Roman"/>
                    <w:szCs w:val="21"/>
                  </w:rPr>
                  <m:t xml:space="preserve"> </m:t>
                </m:r>
                <m:sSub>
                  <m:sSubPr>
                    <m:ctrlPr>
                      <w:rPr>
                        <w:rFonts w:ascii="Cambria Math" w:hAnsi="Cambria Math" w:cs="Times New Roman"/>
                        <w:szCs w:val="21"/>
                      </w:rPr>
                    </m:ctrlPr>
                  </m:sSubPr>
                  <m:e>
                    <m:r>
                      <w:rPr>
                        <w:rFonts w:ascii="Cambria Math" w:hAnsi="Cambria Math" w:cs="Times New Roman"/>
                        <w:szCs w:val="21"/>
                      </w:rPr>
                      <m:t>x</m:t>
                    </m:r>
                  </m:e>
                  <m:sub>
                    <m:r>
                      <m:rPr>
                        <m:sty m:val="p"/>
                      </m:rPr>
                      <w:rPr>
                        <w:rFonts w:ascii="Cambria Math" w:hAnsi="Cambria Math" w:cs="Times New Roman"/>
                        <w:szCs w:val="21"/>
                      </w:rPr>
                      <m:t>13</m:t>
                    </m:r>
                  </m:sub>
                </m:sSub>
              </m:e>
            </m:d>
          </m:e>
          <m:sup>
            <m:r>
              <w:rPr>
                <w:rFonts w:ascii="Cambria Math" w:hAnsi="Cambria Math" w:cs="Times New Roman"/>
                <w:szCs w:val="21"/>
              </w:rPr>
              <m:t>T</m:t>
            </m:r>
          </m:sup>
        </m:sSup>
        <m:r>
          <m:rPr>
            <m:sty m:val="p"/>
          </m:rPr>
          <w:rPr>
            <w:rFonts w:ascii="Cambria Math" w:hAnsi="Cambria Math" w:cs="Times New Roman"/>
            <w:szCs w:val="21"/>
          </w:rPr>
          <m:t xml:space="preserve">= </m:t>
        </m:r>
        <m:sSup>
          <m:sSupPr>
            <m:ctrlPr>
              <w:rPr>
                <w:rFonts w:ascii="Cambria Math" w:hAnsi="Cambria Math" w:cs="Times New Roman"/>
                <w:szCs w:val="21"/>
              </w:rPr>
            </m:ctrlPr>
          </m:sSupPr>
          <m:e>
            <m:d>
              <m:dPr>
                <m:begChr m:val="["/>
                <m:endChr m:val="]"/>
                <m:ctrlPr>
                  <w:rPr>
                    <w:rFonts w:ascii="Cambria Math" w:hAnsi="Cambria Math" w:cs="Times New Roman"/>
                    <w:szCs w:val="21"/>
                  </w:rPr>
                </m:ctrlPr>
              </m:dPr>
              <m:e>
                <m:sSubSup>
                  <m:sSubSupPr>
                    <m:ctrlPr>
                      <w:rPr>
                        <w:rFonts w:ascii="Cambria Math" w:hAnsi="Cambria Math" w:cs="Times New Roman"/>
                        <w:szCs w:val="21"/>
                      </w:rPr>
                    </m:ctrlPr>
                  </m:sSubSupPr>
                  <m:e>
                    <m:r>
                      <w:rPr>
                        <w:rFonts w:ascii="Cambria Math" w:hAnsi="Cambria Math" w:cs="Times New Roman"/>
                        <w:szCs w:val="21"/>
                      </w:rPr>
                      <m:t>p</m:t>
                    </m:r>
                  </m:e>
                  <m:sub>
                    <m:r>
                      <w:rPr>
                        <w:rFonts w:ascii="Cambria Math" w:hAnsi="Cambria Math" w:cs="Times New Roman"/>
                        <w:szCs w:val="21"/>
                      </w:rPr>
                      <m:t>sum</m:t>
                    </m:r>
                  </m:sub>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ch</m:t>
                    </m:r>
                  </m:sup>
                </m:sSubSup>
                <m:r>
                  <m:rPr>
                    <m:sty m:val="p"/>
                  </m:rPr>
                  <w:rPr>
                    <w:rFonts w:ascii="Cambria Math" w:hAnsi="Cambria Math" w:cs="Times New Roman"/>
                    <w:szCs w:val="21"/>
                  </w:rPr>
                  <m:t xml:space="preserve"> </m:t>
                </m:r>
                <m:sSubSup>
                  <m:sSubSupPr>
                    <m:ctrlPr>
                      <w:rPr>
                        <w:rFonts w:ascii="Cambria Math" w:hAnsi="Cambria Math" w:cs="Times New Roman"/>
                        <w:szCs w:val="21"/>
                      </w:rPr>
                    </m:ctrlPr>
                  </m:sSubSupPr>
                  <m:e>
                    <m:r>
                      <w:rPr>
                        <w:rFonts w:ascii="Cambria Math" w:hAnsi="Cambria Math" w:cs="Times New Roman"/>
                        <w:szCs w:val="21"/>
                      </w:rPr>
                      <m:t>p</m:t>
                    </m:r>
                  </m:e>
                  <m:sub>
                    <m:r>
                      <w:rPr>
                        <w:rFonts w:ascii="Cambria Math" w:hAnsi="Cambria Math" w:cs="Times New Roman"/>
                        <w:szCs w:val="21"/>
                      </w:rPr>
                      <m:t>g</m:t>
                    </m:r>
                    <m:sSub>
                      <m:sSubPr>
                        <m:ctrlPr>
                          <w:rPr>
                            <w:rFonts w:ascii="Cambria Math" w:hAnsi="Cambria Math" w:cs="Times New Roman"/>
                            <w:szCs w:val="21"/>
                          </w:rPr>
                        </m:ctrlPr>
                      </m:sSubPr>
                      <m:e>
                        <m:r>
                          <w:rPr>
                            <w:rFonts w:ascii="Cambria Math" w:hAnsi="Cambria Math" w:cs="Times New Roman"/>
                            <w:szCs w:val="21"/>
                          </w:rPr>
                          <m:t>H</m:t>
                        </m:r>
                      </m:e>
                      <m:sub>
                        <m:r>
                          <m:rPr>
                            <m:sty m:val="p"/>
                          </m:rPr>
                          <w:rPr>
                            <w:rFonts w:ascii="Cambria Math" w:hAnsi="Cambria Math" w:cs="Times New Roman"/>
                            <w:szCs w:val="21"/>
                          </w:rPr>
                          <m:t>2</m:t>
                        </m:r>
                      </m:sub>
                    </m:sSub>
                    <m:r>
                      <w:rPr>
                        <w:rFonts w:ascii="Cambria Math" w:hAnsi="Cambria Math" w:cs="Times New Roman"/>
                        <w:szCs w:val="21"/>
                      </w:rPr>
                      <m:t>O</m:t>
                    </m:r>
                  </m:sub>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ch</m:t>
                    </m:r>
                  </m:sup>
                </m:sSubSup>
                <m:r>
                  <m:rPr>
                    <m:sty m:val="p"/>
                  </m:rPr>
                  <w:rPr>
                    <w:rFonts w:ascii="Cambria Math" w:hAnsi="Cambria Math" w:cs="Times New Roman"/>
                    <w:szCs w:val="21"/>
                  </w:rPr>
                  <m:t xml:space="preserve"> </m:t>
                </m:r>
                <m:sSubSup>
                  <m:sSubSupPr>
                    <m:ctrlPr>
                      <w:rPr>
                        <w:rFonts w:ascii="Cambria Math" w:hAnsi="Cambria Math" w:cs="Times New Roman"/>
                        <w:szCs w:val="21"/>
                      </w:rPr>
                    </m:ctrlPr>
                  </m:sSubSupPr>
                  <m:e>
                    <m:r>
                      <w:rPr>
                        <w:rFonts w:ascii="Cambria Math" w:hAnsi="Cambria Math" w:cs="Times New Roman"/>
                        <w:szCs w:val="21"/>
                      </w:rPr>
                      <m:t>p</m:t>
                    </m:r>
                  </m:e>
                  <m:sub>
                    <m:sSub>
                      <m:sSubPr>
                        <m:ctrlPr>
                          <w:rPr>
                            <w:rFonts w:ascii="Cambria Math" w:hAnsi="Cambria Math" w:cs="Times New Roman"/>
                            <w:szCs w:val="21"/>
                          </w:rPr>
                        </m:ctrlPr>
                      </m:sSubPr>
                      <m:e>
                        <m:r>
                          <w:rPr>
                            <w:rFonts w:ascii="Cambria Math" w:hAnsi="Cambria Math" w:cs="Times New Roman"/>
                            <w:szCs w:val="21"/>
                          </w:rPr>
                          <m:t>O</m:t>
                        </m:r>
                      </m:e>
                      <m:sub>
                        <m:r>
                          <m:rPr>
                            <m:sty m:val="p"/>
                          </m:rPr>
                          <w:rPr>
                            <w:rFonts w:ascii="Cambria Math" w:hAnsi="Cambria Math" w:cs="Times New Roman"/>
                            <w:szCs w:val="21"/>
                          </w:rPr>
                          <m:t>2</m:t>
                        </m:r>
                      </m:sub>
                    </m:sSub>
                  </m:sub>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ch</m:t>
                    </m:r>
                  </m:sup>
                </m:sSubSup>
                <m:r>
                  <m:rPr>
                    <m:sty m:val="p"/>
                  </m:rPr>
                  <w:rPr>
                    <w:rFonts w:ascii="Cambria Math" w:hAnsi="Cambria Math" w:cs="Times New Roman"/>
                    <w:szCs w:val="21"/>
                  </w:rPr>
                  <m:t xml:space="preserve"> </m:t>
                </m:r>
                <m:sSubSup>
                  <m:sSubSupPr>
                    <m:ctrlPr>
                      <w:rPr>
                        <w:rFonts w:ascii="Cambria Math" w:hAnsi="Cambria Math" w:cs="Times New Roman"/>
                        <w:szCs w:val="21"/>
                      </w:rPr>
                    </m:ctrlPr>
                  </m:sSubSupPr>
                  <m:e>
                    <m:r>
                      <w:rPr>
                        <w:rFonts w:ascii="Cambria Math" w:hAnsi="Cambria Math" w:cs="Times New Roman"/>
                        <w:szCs w:val="21"/>
                      </w:rPr>
                      <m:t>p</m:t>
                    </m:r>
                  </m:e>
                  <m:sub>
                    <m:r>
                      <w:rPr>
                        <w:rFonts w:ascii="Cambria Math" w:hAnsi="Cambria Math" w:cs="Times New Roman"/>
                        <w:szCs w:val="21"/>
                      </w:rPr>
                      <m:t>g</m:t>
                    </m:r>
                    <m:sSub>
                      <m:sSubPr>
                        <m:ctrlPr>
                          <w:rPr>
                            <w:rFonts w:ascii="Cambria Math" w:hAnsi="Cambria Math" w:cs="Times New Roman"/>
                            <w:szCs w:val="21"/>
                          </w:rPr>
                        </m:ctrlPr>
                      </m:sSubPr>
                      <m:e>
                        <m:r>
                          <w:rPr>
                            <w:rFonts w:ascii="Cambria Math" w:hAnsi="Cambria Math" w:cs="Times New Roman"/>
                            <w:szCs w:val="21"/>
                          </w:rPr>
                          <m:t>H</m:t>
                        </m:r>
                      </m:e>
                      <m:sub>
                        <m:r>
                          <m:rPr>
                            <m:sty m:val="p"/>
                          </m:rPr>
                          <w:rPr>
                            <w:rFonts w:ascii="Cambria Math" w:hAnsi="Cambria Math" w:cs="Times New Roman"/>
                            <w:szCs w:val="21"/>
                          </w:rPr>
                          <m:t>2</m:t>
                        </m:r>
                      </m:sub>
                    </m:sSub>
                    <m:r>
                      <w:rPr>
                        <w:rFonts w:ascii="Cambria Math" w:hAnsi="Cambria Math" w:cs="Times New Roman"/>
                        <w:szCs w:val="21"/>
                      </w:rPr>
                      <m:t>O</m:t>
                    </m:r>
                  </m:sub>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gdl</m:t>
                    </m:r>
                  </m:sup>
                </m:sSubSup>
                <m:r>
                  <m:rPr>
                    <m:sty m:val="p"/>
                  </m:rPr>
                  <w:rPr>
                    <w:rFonts w:ascii="Cambria Math" w:hAnsi="Cambria Math" w:cs="Times New Roman"/>
                    <w:szCs w:val="21"/>
                  </w:rPr>
                  <m:t xml:space="preserve"> </m:t>
                </m:r>
                <m:sSubSup>
                  <m:sSubSupPr>
                    <m:ctrlPr>
                      <w:rPr>
                        <w:rFonts w:ascii="Cambria Math" w:hAnsi="Cambria Math" w:cs="Times New Roman"/>
                        <w:szCs w:val="21"/>
                      </w:rPr>
                    </m:ctrlPr>
                  </m:sSubSupPr>
                  <m:e>
                    <m:r>
                      <w:rPr>
                        <w:rFonts w:ascii="Cambria Math" w:hAnsi="Cambria Math" w:cs="Times New Roman"/>
                        <w:szCs w:val="21"/>
                      </w:rPr>
                      <m:t>p</m:t>
                    </m:r>
                  </m:e>
                  <m:sub>
                    <m:sSub>
                      <m:sSubPr>
                        <m:ctrlPr>
                          <w:rPr>
                            <w:rFonts w:ascii="Cambria Math" w:hAnsi="Cambria Math" w:cs="Times New Roman"/>
                            <w:szCs w:val="21"/>
                          </w:rPr>
                        </m:ctrlPr>
                      </m:sSubPr>
                      <m:e>
                        <m:r>
                          <w:rPr>
                            <w:rFonts w:ascii="Cambria Math" w:hAnsi="Cambria Math" w:cs="Times New Roman"/>
                            <w:szCs w:val="21"/>
                          </w:rPr>
                          <m:t>O</m:t>
                        </m:r>
                      </m:e>
                      <m:sub>
                        <m:r>
                          <m:rPr>
                            <m:sty m:val="p"/>
                          </m:rPr>
                          <w:rPr>
                            <w:rFonts w:ascii="Cambria Math" w:hAnsi="Cambria Math" w:cs="Times New Roman"/>
                            <w:szCs w:val="21"/>
                          </w:rPr>
                          <m:t>2</m:t>
                        </m:r>
                      </m:sub>
                    </m:sSub>
                  </m:sub>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gdl</m:t>
                    </m:r>
                  </m:sup>
                </m:sSubSup>
                <m:r>
                  <m:rPr>
                    <m:sty m:val="p"/>
                  </m:rPr>
                  <w:rPr>
                    <w:rFonts w:ascii="Cambria Math" w:hAnsi="Cambria Math" w:cs="Times New Roman"/>
                    <w:szCs w:val="21"/>
                  </w:rPr>
                  <m:t xml:space="preserve"> </m:t>
                </m:r>
                <m:sSup>
                  <m:sSupPr>
                    <m:ctrlPr>
                      <w:rPr>
                        <w:rFonts w:ascii="Cambria Math" w:hAnsi="Cambria Math" w:cs="Times New Roman"/>
                        <w:szCs w:val="21"/>
                      </w:rPr>
                    </m:ctrlPr>
                  </m:sSupPr>
                  <m:e>
                    <m:r>
                      <w:rPr>
                        <w:rFonts w:ascii="Cambria Math" w:hAnsi="Cambria Math" w:cs="Times New Roman"/>
                        <w:szCs w:val="21"/>
                      </w:rPr>
                      <m:t>s</m:t>
                    </m:r>
                  </m:e>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gdl</m:t>
                    </m:r>
                  </m:sup>
                </m:sSup>
                <m:r>
                  <m:rPr>
                    <m:sty m:val="p"/>
                  </m:rPr>
                  <w:rPr>
                    <w:rFonts w:ascii="Cambria Math" w:hAnsi="Cambria Math" w:cs="Times New Roman"/>
                    <w:szCs w:val="21"/>
                  </w:rPr>
                  <m:t xml:space="preserve"> </m:t>
                </m:r>
                <m:sSubSup>
                  <m:sSubSupPr>
                    <m:ctrlPr>
                      <w:rPr>
                        <w:rFonts w:ascii="Cambria Math" w:hAnsi="Cambria Math" w:cs="Times New Roman"/>
                        <w:szCs w:val="21"/>
                      </w:rPr>
                    </m:ctrlPr>
                  </m:sSubSupPr>
                  <m:e>
                    <m:r>
                      <w:rPr>
                        <w:rFonts w:ascii="Cambria Math" w:hAnsi="Cambria Math" w:cs="Times New Roman"/>
                        <w:szCs w:val="21"/>
                      </w:rPr>
                      <m:t>p</m:t>
                    </m:r>
                  </m:e>
                  <m:sub>
                    <m:sSub>
                      <m:sSubPr>
                        <m:ctrlPr>
                          <w:rPr>
                            <w:rFonts w:ascii="Cambria Math" w:hAnsi="Cambria Math" w:cs="Times New Roman"/>
                            <w:szCs w:val="21"/>
                          </w:rPr>
                        </m:ctrlPr>
                      </m:sSubPr>
                      <m:e>
                        <m:r>
                          <w:rPr>
                            <w:rFonts w:ascii="Cambria Math" w:hAnsi="Cambria Math" w:cs="Times New Roman"/>
                            <w:szCs w:val="21"/>
                          </w:rPr>
                          <m:t>O</m:t>
                        </m:r>
                      </m:e>
                      <m:sub>
                        <m:r>
                          <m:rPr>
                            <m:sty m:val="p"/>
                          </m:rPr>
                          <w:rPr>
                            <w:rFonts w:ascii="Cambria Math" w:hAnsi="Cambria Math" w:cs="Times New Roman"/>
                            <w:szCs w:val="21"/>
                          </w:rPr>
                          <m:t>2</m:t>
                        </m:r>
                      </m:sub>
                    </m:sSub>
                  </m:sub>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cl</m:t>
                    </m:r>
                  </m:sup>
                </m:sSubSup>
                <m:r>
                  <m:rPr>
                    <m:sty m:val="p"/>
                  </m:rPr>
                  <w:rPr>
                    <w:rFonts w:ascii="Cambria Math" w:hAnsi="Cambria Math" w:cs="Times New Roman"/>
                    <w:szCs w:val="21"/>
                  </w:rPr>
                  <m:t xml:space="preserve"> </m:t>
                </m:r>
                <m:sSubSup>
                  <m:sSubSupPr>
                    <m:ctrlPr>
                      <w:rPr>
                        <w:rFonts w:ascii="Cambria Math" w:hAnsi="Cambria Math" w:cs="Times New Roman"/>
                        <w:szCs w:val="21"/>
                      </w:rPr>
                    </m:ctrlPr>
                  </m:sSubSupPr>
                  <m:e>
                    <m:r>
                      <w:rPr>
                        <w:rFonts w:ascii="Cambria Math" w:hAnsi="Cambria Math" w:cs="Times New Roman"/>
                        <w:szCs w:val="21"/>
                      </w:rPr>
                      <m:t>p</m:t>
                    </m:r>
                  </m:e>
                  <m:sub>
                    <m:r>
                      <w:rPr>
                        <w:rFonts w:ascii="Cambria Math" w:hAnsi="Cambria Math" w:cs="Times New Roman"/>
                        <w:szCs w:val="21"/>
                      </w:rPr>
                      <m:t>g</m:t>
                    </m:r>
                    <m:sSub>
                      <m:sSubPr>
                        <m:ctrlPr>
                          <w:rPr>
                            <w:rFonts w:ascii="Cambria Math" w:hAnsi="Cambria Math" w:cs="Times New Roman"/>
                            <w:szCs w:val="21"/>
                          </w:rPr>
                        </m:ctrlPr>
                      </m:sSubPr>
                      <m:e>
                        <m:r>
                          <w:rPr>
                            <w:rFonts w:ascii="Cambria Math" w:hAnsi="Cambria Math" w:cs="Times New Roman"/>
                            <w:szCs w:val="21"/>
                          </w:rPr>
                          <m:t>H</m:t>
                        </m:r>
                      </m:e>
                      <m:sub>
                        <m:r>
                          <m:rPr>
                            <m:sty m:val="p"/>
                          </m:rPr>
                          <w:rPr>
                            <w:rFonts w:ascii="Cambria Math" w:hAnsi="Cambria Math" w:cs="Times New Roman"/>
                            <w:szCs w:val="21"/>
                          </w:rPr>
                          <m:t>2</m:t>
                        </m:r>
                      </m:sub>
                    </m:sSub>
                    <m:r>
                      <w:rPr>
                        <w:rFonts w:ascii="Cambria Math" w:hAnsi="Cambria Math" w:cs="Times New Roman"/>
                        <w:szCs w:val="21"/>
                      </w:rPr>
                      <m:t>O</m:t>
                    </m:r>
                  </m:sub>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cl</m:t>
                    </m:r>
                  </m:sup>
                </m:sSubSup>
                <m:r>
                  <m:rPr>
                    <m:sty m:val="p"/>
                  </m:rPr>
                  <w:rPr>
                    <w:rFonts w:ascii="Cambria Math" w:hAnsi="Cambria Math" w:cs="Times New Roman"/>
                    <w:szCs w:val="21"/>
                  </w:rPr>
                  <m:t xml:space="preserve"> </m:t>
                </m:r>
                <m:sSup>
                  <m:sSupPr>
                    <m:ctrlPr>
                      <w:rPr>
                        <w:rFonts w:ascii="Cambria Math" w:hAnsi="Cambria Math" w:cs="Times New Roman"/>
                        <w:szCs w:val="21"/>
                      </w:rPr>
                    </m:ctrlPr>
                  </m:sSupPr>
                  <m:e>
                    <m:r>
                      <w:rPr>
                        <w:rFonts w:ascii="Cambria Math" w:hAnsi="Cambria Math" w:cs="Times New Roman"/>
                        <w:szCs w:val="21"/>
                      </w:rPr>
                      <m:t>s</m:t>
                    </m:r>
                  </m:e>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cl</m:t>
                    </m:r>
                  </m:sup>
                </m:sSup>
                <m:r>
                  <m:rPr>
                    <m:sty m:val="p"/>
                  </m:rPr>
                  <w:rPr>
                    <w:rFonts w:ascii="Cambria Math" w:hAnsi="Cambria Math" w:cs="Times New Roman"/>
                    <w:szCs w:val="21"/>
                  </w:rPr>
                  <m:t xml:space="preserve"> </m:t>
                </m:r>
                <m:sSup>
                  <m:sSupPr>
                    <m:ctrlPr>
                      <w:rPr>
                        <w:rFonts w:ascii="Cambria Math" w:hAnsi="Cambria Math" w:cs="Times New Roman"/>
                        <w:szCs w:val="21"/>
                      </w:rPr>
                    </m:ctrlPr>
                  </m:sSupPr>
                  <m:e>
                    <m:r>
                      <w:rPr>
                        <w:rFonts w:ascii="Cambria Math" w:hAnsi="Cambria Math" w:cs="Times New Roman"/>
                        <w:szCs w:val="21"/>
                      </w:rPr>
                      <m:t>λ</m:t>
                    </m:r>
                  </m:e>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cl</m:t>
                    </m:r>
                  </m:sup>
                </m:sSup>
                <m:r>
                  <m:rPr>
                    <m:sty m:val="p"/>
                  </m:rPr>
                  <w:rPr>
                    <w:rFonts w:ascii="Cambria Math" w:hAnsi="Cambria Math" w:cs="Times New Roman"/>
                    <w:szCs w:val="21"/>
                  </w:rPr>
                  <m:t xml:space="preserve"> </m:t>
                </m:r>
                <m:sSup>
                  <m:sSupPr>
                    <m:ctrlPr>
                      <w:rPr>
                        <w:rFonts w:ascii="Cambria Math" w:hAnsi="Cambria Math" w:cs="Times New Roman"/>
                        <w:szCs w:val="21"/>
                      </w:rPr>
                    </m:ctrlPr>
                  </m:sSupPr>
                  <m:e>
                    <m:r>
                      <w:rPr>
                        <w:rFonts w:ascii="Cambria Math" w:hAnsi="Cambria Math" w:cs="Times New Roman"/>
                        <w:szCs w:val="21"/>
                      </w:rPr>
                      <m:t>λ</m:t>
                    </m:r>
                  </m:e>
                  <m:sup>
                    <m:r>
                      <w:rPr>
                        <w:rFonts w:ascii="Cambria Math" w:hAnsi="Cambria Math" w:cs="Times New Roman"/>
                        <w:szCs w:val="21"/>
                      </w:rPr>
                      <m:t>mem</m:t>
                    </m:r>
                  </m:sup>
                </m:sSup>
                <m:r>
                  <m:rPr>
                    <m:sty m:val="p"/>
                  </m:rPr>
                  <w:rPr>
                    <w:rFonts w:ascii="Cambria Math" w:hAnsi="Cambria Math" w:cs="Times New Roman"/>
                    <w:szCs w:val="21"/>
                  </w:rPr>
                  <m:t xml:space="preserve"> </m:t>
                </m:r>
                <m:sSubSup>
                  <m:sSubSupPr>
                    <m:ctrlPr>
                      <w:rPr>
                        <w:rFonts w:ascii="Cambria Math" w:hAnsi="Cambria Math" w:cs="Times New Roman"/>
                        <w:szCs w:val="21"/>
                      </w:rPr>
                    </m:ctrlPr>
                  </m:sSubSupPr>
                  <m:e>
                    <m:r>
                      <w:rPr>
                        <w:rFonts w:ascii="Cambria Math" w:hAnsi="Cambria Math" w:cs="Times New Roman"/>
                        <w:szCs w:val="21"/>
                      </w:rPr>
                      <m:t>p</m:t>
                    </m:r>
                  </m:e>
                  <m:sub>
                    <m:r>
                      <w:rPr>
                        <w:rFonts w:ascii="Cambria Math" w:hAnsi="Cambria Math" w:cs="Times New Roman"/>
                        <w:szCs w:val="21"/>
                      </w:rPr>
                      <m:t>sum</m:t>
                    </m:r>
                  </m:sub>
                  <m:sup>
                    <m:r>
                      <w:rPr>
                        <w:rFonts w:ascii="Cambria Math" w:hAnsi="Cambria Math" w:cs="Times New Roman"/>
                        <w:szCs w:val="21"/>
                      </w:rPr>
                      <m:t>an</m:t>
                    </m:r>
                  </m:sup>
                </m:sSubSup>
                <m:r>
                  <m:rPr>
                    <m:sty m:val="p"/>
                  </m:rPr>
                  <w:rPr>
                    <w:rFonts w:ascii="Cambria Math" w:hAnsi="Cambria Math" w:cs="Times New Roman"/>
                    <w:szCs w:val="21"/>
                  </w:rPr>
                  <m:t xml:space="preserve"> </m:t>
                </m:r>
                <m:sSubSup>
                  <m:sSubSupPr>
                    <m:ctrlPr>
                      <w:rPr>
                        <w:rFonts w:ascii="Cambria Math" w:hAnsi="Cambria Math" w:cs="Times New Roman"/>
                        <w:szCs w:val="21"/>
                      </w:rPr>
                    </m:ctrlPr>
                  </m:sSubSupPr>
                  <m:e>
                    <m:r>
                      <w:rPr>
                        <w:rFonts w:ascii="Cambria Math" w:hAnsi="Cambria Math" w:cs="Times New Roman"/>
                        <w:szCs w:val="21"/>
                      </w:rPr>
                      <m:t>p</m:t>
                    </m:r>
                  </m:e>
                  <m:sub>
                    <m:r>
                      <w:rPr>
                        <w:rFonts w:ascii="Cambria Math" w:hAnsi="Cambria Math" w:cs="Times New Roman"/>
                        <w:szCs w:val="21"/>
                      </w:rPr>
                      <m:t>g</m:t>
                    </m:r>
                    <m:sSub>
                      <m:sSubPr>
                        <m:ctrlPr>
                          <w:rPr>
                            <w:rFonts w:ascii="Cambria Math" w:hAnsi="Cambria Math" w:cs="Times New Roman"/>
                            <w:szCs w:val="21"/>
                          </w:rPr>
                        </m:ctrlPr>
                      </m:sSubPr>
                      <m:e>
                        <m:r>
                          <w:rPr>
                            <w:rFonts w:ascii="Cambria Math" w:hAnsi="Cambria Math" w:cs="Times New Roman"/>
                            <w:szCs w:val="21"/>
                          </w:rPr>
                          <m:t>H</m:t>
                        </m:r>
                      </m:e>
                      <m:sub>
                        <m:r>
                          <m:rPr>
                            <m:sty m:val="p"/>
                          </m:rPr>
                          <w:rPr>
                            <w:rFonts w:ascii="Cambria Math" w:hAnsi="Cambria Math" w:cs="Times New Roman"/>
                            <w:szCs w:val="21"/>
                          </w:rPr>
                          <m:t>2</m:t>
                        </m:r>
                      </m:sub>
                    </m:sSub>
                    <m:r>
                      <w:rPr>
                        <w:rFonts w:ascii="Cambria Math" w:hAnsi="Cambria Math" w:cs="Times New Roman"/>
                        <w:szCs w:val="21"/>
                      </w:rPr>
                      <m:t>O</m:t>
                    </m:r>
                  </m:sub>
                  <m:sup>
                    <m:r>
                      <w:rPr>
                        <w:rFonts w:ascii="Cambria Math" w:hAnsi="Cambria Math" w:cs="Times New Roman"/>
                        <w:szCs w:val="21"/>
                      </w:rPr>
                      <m:t>an</m:t>
                    </m:r>
                  </m:sup>
                </m:sSubSup>
              </m:e>
            </m:d>
          </m:e>
          <m:sup>
            <m:r>
              <w:rPr>
                <w:rFonts w:ascii="Cambria Math" w:hAnsi="Cambria Math" w:cs="Times New Roman"/>
                <w:szCs w:val="21"/>
              </w:rPr>
              <m:t>T</m:t>
            </m:r>
          </m:sup>
        </m:sSup>
      </m:oMath>
      <w:r w:rsidR="002848B3" w:rsidRPr="0013332A">
        <w:rPr>
          <w:rFonts w:ascii="Cambria Math" w:hAnsi="Cambria Math" w:cs="Times New Roman"/>
          <w:sz w:val="24"/>
          <w:szCs w:val="24"/>
        </w:rPr>
        <w:tab/>
      </w:r>
      <w:r w:rsidR="00644486" w:rsidRPr="0013332A">
        <w:rPr>
          <w:rFonts w:ascii="Cambria Math" w:hAnsi="Cambria Math" w:cs="Times New Roman"/>
          <w:sz w:val="24"/>
          <w:szCs w:val="24"/>
        </w:rPr>
        <w:t>(</w:t>
      </w:r>
      <w:r w:rsidR="00840C48" w:rsidRPr="0013332A">
        <w:rPr>
          <w:rFonts w:ascii="Cambria Math" w:hAnsi="Cambria Math" w:cs="Times New Roman"/>
          <w:sz w:val="24"/>
          <w:szCs w:val="24"/>
        </w:rPr>
        <w:t>6</w:t>
      </w:r>
      <w:r w:rsidR="008C3841">
        <w:rPr>
          <w:rFonts w:ascii="Cambria Math" w:hAnsi="Cambria Math" w:cs="Times New Roman"/>
          <w:sz w:val="24"/>
          <w:szCs w:val="24"/>
        </w:rPr>
        <w:t>3</w:t>
      </w:r>
      <w:r w:rsidR="00644486" w:rsidRPr="0013332A">
        <w:rPr>
          <w:rFonts w:ascii="Cambria Math" w:hAnsi="Cambria Math" w:cs="Times New Roman"/>
          <w:sz w:val="24"/>
          <w:szCs w:val="24"/>
        </w:rPr>
        <w:t>)</w:t>
      </w:r>
    </w:p>
    <w:p w14:paraId="0B5D08B5" w14:textId="69B8660D" w:rsidR="002D2680" w:rsidRPr="0013332A" w:rsidRDefault="002D2680" w:rsidP="00B67E4D">
      <w:pPr>
        <w:pStyle w:val="a0"/>
        <w:ind w:firstLine="238"/>
        <w:rPr>
          <w:sz w:val="24"/>
          <w:szCs w:val="24"/>
        </w:rPr>
      </w:pPr>
      <w:r w:rsidRPr="0013332A">
        <w:rPr>
          <w:rFonts w:hint="eastAsia"/>
          <w:sz w:val="24"/>
          <w:szCs w:val="24"/>
        </w:rPr>
        <w:lastRenderedPageBreak/>
        <w:t>W</w:t>
      </w:r>
      <w:r w:rsidRPr="0013332A">
        <w:rPr>
          <w:sz w:val="24"/>
          <w:szCs w:val="24"/>
        </w:rPr>
        <w:t>here</w:t>
      </w:r>
      <w:r w:rsidR="00BC02C5" w:rsidRPr="0013332A">
        <w:rPr>
          <w:sz w:val="24"/>
          <w:szCs w:val="24"/>
        </w:rPr>
        <w:t xml:space="preserve"> </w:t>
      </w:r>
      <m:oMath>
        <m:sSup>
          <m:sSupPr>
            <m:ctrlPr>
              <w:rPr>
                <w:rFonts w:ascii="Cambria Math" w:hAnsi="Cambria Math"/>
                <w:sz w:val="24"/>
                <w:szCs w:val="24"/>
              </w:rPr>
            </m:ctrlPr>
          </m:sSupPr>
          <m:e>
            <m:d>
              <m:dPr>
                <m:begChr m:val="["/>
                <m:endChr m:val="]"/>
                <m:ctrlPr>
                  <w:rPr>
                    <w:rFonts w:ascii="Cambria Math" w:hAnsi="Cambria Math"/>
                    <w:sz w:val="24"/>
                    <w:szCs w:val="24"/>
                  </w:rPr>
                </m:ctrlPr>
              </m:dPr>
              <m:e>
                <m:sSub>
                  <m:sSubPr>
                    <m:ctrlPr>
                      <w:rPr>
                        <w:rFonts w:ascii="Cambria Math" w:hAnsi="Cambria Math"/>
                        <w:sz w:val="24"/>
                        <w:szCs w:val="24"/>
                      </w:rPr>
                    </m:ctrlPr>
                  </m:sSubPr>
                  <m:e>
                    <m:r>
                      <w:rPr>
                        <w:rFonts w:ascii="Cambria Math" w:hAnsi="Cambria Math"/>
                        <w:sz w:val="24"/>
                        <w:szCs w:val="24"/>
                      </w:rPr>
                      <m:t>x</m:t>
                    </m:r>
                  </m:e>
                  <m:sub>
                    <m:r>
                      <m:rPr>
                        <m:sty m:val="p"/>
                      </m:rPr>
                      <w:rPr>
                        <w:rFonts w:ascii="Cambria Math" w:hAnsi="Cambria Math"/>
                        <w:sz w:val="24"/>
                        <w:szCs w:val="24"/>
                      </w:rPr>
                      <m:t>1</m:t>
                    </m:r>
                  </m:sub>
                </m:sSub>
                <m:r>
                  <m:rPr>
                    <m:sty m:val="p"/>
                  </m:rPr>
                  <w:rPr>
                    <w:rFonts w:ascii="Cambria Math" w:hAnsi="Cambria Math"/>
                    <w:sz w:val="24"/>
                    <w:szCs w:val="24"/>
                  </w:rPr>
                  <m:t xml:space="preserve"> </m:t>
                </m:r>
                <m:sSub>
                  <m:sSubPr>
                    <m:ctrlPr>
                      <w:rPr>
                        <w:rFonts w:ascii="Cambria Math" w:hAnsi="Cambria Math"/>
                        <w:sz w:val="24"/>
                        <w:szCs w:val="24"/>
                      </w:rPr>
                    </m:ctrlPr>
                  </m:sSubPr>
                  <m:e>
                    <m:r>
                      <w:rPr>
                        <w:rFonts w:ascii="Cambria Math" w:hAnsi="Cambria Math"/>
                        <w:sz w:val="24"/>
                        <w:szCs w:val="24"/>
                      </w:rPr>
                      <m:t>x</m:t>
                    </m:r>
                  </m:e>
                  <m:sub>
                    <m:r>
                      <m:rPr>
                        <m:sty m:val="p"/>
                      </m:rPr>
                      <w:rPr>
                        <w:rFonts w:ascii="Cambria Math" w:hAnsi="Cambria Math"/>
                        <w:sz w:val="24"/>
                        <w:szCs w:val="24"/>
                      </w:rPr>
                      <m:t>2</m:t>
                    </m:r>
                  </m:sub>
                </m:sSub>
                <m:r>
                  <m:rPr>
                    <m:sty m:val="p"/>
                  </m:rPr>
                  <w:rPr>
                    <w:rFonts w:ascii="Cambria Math" w:hAnsi="Cambria Math"/>
                    <w:sz w:val="24"/>
                    <w:szCs w:val="24"/>
                  </w:rPr>
                  <m:t xml:space="preserve"> </m:t>
                </m:r>
                <m:sSub>
                  <m:sSubPr>
                    <m:ctrlPr>
                      <w:rPr>
                        <w:rFonts w:ascii="Cambria Math" w:hAnsi="Cambria Math"/>
                        <w:sz w:val="24"/>
                        <w:szCs w:val="24"/>
                      </w:rPr>
                    </m:ctrlPr>
                  </m:sSubPr>
                  <m:e>
                    <m:r>
                      <w:rPr>
                        <w:rFonts w:ascii="Cambria Math" w:hAnsi="Cambria Math"/>
                        <w:sz w:val="24"/>
                        <w:szCs w:val="24"/>
                      </w:rPr>
                      <m:t>x</m:t>
                    </m:r>
                  </m:e>
                  <m:sub>
                    <m:r>
                      <m:rPr>
                        <m:sty m:val="p"/>
                      </m:rPr>
                      <w:rPr>
                        <w:rFonts w:ascii="Cambria Math" w:hAnsi="Cambria Math"/>
                        <w:sz w:val="24"/>
                        <w:szCs w:val="24"/>
                      </w:rPr>
                      <m:t>3</m:t>
                    </m:r>
                  </m:sub>
                </m:sSub>
                <m:sSub>
                  <m:sSubPr>
                    <m:ctrlPr>
                      <w:rPr>
                        <w:rFonts w:ascii="Cambria Math" w:hAnsi="Cambria Math"/>
                        <w:sz w:val="24"/>
                        <w:szCs w:val="24"/>
                      </w:rPr>
                    </m:ctrlPr>
                  </m:sSubPr>
                  <m:e>
                    <m:r>
                      <m:rPr>
                        <m:sty m:val="p"/>
                      </m:rPr>
                      <w:rPr>
                        <w:rFonts w:ascii="Cambria Math" w:hAnsi="Cambria Math"/>
                        <w:sz w:val="24"/>
                        <w:szCs w:val="24"/>
                      </w:rPr>
                      <m:t xml:space="preserve"> </m:t>
                    </m:r>
                    <m:r>
                      <w:rPr>
                        <w:rFonts w:ascii="Cambria Math" w:hAnsi="Cambria Math"/>
                        <w:sz w:val="24"/>
                        <w:szCs w:val="24"/>
                      </w:rPr>
                      <m:t>x</m:t>
                    </m:r>
                  </m:e>
                  <m:sub>
                    <m:r>
                      <m:rPr>
                        <m:sty m:val="p"/>
                      </m:rPr>
                      <w:rPr>
                        <w:rFonts w:ascii="Cambria Math" w:hAnsi="Cambria Math"/>
                        <w:sz w:val="24"/>
                        <w:szCs w:val="24"/>
                      </w:rPr>
                      <m:t>4</m:t>
                    </m:r>
                  </m:sub>
                </m:sSub>
                <m:r>
                  <m:rPr>
                    <m:sty m:val="p"/>
                  </m:rPr>
                  <w:rPr>
                    <w:rFonts w:ascii="Cambria Math" w:hAnsi="Cambria Math"/>
                    <w:sz w:val="24"/>
                    <w:szCs w:val="24"/>
                  </w:rPr>
                  <m:t xml:space="preserve"> </m:t>
                </m:r>
                <m:sSub>
                  <m:sSubPr>
                    <m:ctrlPr>
                      <w:rPr>
                        <w:rFonts w:ascii="Cambria Math" w:hAnsi="Cambria Math"/>
                        <w:sz w:val="24"/>
                        <w:szCs w:val="24"/>
                      </w:rPr>
                    </m:ctrlPr>
                  </m:sSubPr>
                  <m:e>
                    <m:r>
                      <w:rPr>
                        <w:rFonts w:ascii="Cambria Math" w:hAnsi="Cambria Math"/>
                        <w:sz w:val="24"/>
                        <w:szCs w:val="24"/>
                      </w:rPr>
                      <m:t>x</m:t>
                    </m:r>
                  </m:e>
                  <m:sub>
                    <m:r>
                      <m:rPr>
                        <m:sty m:val="p"/>
                      </m:rPr>
                      <w:rPr>
                        <w:rFonts w:ascii="Cambria Math" w:hAnsi="Cambria Math"/>
                        <w:sz w:val="24"/>
                        <w:szCs w:val="24"/>
                      </w:rPr>
                      <m:t>5</m:t>
                    </m:r>
                  </m:sub>
                </m:sSub>
                <m:r>
                  <m:rPr>
                    <m:sty m:val="p"/>
                  </m:rPr>
                  <w:rPr>
                    <w:rFonts w:ascii="Cambria Math" w:hAnsi="Cambria Math"/>
                    <w:sz w:val="24"/>
                    <w:szCs w:val="24"/>
                  </w:rPr>
                  <m:t xml:space="preserve"> </m:t>
                </m:r>
                <m:sSub>
                  <m:sSubPr>
                    <m:ctrlPr>
                      <w:rPr>
                        <w:rFonts w:ascii="Cambria Math" w:hAnsi="Cambria Math"/>
                        <w:sz w:val="24"/>
                        <w:szCs w:val="24"/>
                      </w:rPr>
                    </m:ctrlPr>
                  </m:sSubPr>
                  <m:e>
                    <m:r>
                      <w:rPr>
                        <w:rFonts w:ascii="Cambria Math" w:hAnsi="Cambria Math"/>
                        <w:sz w:val="24"/>
                        <w:szCs w:val="24"/>
                      </w:rPr>
                      <m:t>x</m:t>
                    </m:r>
                  </m:e>
                  <m:sub>
                    <m:r>
                      <m:rPr>
                        <m:sty m:val="p"/>
                      </m:rPr>
                      <w:rPr>
                        <w:rFonts w:ascii="Cambria Math" w:hAnsi="Cambria Math"/>
                        <w:sz w:val="24"/>
                        <w:szCs w:val="24"/>
                      </w:rPr>
                      <m:t>6</m:t>
                    </m:r>
                  </m:sub>
                </m:sSub>
                <m:r>
                  <m:rPr>
                    <m:sty m:val="p"/>
                  </m:rPr>
                  <w:rPr>
                    <w:rFonts w:ascii="Cambria Math" w:hAnsi="Cambria Math"/>
                    <w:sz w:val="24"/>
                    <w:szCs w:val="24"/>
                  </w:rPr>
                  <m:t xml:space="preserve"> </m:t>
                </m:r>
                <m:sSub>
                  <m:sSubPr>
                    <m:ctrlPr>
                      <w:rPr>
                        <w:rFonts w:ascii="Cambria Math" w:hAnsi="Cambria Math"/>
                        <w:sz w:val="24"/>
                        <w:szCs w:val="24"/>
                      </w:rPr>
                    </m:ctrlPr>
                  </m:sSubPr>
                  <m:e>
                    <m:r>
                      <w:rPr>
                        <w:rFonts w:ascii="Cambria Math" w:hAnsi="Cambria Math"/>
                        <w:sz w:val="24"/>
                        <w:szCs w:val="24"/>
                      </w:rPr>
                      <m:t>x</m:t>
                    </m:r>
                  </m:e>
                  <m:sub>
                    <m:r>
                      <m:rPr>
                        <m:sty m:val="p"/>
                      </m:rPr>
                      <w:rPr>
                        <w:rFonts w:ascii="Cambria Math" w:hAnsi="Cambria Math"/>
                        <w:sz w:val="24"/>
                        <w:szCs w:val="24"/>
                      </w:rPr>
                      <m:t>7</m:t>
                    </m:r>
                  </m:sub>
                </m:sSub>
                <m:r>
                  <m:rPr>
                    <m:sty m:val="p"/>
                  </m:rPr>
                  <w:rPr>
                    <w:rFonts w:ascii="Cambria Math" w:hAnsi="Cambria Math"/>
                    <w:sz w:val="24"/>
                    <w:szCs w:val="24"/>
                  </w:rPr>
                  <m:t xml:space="preserve"> </m:t>
                </m:r>
                <m:sSub>
                  <m:sSubPr>
                    <m:ctrlPr>
                      <w:rPr>
                        <w:rFonts w:ascii="Cambria Math" w:hAnsi="Cambria Math"/>
                        <w:sz w:val="24"/>
                        <w:szCs w:val="24"/>
                      </w:rPr>
                    </m:ctrlPr>
                  </m:sSubPr>
                  <m:e>
                    <m:r>
                      <w:rPr>
                        <w:rFonts w:ascii="Cambria Math" w:hAnsi="Cambria Math"/>
                        <w:sz w:val="24"/>
                        <w:szCs w:val="24"/>
                      </w:rPr>
                      <m:t>x</m:t>
                    </m:r>
                  </m:e>
                  <m:sub>
                    <m:r>
                      <m:rPr>
                        <m:sty m:val="p"/>
                      </m:rPr>
                      <w:rPr>
                        <w:rFonts w:ascii="Cambria Math" w:hAnsi="Cambria Math"/>
                        <w:sz w:val="24"/>
                        <w:szCs w:val="24"/>
                      </w:rPr>
                      <m:t>8</m:t>
                    </m:r>
                  </m:sub>
                </m:sSub>
                <m:r>
                  <m:rPr>
                    <m:sty m:val="p"/>
                  </m:rPr>
                  <w:rPr>
                    <w:rFonts w:ascii="Cambria Math" w:hAnsi="Cambria Math"/>
                    <w:sz w:val="24"/>
                    <w:szCs w:val="24"/>
                  </w:rPr>
                  <m:t xml:space="preserve"> </m:t>
                </m:r>
                <m:sSub>
                  <m:sSubPr>
                    <m:ctrlPr>
                      <w:rPr>
                        <w:rFonts w:ascii="Cambria Math" w:hAnsi="Cambria Math"/>
                        <w:sz w:val="24"/>
                        <w:szCs w:val="24"/>
                      </w:rPr>
                    </m:ctrlPr>
                  </m:sSubPr>
                  <m:e>
                    <m:r>
                      <w:rPr>
                        <w:rFonts w:ascii="Cambria Math" w:hAnsi="Cambria Math"/>
                        <w:sz w:val="24"/>
                        <w:szCs w:val="24"/>
                      </w:rPr>
                      <m:t>x</m:t>
                    </m:r>
                  </m:e>
                  <m:sub>
                    <m:r>
                      <m:rPr>
                        <m:sty m:val="p"/>
                      </m:rPr>
                      <w:rPr>
                        <w:rFonts w:ascii="Cambria Math" w:hAnsi="Cambria Math"/>
                        <w:sz w:val="24"/>
                        <w:szCs w:val="24"/>
                      </w:rPr>
                      <m:t>9</m:t>
                    </m:r>
                  </m:sub>
                </m:sSub>
                <m:sSub>
                  <m:sSubPr>
                    <m:ctrlPr>
                      <w:rPr>
                        <w:rFonts w:ascii="Cambria Math" w:hAnsi="Cambria Math"/>
                        <w:sz w:val="24"/>
                        <w:szCs w:val="24"/>
                      </w:rPr>
                    </m:ctrlPr>
                  </m:sSubPr>
                  <m:e>
                    <m:r>
                      <m:rPr>
                        <m:sty m:val="p"/>
                      </m:rPr>
                      <w:rPr>
                        <w:rFonts w:ascii="Cambria Math" w:hAnsi="Cambria Math"/>
                        <w:sz w:val="24"/>
                        <w:szCs w:val="24"/>
                      </w:rPr>
                      <m:t xml:space="preserve"> </m:t>
                    </m:r>
                    <m:r>
                      <w:rPr>
                        <w:rFonts w:ascii="Cambria Math" w:hAnsi="Cambria Math"/>
                        <w:sz w:val="24"/>
                        <w:szCs w:val="24"/>
                      </w:rPr>
                      <m:t>x</m:t>
                    </m:r>
                  </m:e>
                  <m:sub>
                    <m:r>
                      <m:rPr>
                        <m:sty m:val="p"/>
                      </m:rPr>
                      <w:rPr>
                        <w:rFonts w:ascii="Cambria Math" w:hAnsi="Cambria Math"/>
                        <w:sz w:val="24"/>
                        <w:szCs w:val="24"/>
                      </w:rPr>
                      <m:t>10</m:t>
                    </m:r>
                  </m:sub>
                </m:sSub>
                <m:r>
                  <m:rPr>
                    <m:sty m:val="p"/>
                  </m:rPr>
                  <w:rPr>
                    <w:rFonts w:ascii="Cambria Math" w:hAnsi="Cambria Math"/>
                    <w:sz w:val="24"/>
                    <w:szCs w:val="24"/>
                  </w:rPr>
                  <m:t xml:space="preserve"> </m:t>
                </m:r>
                <m:sSub>
                  <m:sSubPr>
                    <m:ctrlPr>
                      <w:rPr>
                        <w:rFonts w:ascii="Cambria Math" w:hAnsi="Cambria Math"/>
                        <w:sz w:val="24"/>
                        <w:szCs w:val="24"/>
                      </w:rPr>
                    </m:ctrlPr>
                  </m:sSubPr>
                  <m:e>
                    <m:r>
                      <w:rPr>
                        <w:rFonts w:ascii="Cambria Math" w:hAnsi="Cambria Math"/>
                        <w:sz w:val="24"/>
                        <w:szCs w:val="24"/>
                      </w:rPr>
                      <m:t>x</m:t>
                    </m:r>
                  </m:e>
                  <m:sub>
                    <m:r>
                      <m:rPr>
                        <m:sty m:val="p"/>
                      </m:rPr>
                      <w:rPr>
                        <w:rFonts w:ascii="Cambria Math" w:hAnsi="Cambria Math"/>
                        <w:sz w:val="24"/>
                        <w:szCs w:val="24"/>
                      </w:rPr>
                      <m:t>11</m:t>
                    </m:r>
                  </m:sub>
                </m:sSub>
                <m:r>
                  <m:rPr>
                    <m:sty m:val="p"/>
                  </m:rPr>
                  <w:rPr>
                    <w:rFonts w:ascii="Cambria Math" w:hAnsi="Cambria Math"/>
                    <w:sz w:val="24"/>
                    <w:szCs w:val="24"/>
                  </w:rPr>
                  <m:t xml:space="preserve"> </m:t>
                </m:r>
                <m:sSub>
                  <m:sSubPr>
                    <m:ctrlPr>
                      <w:rPr>
                        <w:rFonts w:ascii="Cambria Math" w:hAnsi="Cambria Math"/>
                        <w:sz w:val="24"/>
                        <w:szCs w:val="24"/>
                      </w:rPr>
                    </m:ctrlPr>
                  </m:sSubPr>
                  <m:e>
                    <m:r>
                      <w:rPr>
                        <w:rFonts w:ascii="Cambria Math" w:hAnsi="Cambria Math"/>
                        <w:sz w:val="24"/>
                        <w:szCs w:val="24"/>
                      </w:rPr>
                      <m:t>x</m:t>
                    </m:r>
                  </m:e>
                  <m:sub>
                    <m:r>
                      <m:rPr>
                        <m:sty m:val="p"/>
                      </m:rPr>
                      <w:rPr>
                        <w:rFonts w:ascii="Cambria Math" w:hAnsi="Cambria Math"/>
                        <w:sz w:val="24"/>
                        <w:szCs w:val="24"/>
                      </w:rPr>
                      <m:t>12</m:t>
                    </m:r>
                  </m:sub>
                </m:sSub>
                <m:r>
                  <m:rPr>
                    <m:sty m:val="p"/>
                  </m:rPr>
                  <w:rPr>
                    <w:rFonts w:ascii="Cambria Math" w:hAnsi="Cambria Math"/>
                    <w:sz w:val="24"/>
                    <w:szCs w:val="24"/>
                  </w:rPr>
                  <m:t xml:space="preserve"> </m:t>
                </m:r>
                <m:sSub>
                  <m:sSubPr>
                    <m:ctrlPr>
                      <w:rPr>
                        <w:rFonts w:ascii="Cambria Math" w:hAnsi="Cambria Math"/>
                        <w:sz w:val="24"/>
                        <w:szCs w:val="24"/>
                      </w:rPr>
                    </m:ctrlPr>
                  </m:sSubPr>
                  <m:e>
                    <m:r>
                      <w:rPr>
                        <w:rFonts w:ascii="Cambria Math" w:hAnsi="Cambria Math"/>
                        <w:sz w:val="24"/>
                        <w:szCs w:val="24"/>
                      </w:rPr>
                      <m:t>x</m:t>
                    </m:r>
                  </m:e>
                  <m:sub>
                    <m:r>
                      <m:rPr>
                        <m:sty m:val="p"/>
                      </m:rPr>
                      <w:rPr>
                        <w:rFonts w:ascii="Cambria Math" w:hAnsi="Cambria Math"/>
                        <w:sz w:val="24"/>
                        <w:szCs w:val="24"/>
                      </w:rPr>
                      <m:t>13</m:t>
                    </m:r>
                  </m:sub>
                </m:sSub>
              </m:e>
            </m:d>
          </m:e>
          <m:sup>
            <m:r>
              <w:rPr>
                <w:rFonts w:ascii="Cambria Math" w:hAnsi="Cambria Math"/>
                <w:sz w:val="24"/>
                <w:szCs w:val="24"/>
              </w:rPr>
              <m:t>T</m:t>
            </m:r>
          </m:sup>
        </m:sSup>
      </m:oMath>
      <w:r w:rsidRPr="0013332A">
        <w:rPr>
          <w:sz w:val="24"/>
          <w:szCs w:val="24"/>
        </w:rPr>
        <w:t xml:space="preserve"> is the state quantity of the nonlinear system</w:t>
      </w:r>
      <w:r w:rsidR="00473DAF" w:rsidRPr="0013332A">
        <w:rPr>
          <w:sz w:val="24"/>
          <w:szCs w:val="24"/>
        </w:rPr>
        <w:t>.</w:t>
      </w:r>
    </w:p>
    <w:p w14:paraId="07786539" w14:textId="361FF857" w:rsidR="00347843" w:rsidRPr="0013332A" w:rsidRDefault="00347843" w:rsidP="00B67E4D">
      <w:pPr>
        <w:pStyle w:val="a0"/>
        <w:ind w:firstLine="238"/>
        <w:rPr>
          <w:sz w:val="24"/>
          <w:szCs w:val="24"/>
        </w:rPr>
      </w:pPr>
      <w:r w:rsidRPr="0013332A">
        <w:rPr>
          <w:sz w:val="24"/>
          <w:szCs w:val="24"/>
        </w:rPr>
        <w:t>The input quantity of the system is defined as follows:</w:t>
      </w:r>
    </w:p>
    <w:p w14:paraId="30B10F4A" w14:textId="42460C85" w:rsidR="002848B3" w:rsidRPr="0013332A" w:rsidRDefault="002848B3" w:rsidP="00B67E4D">
      <w:pPr>
        <w:pStyle w:val="affa"/>
        <w:ind w:firstLine="482"/>
        <w:jc w:val="center"/>
        <w:rPr>
          <w:rFonts w:ascii="Times New Roman" w:hAnsi="Times New Roman" w:cs="Times New Roman"/>
          <w:sz w:val="24"/>
          <w:szCs w:val="24"/>
        </w:rPr>
      </w:pPr>
      <w:r w:rsidRPr="0013332A">
        <w:rPr>
          <w:rFonts w:ascii="Cambria Math" w:hAnsi="Cambria Math" w:cs="Times New Roman"/>
          <w:sz w:val="24"/>
          <w:szCs w:val="24"/>
        </w:rPr>
        <w:tab/>
      </w:r>
      <m:oMath>
        <m:sSup>
          <m:sSupPr>
            <m:ctrlPr>
              <w:rPr>
                <w:rFonts w:ascii="Cambria Math" w:hAnsi="Cambria Math" w:cs="Times New Roman"/>
                <w:sz w:val="24"/>
                <w:szCs w:val="24"/>
              </w:rPr>
            </m:ctrlPr>
          </m:sSupPr>
          <m:e>
            <m:d>
              <m:dPr>
                <m:begChr m:val="["/>
                <m:endChr m:val="]"/>
                <m:ctrlPr>
                  <w:rPr>
                    <w:rFonts w:ascii="Cambria Math" w:hAnsi="Cambria Math" w:cs="Times New Roman"/>
                    <w:sz w:val="24"/>
                    <w:szCs w:val="24"/>
                  </w:rPr>
                </m:ctrlPr>
              </m:dPr>
              <m:e>
                <m:sSub>
                  <m:sSubPr>
                    <m:ctrlPr>
                      <w:rPr>
                        <w:rFonts w:ascii="Cambria Math" w:hAnsi="Cambria Math" w:cs="Times New Roman"/>
                        <w:sz w:val="24"/>
                        <w:szCs w:val="24"/>
                      </w:rPr>
                    </m:ctrlPr>
                  </m:sSubPr>
                  <m:e>
                    <m:r>
                      <w:rPr>
                        <w:rFonts w:ascii="Cambria Math" w:hAnsi="Cambria Math" w:cs="Times New Roman"/>
                        <w:sz w:val="24"/>
                        <w:szCs w:val="24"/>
                      </w:rPr>
                      <m:t>u</m:t>
                    </m:r>
                  </m:e>
                  <m:sub>
                    <m:r>
                      <m:rPr>
                        <m:sty m:val="p"/>
                      </m:rPr>
                      <w:rPr>
                        <w:rFonts w:ascii="Cambria Math" w:hAnsi="Cambria Math" w:cs="Times New Roman"/>
                        <w:sz w:val="24"/>
                        <w:szCs w:val="24"/>
                      </w:rPr>
                      <m:t>1</m:t>
                    </m:r>
                  </m:sub>
                </m:sSub>
                <m:r>
                  <m:rPr>
                    <m:sty m:val="p"/>
                  </m:rPr>
                  <w:rPr>
                    <w:rFonts w:ascii="Cambria Math" w:hAnsi="Cambria Math" w:cs="Times New Roman"/>
                    <w:sz w:val="24"/>
                    <w:szCs w:val="24"/>
                  </w:rPr>
                  <m:t xml:space="preserve"> </m:t>
                </m:r>
                <m:sSub>
                  <m:sSubPr>
                    <m:ctrlPr>
                      <w:rPr>
                        <w:rFonts w:ascii="Cambria Math" w:hAnsi="Cambria Math" w:cs="Times New Roman"/>
                        <w:sz w:val="24"/>
                        <w:szCs w:val="24"/>
                      </w:rPr>
                    </m:ctrlPr>
                  </m:sSubPr>
                  <m:e>
                    <m:r>
                      <w:rPr>
                        <w:rFonts w:ascii="Cambria Math" w:hAnsi="Cambria Math" w:cs="Times New Roman"/>
                        <w:sz w:val="24"/>
                        <w:szCs w:val="24"/>
                      </w:rPr>
                      <m:t>u</m:t>
                    </m:r>
                  </m:e>
                  <m:sub>
                    <m:r>
                      <m:rPr>
                        <m:sty m:val="p"/>
                      </m:rPr>
                      <w:rPr>
                        <w:rFonts w:ascii="Cambria Math" w:hAnsi="Cambria Math" w:cs="Times New Roman"/>
                        <w:sz w:val="24"/>
                        <w:szCs w:val="24"/>
                      </w:rPr>
                      <m:t>2</m:t>
                    </m:r>
                  </m:sub>
                </m:sSub>
                <m:r>
                  <m:rPr>
                    <m:sty m:val="p"/>
                  </m:rPr>
                  <w:rPr>
                    <w:rFonts w:ascii="Cambria Math" w:hAnsi="Cambria Math" w:cs="Times New Roman"/>
                    <w:sz w:val="24"/>
                    <w:szCs w:val="24"/>
                  </w:rPr>
                  <m:t xml:space="preserve"> </m:t>
                </m:r>
                <m:sSub>
                  <m:sSubPr>
                    <m:ctrlPr>
                      <w:rPr>
                        <w:rFonts w:ascii="Cambria Math" w:hAnsi="Cambria Math" w:cs="Times New Roman"/>
                        <w:sz w:val="24"/>
                        <w:szCs w:val="24"/>
                      </w:rPr>
                    </m:ctrlPr>
                  </m:sSubPr>
                  <m:e>
                    <m:r>
                      <w:rPr>
                        <w:rFonts w:ascii="Cambria Math" w:hAnsi="Cambria Math" w:cs="Times New Roman"/>
                        <w:sz w:val="24"/>
                        <w:szCs w:val="24"/>
                      </w:rPr>
                      <m:t>u</m:t>
                    </m:r>
                  </m:e>
                  <m:sub>
                    <m:r>
                      <m:rPr>
                        <m:sty m:val="p"/>
                      </m:rPr>
                      <w:rPr>
                        <w:rFonts w:ascii="Cambria Math" w:hAnsi="Cambria Math" w:cs="Times New Roman"/>
                        <w:sz w:val="24"/>
                        <w:szCs w:val="24"/>
                      </w:rPr>
                      <m:t>3</m:t>
                    </m:r>
                  </m:sub>
                </m:sSub>
                <m:sSub>
                  <m:sSubPr>
                    <m:ctrlPr>
                      <w:rPr>
                        <w:rFonts w:ascii="Cambria Math" w:hAnsi="Cambria Math" w:cs="Times New Roman"/>
                        <w:sz w:val="24"/>
                        <w:szCs w:val="24"/>
                      </w:rPr>
                    </m:ctrlPr>
                  </m:sSubPr>
                  <m:e>
                    <m:r>
                      <m:rPr>
                        <m:sty m:val="p"/>
                      </m:rPr>
                      <w:rPr>
                        <w:rFonts w:ascii="Cambria Math" w:hAnsi="Cambria Math" w:cs="Times New Roman"/>
                        <w:sz w:val="24"/>
                        <w:szCs w:val="24"/>
                      </w:rPr>
                      <m:t xml:space="preserve"> </m:t>
                    </m:r>
                    <m:r>
                      <w:rPr>
                        <w:rFonts w:ascii="Cambria Math" w:hAnsi="Cambria Math" w:cs="Times New Roman"/>
                        <w:sz w:val="24"/>
                        <w:szCs w:val="24"/>
                      </w:rPr>
                      <m:t>u</m:t>
                    </m:r>
                  </m:e>
                  <m:sub>
                    <m:r>
                      <m:rPr>
                        <m:sty m:val="p"/>
                      </m:rPr>
                      <w:rPr>
                        <w:rFonts w:ascii="Cambria Math" w:hAnsi="Cambria Math" w:cs="Times New Roman"/>
                        <w:sz w:val="24"/>
                        <w:szCs w:val="24"/>
                      </w:rPr>
                      <m:t>4</m:t>
                    </m:r>
                  </m:sub>
                </m:sSub>
                <m:r>
                  <m:rPr>
                    <m:sty m:val="p"/>
                  </m:rPr>
                  <w:rPr>
                    <w:rFonts w:ascii="Cambria Math" w:hAnsi="Cambria Math" w:cs="Times New Roman"/>
                    <w:sz w:val="24"/>
                    <w:szCs w:val="24"/>
                  </w:rPr>
                  <m:t xml:space="preserve"> </m:t>
                </m:r>
                <m:sSub>
                  <m:sSubPr>
                    <m:ctrlPr>
                      <w:rPr>
                        <w:rFonts w:ascii="Cambria Math" w:hAnsi="Cambria Math" w:cs="Times New Roman"/>
                        <w:sz w:val="24"/>
                        <w:szCs w:val="24"/>
                      </w:rPr>
                    </m:ctrlPr>
                  </m:sSubPr>
                  <m:e>
                    <m:r>
                      <w:rPr>
                        <w:rFonts w:ascii="Cambria Math" w:hAnsi="Cambria Math" w:cs="Times New Roman"/>
                        <w:sz w:val="24"/>
                        <w:szCs w:val="24"/>
                      </w:rPr>
                      <m:t>u</m:t>
                    </m:r>
                  </m:e>
                  <m:sub>
                    <m:r>
                      <m:rPr>
                        <m:sty m:val="p"/>
                      </m:rPr>
                      <w:rPr>
                        <w:rFonts w:ascii="Cambria Math" w:hAnsi="Cambria Math" w:cs="Times New Roman"/>
                        <w:sz w:val="24"/>
                        <w:szCs w:val="24"/>
                      </w:rPr>
                      <m:t>5</m:t>
                    </m:r>
                  </m:sub>
                </m:sSub>
                <m:r>
                  <m:rPr>
                    <m:sty m:val="p"/>
                  </m:rPr>
                  <w:rPr>
                    <w:rFonts w:ascii="Cambria Math" w:hAnsi="Cambria Math" w:cs="Times New Roman"/>
                    <w:sz w:val="24"/>
                    <w:szCs w:val="24"/>
                  </w:rPr>
                  <m:t xml:space="preserve"> </m:t>
                </m:r>
                <m:sSub>
                  <m:sSubPr>
                    <m:ctrlPr>
                      <w:rPr>
                        <w:rFonts w:ascii="Cambria Math" w:hAnsi="Cambria Math" w:cs="Times New Roman"/>
                        <w:sz w:val="24"/>
                        <w:szCs w:val="24"/>
                      </w:rPr>
                    </m:ctrlPr>
                  </m:sSubPr>
                  <m:e>
                    <m:r>
                      <w:rPr>
                        <w:rFonts w:ascii="Cambria Math" w:hAnsi="Cambria Math" w:cs="Times New Roman"/>
                        <w:sz w:val="24"/>
                        <w:szCs w:val="24"/>
                      </w:rPr>
                      <m:t>u</m:t>
                    </m:r>
                  </m:e>
                  <m:sub>
                    <m:r>
                      <m:rPr>
                        <m:sty m:val="p"/>
                      </m:rPr>
                      <w:rPr>
                        <w:rFonts w:ascii="Cambria Math" w:hAnsi="Cambria Math" w:cs="Times New Roman"/>
                        <w:sz w:val="24"/>
                        <w:szCs w:val="24"/>
                      </w:rPr>
                      <m:t>6</m:t>
                    </m:r>
                  </m:sub>
                </m:sSub>
                <m:r>
                  <m:rPr>
                    <m:sty m:val="p"/>
                  </m:rPr>
                  <w:rPr>
                    <w:rFonts w:ascii="Cambria Math" w:hAnsi="Cambria Math" w:cs="Times New Roman"/>
                    <w:sz w:val="24"/>
                    <w:szCs w:val="24"/>
                  </w:rPr>
                  <m:t xml:space="preserve"> </m:t>
                </m:r>
                <m:sSub>
                  <m:sSubPr>
                    <m:ctrlPr>
                      <w:rPr>
                        <w:rFonts w:ascii="Cambria Math" w:hAnsi="Cambria Math" w:cs="Times New Roman"/>
                        <w:sz w:val="24"/>
                        <w:szCs w:val="24"/>
                      </w:rPr>
                    </m:ctrlPr>
                  </m:sSubPr>
                  <m:e>
                    <m:r>
                      <w:rPr>
                        <w:rFonts w:ascii="Cambria Math" w:hAnsi="Cambria Math" w:cs="Times New Roman"/>
                        <w:sz w:val="24"/>
                        <w:szCs w:val="24"/>
                      </w:rPr>
                      <m:t>u</m:t>
                    </m:r>
                  </m:e>
                  <m:sub>
                    <m:r>
                      <m:rPr>
                        <m:sty m:val="p"/>
                      </m:rPr>
                      <w:rPr>
                        <w:rFonts w:ascii="Cambria Math" w:hAnsi="Cambria Math" w:cs="Times New Roman"/>
                        <w:sz w:val="24"/>
                        <w:szCs w:val="24"/>
                      </w:rPr>
                      <m:t>7</m:t>
                    </m:r>
                  </m:sub>
                </m:sSub>
              </m:e>
            </m:d>
          </m:e>
          <m:sup>
            <m:r>
              <w:rPr>
                <w:rFonts w:ascii="Cambria Math" w:hAnsi="Cambria Math" w:cs="Times New Roman"/>
                <w:sz w:val="24"/>
                <w:szCs w:val="24"/>
              </w:rPr>
              <m:t>T</m:t>
            </m:r>
          </m:sup>
        </m:sSup>
        <m:r>
          <m:rPr>
            <m:sty m:val="p"/>
          </m:rPr>
          <w:rPr>
            <w:rFonts w:ascii="Cambria Math" w:hAnsi="Cambria Math" w:cs="Times New Roman"/>
            <w:sz w:val="24"/>
            <w:szCs w:val="24"/>
          </w:rPr>
          <m:t>=</m:t>
        </m:r>
        <m:sSup>
          <m:sSupPr>
            <m:ctrlPr>
              <w:rPr>
                <w:rFonts w:ascii="Cambria Math" w:hAnsi="Cambria Math" w:cs="Times New Roman"/>
                <w:sz w:val="24"/>
                <w:szCs w:val="24"/>
              </w:rPr>
            </m:ctrlPr>
          </m:sSupPr>
          <m:e>
            <m:d>
              <m:dPr>
                <m:begChr m:val="["/>
                <m:endChr m:val="]"/>
                <m:ctrlPr>
                  <w:rPr>
                    <w:rFonts w:ascii="Cambria Math" w:hAnsi="Cambria Math" w:cs="Times New Roman"/>
                    <w:sz w:val="24"/>
                    <w:szCs w:val="24"/>
                  </w:rPr>
                </m:ctrlPr>
              </m:dPr>
              <m:e>
                <w:bookmarkStart w:id="156" w:name="_Hlk121844198"/>
                <m:sSubSup>
                  <m:sSubSupPr>
                    <m:ctrlPr>
                      <w:rPr>
                        <w:rFonts w:ascii="Cambria Math" w:hAnsi="Cambria Math" w:cs="Times New Roman"/>
                        <w:sz w:val="24"/>
                        <w:szCs w:val="24"/>
                      </w:rPr>
                    </m:ctrlPr>
                  </m:sSubSupPr>
                  <m:e>
                    <m:r>
                      <w:rPr>
                        <w:rFonts w:ascii="Cambria Math" w:hAnsi="Cambria Math" w:cs="Times New Roman"/>
                        <w:sz w:val="24"/>
                        <w:szCs w:val="24"/>
                      </w:rPr>
                      <m:t>p</m:t>
                    </m:r>
                  </m:e>
                  <m:sub>
                    <m:r>
                      <w:rPr>
                        <w:rFonts w:ascii="Cambria Math" w:hAnsi="Cambria Math" w:cs="Times New Roman"/>
                        <w:sz w:val="24"/>
                        <w:szCs w:val="24"/>
                      </w:rPr>
                      <m:t>sum</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in</m:t>
                    </m:r>
                  </m:sup>
                </m:sSubSup>
                <w:bookmarkEnd w:id="156"/>
                <m:r>
                  <m:rPr>
                    <m:sty m:val="p"/>
                  </m:rPr>
                  <w:rPr>
                    <w:rFonts w:ascii="Cambria Math" w:hAnsi="Cambria Math" w:cs="Times New Roman"/>
                    <w:sz w:val="24"/>
                    <w:szCs w:val="24"/>
                  </w:rPr>
                  <m:t xml:space="preserve"> </m:t>
                </m:r>
                <w:bookmarkStart w:id="157" w:name="_Hlk121844243"/>
                <m:sSubSup>
                  <m:sSubSupPr>
                    <m:ctrlPr>
                      <w:rPr>
                        <w:rFonts w:ascii="Cambria Math" w:hAnsi="Cambria Math" w:cs="Times New Roman"/>
                        <w:sz w:val="24"/>
                        <w:szCs w:val="24"/>
                      </w:rPr>
                    </m:ctrlPr>
                  </m:sSubSupPr>
                  <m:e>
                    <m:r>
                      <w:rPr>
                        <w:rFonts w:ascii="Cambria Math" w:hAnsi="Cambria Math" w:cs="Times New Roman"/>
                        <w:sz w:val="24"/>
                        <w:szCs w:val="24"/>
                      </w:rPr>
                      <m:t>p</m:t>
                    </m:r>
                  </m:e>
                  <m:sub>
                    <m:r>
                      <w:rPr>
                        <w:rFonts w:ascii="Cambria Math" w:hAnsi="Cambria Math" w:cs="Times New Roman"/>
                        <w:sz w:val="24"/>
                        <w:szCs w:val="24"/>
                      </w:rPr>
                      <m:t>sum</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out</m:t>
                    </m:r>
                  </m:sup>
                </m:sSubSup>
                <w:bookmarkEnd w:id="157"/>
                <m:r>
                  <m:rPr>
                    <m:sty m:val="p"/>
                  </m:rPr>
                  <w:rPr>
                    <w:rFonts w:ascii="Cambria Math" w:hAnsi="Cambria Math" w:cs="Times New Roman"/>
                    <w:sz w:val="24"/>
                    <w:szCs w:val="24"/>
                  </w:rPr>
                  <m:t xml:space="preserve"> </m:t>
                </m:r>
                <m:sSubSup>
                  <m:sSubSupPr>
                    <m:ctrlPr>
                      <w:rPr>
                        <w:rFonts w:ascii="Cambria Math" w:hAnsi="Cambria Math" w:cs="Times New Roman"/>
                        <w:sz w:val="24"/>
                        <w:szCs w:val="24"/>
                      </w:rPr>
                    </m:ctrlPr>
                  </m:sSubSupPr>
                  <m:e>
                    <m:r>
                      <w:rPr>
                        <w:rFonts w:ascii="Cambria Math" w:hAnsi="Cambria Math" w:cs="Times New Roman"/>
                        <w:sz w:val="24"/>
                        <w:szCs w:val="24"/>
                      </w:rPr>
                      <m:t>φ</m:t>
                    </m:r>
                  </m:e>
                  <m:sub>
                    <m:r>
                      <w:rPr>
                        <w:rFonts w:ascii="Cambria Math" w:hAnsi="Cambria Math" w:cs="Times New Roman"/>
                        <w:sz w:val="24"/>
                        <w:szCs w:val="24"/>
                      </w:rPr>
                      <m:t>wAir</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in</m:t>
                    </m:r>
                  </m:sup>
                </m:sSubSup>
                <m:r>
                  <m:rPr>
                    <m:sty m:val="p"/>
                  </m:rPr>
                  <w:rPr>
                    <w:rFonts w:ascii="Cambria Math" w:hAnsi="Cambria Math" w:cs="Times New Roman"/>
                    <w:sz w:val="24"/>
                    <w:szCs w:val="24"/>
                  </w:rPr>
                  <m:t xml:space="preserve"> </m:t>
                </m:r>
                <m:sSubSup>
                  <m:sSubSupPr>
                    <m:ctrlPr>
                      <w:rPr>
                        <w:rFonts w:ascii="Cambria Math" w:hAnsi="Cambria Math" w:cs="Times New Roman"/>
                        <w:sz w:val="24"/>
                        <w:szCs w:val="24"/>
                      </w:rPr>
                    </m:ctrlPr>
                  </m:sSubSupPr>
                  <m:e>
                    <m:r>
                      <w:rPr>
                        <w:rFonts w:ascii="Cambria Math" w:hAnsi="Cambria Math" w:cs="Times New Roman"/>
                        <w:sz w:val="24"/>
                        <w:szCs w:val="24"/>
                      </w:rPr>
                      <m:t>p</m:t>
                    </m:r>
                  </m:e>
                  <m:sub>
                    <m:r>
                      <w:rPr>
                        <w:rFonts w:ascii="Cambria Math" w:hAnsi="Cambria Math" w:cs="Times New Roman"/>
                        <w:sz w:val="24"/>
                        <w:szCs w:val="24"/>
                      </w:rPr>
                      <m:t>sum</m:t>
                    </m:r>
                  </m:sub>
                  <m:sup>
                    <m:r>
                      <w:rPr>
                        <w:rFonts w:ascii="Cambria Math" w:hAnsi="Cambria Math" w:cs="Times New Roman"/>
                        <w:sz w:val="24"/>
                        <w:szCs w:val="24"/>
                      </w:rPr>
                      <m:t>an</m:t>
                    </m:r>
                    <m:r>
                      <m:rPr>
                        <m:sty m:val="p"/>
                      </m:rPr>
                      <w:rPr>
                        <w:rFonts w:ascii="Cambria Math" w:hAnsi="Cambria Math" w:cs="Times New Roman"/>
                        <w:sz w:val="24"/>
                        <w:szCs w:val="24"/>
                      </w:rPr>
                      <m:t>,</m:t>
                    </m:r>
                    <m:r>
                      <w:rPr>
                        <w:rFonts w:ascii="Cambria Math" w:hAnsi="Cambria Math" w:cs="Times New Roman"/>
                        <w:sz w:val="24"/>
                        <w:szCs w:val="24"/>
                      </w:rPr>
                      <m:t>in</m:t>
                    </m:r>
                  </m:sup>
                </m:sSubSup>
                <m:r>
                  <m:rPr>
                    <m:sty m:val="p"/>
                  </m:rPr>
                  <w:rPr>
                    <w:rFonts w:ascii="Cambria Math" w:hAnsi="Cambria Math" w:cs="Times New Roman"/>
                    <w:sz w:val="24"/>
                    <w:szCs w:val="24"/>
                  </w:rPr>
                  <m:t xml:space="preserve"> </m:t>
                </m:r>
                <m:sSubSup>
                  <m:sSubSupPr>
                    <m:ctrlPr>
                      <w:rPr>
                        <w:rFonts w:ascii="Cambria Math" w:hAnsi="Cambria Math" w:cs="Times New Roman"/>
                        <w:sz w:val="24"/>
                        <w:szCs w:val="24"/>
                      </w:rPr>
                    </m:ctrlPr>
                  </m:sSubSupPr>
                  <m:e>
                    <m:r>
                      <w:rPr>
                        <w:rFonts w:ascii="Cambria Math" w:hAnsi="Cambria Math" w:cs="Times New Roman"/>
                        <w:sz w:val="24"/>
                        <w:szCs w:val="24"/>
                      </w:rPr>
                      <m:t>p</m:t>
                    </m:r>
                  </m:e>
                  <m:sub>
                    <m:r>
                      <w:rPr>
                        <w:rFonts w:ascii="Cambria Math" w:hAnsi="Cambria Math" w:cs="Times New Roman"/>
                        <w:sz w:val="24"/>
                        <w:szCs w:val="24"/>
                      </w:rPr>
                      <m:t>sum</m:t>
                    </m:r>
                  </m:sub>
                  <m:sup>
                    <m:r>
                      <w:rPr>
                        <w:rFonts w:ascii="Cambria Math" w:hAnsi="Cambria Math" w:cs="Times New Roman"/>
                        <w:sz w:val="24"/>
                        <w:szCs w:val="24"/>
                      </w:rPr>
                      <m:t>an</m:t>
                    </m:r>
                    <m:r>
                      <m:rPr>
                        <m:sty m:val="p"/>
                      </m:rPr>
                      <w:rPr>
                        <w:rFonts w:ascii="Cambria Math" w:hAnsi="Cambria Math" w:cs="Times New Roman"/>
                        <w:sz w:val="24"/>
                        <w:szCs w:val="24"/>
                      </w:rPr>
                      <m:t>,</m:t>
                    </m:r>
                    <m:r>
                      <w:rPr>
                        <w:rFonts w:ascii="Cambria Math" w:hAnsi="Cambria Math" w:cs="Times New Roman"/>
                        <w:sz w:val="24"/>
                        <w:szCs w:val="24"/>
                      </w:rPr>
                      <m:t>out</m:t>
                    </m:r>
                  </m:sup>
                </m:sSubSup>
                <m:r>
                  <m:rPr>
                    <m:sty m:val="p"/>
                  </m:rPr>
                  <w:rPr>
                    <w:rFonts w:ascii="Cambria Math" w:hAnsi="Cambria Math" w:cs="Times New Roman"/>
                    <w:sz w:val="24"/>
                    <w:szCs w:val="24"/>
                  </w:rPr>
                  <m:t xml:space="preserve"> </m:t>
                </m:r>
                <m:sSup>
                  <m:sSupPr>
                    <m:ctrlPr>
                      <w:rPr>
                        <w:rFonts w:ascii="Cambria Math" w:hAnsi="Cambria Math" w:cs="Times New Roman"/>
                        <w:sz w:val="24"/>
                        <w:szCs w:val="24"/>
                      </w:rPr>
                    </m:ctrlPr>
                  </m:sSupPr>
                  <m:e>
                    <m:r>
                      <w:rPr>
                        <w:rFonts w:ascii="Cambria Math" w:hAnsi="Cambria Math" w:cs="Times New Roman"/>
                        <w:sz w:val="24"/>
                        <w:szCs w:val="24"/>
                      </w:rPr>
                      <m:t>T</m:t>
                    </m:r>
                  </m:e>
                  <m:sup>
                    <m:r>
                      <w:rPr>
                        <w:rFonts w:ascii="Cambria Math" w:hAnsi="Cambria Math" w:cs="Times New Roman"/>
                        <w:sz w:val="24"/>
                        <w:szCs w:val="24"/>
                      </w:rPr>
                      <m:t>fc</m:t>
                    </m:r>
                  </m:sup>
                </m:sSup>
                <m:r>
                  <m:rPr>
                    <m:sty m:val="p"/>
                  </m:rPr>
                  <w:rPr>
                    <w:rFonts w:ascii="Cambria Math" w:hAnsi="Cambria Math" w:cs="Times New Roman"/>
                    <w:sz w:val="24"/>
                    <w:szCs w:val="24"/>
                  </w:rPr>
                  <m:t xml:space="preserve"> </m:t>
                </m:r>
                <m:sSup>
                  <m:sSupPr>
                    <m:ctrlPr>
                      <w:rPr>
                        <w:rFonts w:ascii="Cambria Math" w:hAnsi="Cambria Math" w:cs="Times New Roman"/>
                        <w:sz w:val="24"/>
                        <w:szCs w:val="24"/>
                      </w:rPr>
                    </m:ctrlPr>
                  </m:sSupPr>
                  <m:e>
                    <m:r>
                      <w:rPr>
                        <w:rFonts w:ascii="Cambria Math" w:hAnsi="Cambria Math" w:cs="Times New Roman"/>
                        <w:sz w:val="24"/>
                        <w:szCs w:val="24"/>
                      </w:rPr>
                      <m:t>I</m:t>
                    </m:r>
                  </m:e>
                  <m:sup>
                    <m:r>
                      <w:rPr>
                        <w:rFonts w:ascii="Cambria Math" w:hAnsi="Cambria Math" w:cs="Times New Roman"/>
                        <w:sz w:val="24"/>
                        <w:szCs w:val="24"/>
                      </w:rPr>
                      <m:t>fc</m:t>
                    </m:r>
                  </m:sup>
                </m:sSup>
              </m:e>
            </m:d>
          </m:e>
          <m:sup>
            <m:r>
              <w:rPr>
                <w:rFonts w:ascii="Cambria Math" w:hAnsi="Cambria Math" w:cs="Times New Roman"/>
                <w:sz w:val="24"/>
                <w:szCs w:val="24"/>
              </w:rPr>
              <m:t>T</m:t>
            </m:r>
          </m:sup>
        </m:sSup>
      </m:oMath>
      <w:r w:rsidRPr="0013332A">
        <w:rPr>
          <w:rFonts w:ascii="Cambria Math" w:hAnsi="Cambria Math" w:cs="Times New Roman"/>
          <w:sz w:val="24"/>
          <w:szCs w:val="24"/>
        </w:rPr>
        <w:tab/>
      </w:r>
      <w:r w:rsidRPr="0013332A">
        <w:rPr>
          <w:rFonts w:ascii="Times New Roman" w:hAnsi="Times New Roman" w:cs="Times New Roman"/>
          <w:sz w:val="24"/>
          <w:szCs w:val="24"/>
        </w:rPr>
        <w:t>(</w:t>
      </w:r>
      <w:r w:rsidR="008D2139" w:rsidRPr="0013332A">
        <w:rPr>
          <w:rFonts w:ascii="Times New Roman" w:hAnsi="Times New Roman" w:cs="Times New Roman"/>
          <w:sz w:val="24"/>
          <w:szCs w:val="24"/>
        </w:rPr>
        <w:t>6</w:t>
      </w:r>
      <w:r w:rsidR="008C3841">
        <w:rPr>
          <w:rFonts w:ascii="Times New Roman" w:hAnsi="Times New Roman" w:cs="Times New Roman"/>
          <w:sz w:val="24"/>
          <w:szCs w:val="24"/>
        </w:rPr>
        <w:t>4</w:t>
      </w:r>
      <w:r w:rsidRPr="0013332A">
        <w:rPr>
          <w:rFonts w:ascii="Times New Roman" w:hAnsi="Times New Roman" w:cs="Times New Roman"/>
          <w:sz w:val="24"/>
          <w:szCs w:val="24"/>
        </w:rPr>
        <w:t>)</w:t>
      </w:r>
    </w:p>
    <w:p w14:paraId="1F63A5E8" w14:textId="4B7B0740" w:rsidR="00650AE9" w:rsidRPr="0013332A" w:rsidRDefault="00FB503F" w:rsidP="00B67E4D">
      <w:pPr>
        <w:pStyle w:val="a0"/>
        <w:ind w:firstLine="238"/>
        <w:rPr>
          <w:sz w:val="24"/>
          <w:szCs w:val="24"/>
        </w:rPr>
      </w:pPr>
      <w:r w:rsidRPr="0013332A">
        <w:rPr>
          <w:rFonts w:hint="eastAsia"/>
          <w:sz w:val="24"/>
          <w:szCs w:val="24"/>
        </w:rPr>
        <w:t>W</w:t>
      </w:r>
      <w:r w:rsidRPr="0013332A">
        <w:rPr>
          <w:sz w:val="24"/>
          <w:szCs w:val="24"/>
        </w:rPr>
        <w:t xml:space="preserve">here </w:t>
      </w:r>
      <m:oMath>
        <m:sSup>
          <m:sSupPr>
            <m:ctrlPr>
              <w:rPr>
                <w:rFonts w:ascii="Cambria Math" w:hAnsi="Cambria Math"/>
                <w:sz w:val="24"/>
                <w:szCs w:val="24"/>
              </w:rPr>
            </m:ctrlPr>
          </m:sSupPr>
          <m:e>
            <m:d>
              <m:dPr>
                <m:begChr m:val="["/>
                <m:endChr m:val="]"/>
                <m:ctrlPr>
                  <w:rPr>
                    <w:rFonts w:ascii="Cambria Math" w:hAnsi="Cambria Math"/>
                    <w:sz w:val="24"/>
                    <w:szCs w:val="24"/>
                  </w:rPr>
                </m:ctrlPr>
              </m:dPr>
              <m:e>
                <m:sSub>
                  <m:sSubPr>
                    <m:ctrlPr>
                      <w:rPr>
                        <w:rFonts w:ascii="Cambria Math" w:hAnsi="Cambria Math"/>
                        <w:sz w:val="24"/>
                        <w:szCs w:val="24"/>
                      </w:rPr>
                    </m:ctrlPr>
                  </m:sSubPr>
                  <m:e>
                    <m:r>
                      <w:rPr>
                        <w:rFonts w:ascii="Cambria Math" w:hAnsi="Cambria Math"/>
                        <w:sz w:val="24"/>
                        <w:szCs w:val="24"/>
                      </w:rPr>
                      <m:t>u</m:t>
                    </m:r>
                  </m:e>
                  <m:sub>
                    <m:r>
                      <m:rPr>
                        <m:sty m:val="p"/>
                      </m:rPr>
                      <w:rPr>
                        <w:rFonts w:ascii="Cambria Math" w:hAnsi="Cambria Math"/>
                        <w:sz w:val="24"/>
                        <w:szCs w:val="24"/>
                      </w:rPr>
                      <m:t>1</m:t>
                    </m:r>
                  </m:sub>
                </m:sSub>
                <m:r>
                  <m:rPr>
                    <m:sty m:val="p"/>
                  </m:rPr>
                  <w:rPr>
                    <w:rFonts w:ascii="Cambria Math" w:hAnsi="Cambria Math"/>
                    <w:sz w:val="24"/>
                    <w:szCs w:val="24"/>
                  </w:rPr>
                  <m:t xml:space="preserve"> </m:t>
                </m:r>
                <m:sSub>
                  <m:sSubPr>
                    <m:ctrlPr>
                      <w:rPr>
                        <w:rFonts w:ascii="Cambria Math" w:hAnsi="Cambria Math"/>
                        <w:sz w:val="24"/>
                        <w:szCs w:val="24"/>
                      </w:rPr>
                    </m:ctrlPr>
                  </m:sSubPr>
                  <m:e>
                    <m:r>
                      <w:rPr>
                        <w:rFonts w:ascii="Cambria Math" w:hAnsi="Cambria Math"/>
                        <w:sz w:val="24"/>
                        <w:szCs w:val="24"/>
                      </w:rPr>
                      <m:t>u</m:t>
                    </m:r>
                  </m:e>
                  <m:sub>
                    <m:r>
                      <m:rPr>
                        <m:sty m:val="p"/>
                      </m:rPr>
                      <w:rPr>
                        <w:rFonts w:ascii="Cambria Math" w:hAnsi="Cambria Math"/>
                        <w:sz w:val="24"/>
                        <w:szCs w:val="24"/>
                      </w:rPr>
                      <m:t>2</m:t>
                    </m:r>
                  </m:sub>
                </m:sSub>
                <m:r>
                  <m:rPr>
                    <m:sty m:val="p"/>
                  </m:rPr>
                  <w:rPr>
                    <w:rFonts w:ascii="Cambria Math" w:hAnsi="Cambria Math"/>
                    <w:sz w:val="24"/>
                    <w:szCs w:val="24"/>
                  </w:rPr>
                  <m:t xml:space="preserve"> </m:t>
                </m:r>
                <m:sSub>
                  <m:sSubPr>
                    <m:ctrlPr>
                      <w:rPr>
                        <w:rFonts w:ascii="Cambria Math" w:hAnsi="Cambria Math"/>
                        <w:sz w:val="24"/>
                        <w:szCs w:val="24"/>
                      </w:rPr>
                    </m:ctrlPr>
                  </m:sSubPr>
                  <m:e>
                    <m:r>
                      <w:rPr>
                        <w:rFonts w:ascii="Cambria Math" w:hAnsi="Cambria Math"/>
                        <w:sz w:val="24"/>
                        <w:szCs w:val="24"/>
                      </w:rPr>
                      <m:t>u</m:t>
                    </m:r>
                  </m:e>
                  <m:sub>
                    <m:r>
                      <m:rPr>
                        <m:sty m:val="p"/>
                      </m:rPr>
                      <w:rPr>
                        <w:rFonts w:ascii="Cambria Math" w:hAnsi="Cambria Math"/>
                        <w:sz w:val="24"/>
                        <w:szCs w:val="24"/>
                      </w:rPr>
                      <m:t>3</m:t>
                    </m:r>
                  </m:sub>
                </m:sSub>
                <m:sSub>
                  <m:sSubPr>
                    <m:ctrlPr>
                      <w:rPr>
                        <w:rFonts w:ascii="Cambria Math" w:hAnsi="Cambria Math"/>
                        <w:sz w:val="24"/>
                        <w:szCs w:val="24"/>
                      </w:rPr>
                    </m:ctrlPr>
                  </m:sSubPr>
                  <m:e>
                    <m:r>
                      <m:rPr>
                        <m:sty m:val="p"/>
                      </m:rPr>
                      <w:rPr>
                        <w:rFonts w:ascii="Cambria Math" w:hAnsi="Cambria Math"/>
                        <w:sz w:val="24"/>
                        <w:szCs w:val="24"/>
                      </w:rPr>
                      <m:t xml:space="preserve"> </m:t>
                    </m:r>
                    <m:r>
                      <w:rPr>
                        <w:rFonts w:ascii="Cambria Math" w:hAnsi="Cambria Math"/>
                        <w:sz w:val="24"/>
                        <w:szCs w:val="24"/>
                      </w:rPr>
                      <m:t>u</m:t>
                    </m:r>
                  </m:e>
                  <m:sub>
                    <m:r>
                      <m:rPr>
                        <m:sty m:val="p"/>
                      </m:rPr>
                      <w:rPr>
                        <w:rFonts w:ascii="Cambria Math" w:hAnsi="Cambria Math"/>
                        <w:sz w:val="24"/>
                        <w:szCs w:val="24"/>
                      </w:rPr>
                      <m:t>4</m:t>
                    </m:r>
                  </m:sub>
                </m:sSub>
                <m:r>
                  <m:rPr>
                    <m:sty m:val="p"/>
                  </m:rPr>
                  <w:rPr>
                    <w:rFonts w:ascii="Cambria Math" w:hAnsi="Cambria Math"/>
                    <w:sz w:val="24"/>
                    <w:szCs w:val="24"/>
                  </w:rPr>
                  <m:t xml:space="preserve"> </m:t>
                </m:r>
                <m:sSub>
                  <m:sSubPr>
                    <m:ctrlPr>
                      <w:rPr>
                        <w:rFonts w:ascii="Cambria Math" w:hAnsi="Cambria Math"/>
                        <w:sz w:val="24"/>
                        <w:szCs w:val="24"/>
                      </w:rPr>
                    </m:ctrlPr>
                  </m:sSubPr>
                  <m:e>
                    <m:r>
                      <w:rPr>
                        <w:rFonts w:ascii="Cambria Math" w:hAnsi="Cambria Math"/>
                        <w:sz w:val="24"/>
                        <w:szCs w:val="24"/>
                      </w:rPr>
                      <m:t>u</m:t>
                    </m:r>
                  </m:e>
                  <m:sub>
                    <m:r>
                      <m:rPr>
                        <m:sty m:val="p"/>
                      </m:rPr>
                      <w:rPr>
                        <w:rFonts w:ascii="Cambria Math" w:hAnsi="Cambria Math"/>
                        <w:sz w:val="24"/>
                        <w:szCs w:val="24"/>
                      </w:rPr>
                      <m:t>5</m:t>
                    </m:r>
                  </m:sub>
                </m:sSub>
                <m:r>
                  <m:rPr>
                    <m:sty m:val="p"/>
                  </m:rPr>
                  <w:rPr>
                    <w:rFonts w:ascii="Cambria Math" w:hAnsi="Cambria Math"/>
                    <w:sz w:val="24"/>
                    <w:szCs w:val="24"/>
                  </w:rPr>
                  <m:t xml:space="preserve"> </m:t>
                </m:r>
                <m:sSub>
                  <m:sSubPr>
                    <m:ctrlPr>
                      <w:rPr>
                        <w:rFonts w:ascii="Cambria Math" w:hAnsi="Cambria Math"/>
                        <w:sz w:val="24"/>
                        <w:szCs w:val="24"/>
                      </w:rPr>
                    </m:ctrlPr>
                  </m:sSubPr>
                  <m:e>
                    <m:r>
                      <w:rPr>
                        <w:rFonts w:ascii="Cambria Math" w:hAnsi="Cambria Math"/>
                        <w:sz w:val="24"/>
                        <w:szCs w:val="24"/>
                      </w:rPr>
                      <m:t>u</m:t>
                    </m:r>
                  </m:e>
                  <m:sub>
                    <m:r>
                      <m:rPr>
                        <m:sty m:val="p"/>
                      </m:rPr>
                      <w:rPr>
                        <w:rFonts w:ascii="Cambria Math" w:hAnsi="Cambria Math"/>
                        <w:sz w:val="24"/>
                        <w:szCs w:val="24"/>
                      </w:rPr>
                      <m:t>6</m:t>
                    </m:r>
                  </m:sub>
                </m:sSub>
                <m:r>
                  <m:rPr>
                    <m:sty m:val="p"/>
                  </m:rPr>
                  <w:rPr>
                    <w:rFonts w:ascii="Cambria Math" w:hAnsi="Cambria Math"/>
                    <w:sz w:val="24"/>
                    <w:szCs w:val="24"/>
                  </w:rPr>
                  <m:t xml:space="preserve"> </m:t>
                </m:r>
                <m:sSub>
                  <m:sSubPr>
                    <m:ctrlPr>
                      <w:rPr>
                        <w:rFonts w:ascii="Cambria Math" w:hAnsi="Cambria Math"/>
                        <w:sz w:val="24"/>
                        <w:szCs w:val="24"/>
                      </w:rPr>
                    </m:ctrlPr>
                  </m:sSubPr>
                  <m:e>
                    <m:r>
                      <w:rPr>
                        <w:rFonts w:ascii="Cambria Math" w:hAnsi="Cambria Math"/>
                        <w:sz w:val="24"/>
                        <w:szCs w:val="24"/>
                      </w:rPr>
                      <m:t>u</m:t>
                    </m:r>
                  </m:e>
                  <m:sub>
                    <m:r>
                      <m:rPr>
                        <m:sty m:val="p"/>
                      </m:rPr>
                      <w:rPr>
                        <w:rFonts w:ascii="Cambria Math" w:hAnsi="Cambria Math"/>
                        <w:sz w:val="24"/>
                        <w:szCs w:val="24"/>
                      </w:rPr>
                      <m:t>7</m:t>
                    </m:r>
                  </m:sub>
                </m:sSub>
              </m:e>
            </m:d>
          </m:e>
          <m:sup>
            <m:r>
              <w:rPr>
                <w:rFonts w:ascii="Cambria Math" w:hAnsi="Cambria Math"/>
                <w:sz w:val="24"/>
                <w:szCs w:val="24"/>
              </w:rPr>
              <m:t>T</m:t>
            </m:r>
          </m:sup>
        </m:sSup>
      </m:oMath>
      <w:r w:rsidRPr="0013332A">
        <w:rPr>
          <w:rFonts w:hint="eastAsia"/>
          <w:sz w:val="24"/>
          <w:szCs w:val="24"/>
        </w:rPr>
        <w:t xml:space="preserve"> </w:t>
      </w:r>
      <w:r w:rsidRPr="0013332A">
        <w:rPr>
          <w:sz w:val="24"/>
          <w:szCs w:val="24"/>
        </w:rPr>
        <w:t>is the input quantity of the system.</w:t>
      </w:r>
    </w:p>
    <w:p w14:paraId="58E5257F" w14:textId="1A838098" w:rsidR="008A5A54" w:rsidRPr="0013332A" w:rsidRDefault="008A5A54" w:rsidP="00B67E4D">
      <w:pPr>
        <w:pStyle w:val="a0"/>
        <w:ind w:firstLine="238"/>
        <w:rPr>
          <w:sz w:val="24"/>
          <w:szCs w:val="24"/>
        </w:rPr>
      </w:pPr>
      <w:r w:rsidRPr="0013332A">
        <w:rPr>
          <w:sz w:val="24"/>
          <w:szCs w:val="24"/>
        </w:rPr>
        <w:t>The output quantity of the system is defined as follows:</w:t>
      </w:r>
    </w:p>
    <w:p w14:paraId="1FE0F7F0" w14:textId="05C95841" w:rsidR="002848B3" w:rsidRPr="0013332A" w:rsidRDefault="002848B3" w:rsidP="00B67E4D">
      <w:pPr>
        <w:pStyle w:val="affa"/>
        <w:ind w:firstLine="482"/>
        <w:jc w:val="center"/>
        <w:rPr>
          <w:rFonts w:ascii="Times New Roman" w:hAnsi="Times New Roman" w:cs="Times New Roman"/>
          <w:sz w:val="24"/>
          <w:szCs w:val="24"/>
        </w:rPr>
      </w:pPr>
      <w:r w:rsidRPr="0013332A">
        <w:rPr>
          <w:rFonts w:ascii="Cambria Math" w:hAnsi="Cambria Math" w:cs="Times New Roman"/>
          <w:sz w:val="24"/>
          <w:szCs w:val="24"/>
        </w:rPr>
        <w:tab/>
      </w:r>
      <m:oMath>
        <m:sSup>
          <m:sSupPr>
            <m:ctrlPr>
              <w:rPr>
                <w:rFonts w:ascii="Cambria Math" w:hAnsi="Cambria Math" w:cs="Times New Roman"/>
                <w:sz w:val="24"/>
                <w:szCs w:val="24"/>
              </w:rPr>
            </m:ctrlPr>
          </m:sSupPr>
          <m:e>
            <m:d>
              <m:dPr>
                <m:begChr m:val="["/>
                <m:endChr m:val="]"/>
                <m:ctrlPr>
                  <w:rPr>
                    <w:rFonts w:ascii="Cambria Math" w:hAnsi="Cambria Math" w:cs="Times New Roman"/>
                    <w:sz w:val="24"/>
                    <w:szCs w:val="24"/>
                  </w:rPr>
                </m:ctrlPr>
              </m:dPr>
              <m:e>
                <m:sSub>
                  <m:sSubPr>
                    <m:ctrlPr>
                      <w:rPr>
                        <w:rFonts w:ascii="Cambria Math" w:hAnsi="Cambria Math" w:cs="Times New Roman"/>
                        <w:sz w:val="24"/>
                        <w:szCs w:val="24"/>
                      </w:rPr>
                    </m:ctrlPr>
                  </m:sSubPr>
                  <m:e>
                    <m:r>
                      <w:rPr>
                        <w:rFonts w:ascii="Cambria Math" w:hAnsi="Cambria Math" w:cs="Times New Roman"/>
                        <w:sz w:val="24"/>
                        <w:szCs w:val="24"/>
                      </w:rPr>
                      <m:t>y</m:t>
                    </m:r>
                  </m:e>
                  <m:sub>
                    <m:r>
                      <m:rPr>
                        <m:sty m:val="p"/>
                      </m:rPr>
                      <w:rPr>
                        <w:rFonts w:ascii="Cambria Math" w:hAnsi="Cambria Math" w:cs="Times New Roman"/>
                        <w:sz w:val="24"/>
                        <w:szCs w:val="24"/>
                      </w:rPr>
                      <m:t>1</m:t>
                    </m:r>
                  </m:sub>
                </m:sSub>
                <m:r>
                  <m:rPr>
                    <m:sty m:val="p"/>
                  </m:rPr>
                  <w:rPr>
                    <w:rFonts w:ascii="Cambria Math" w:hAnsi="Cambria Math" w:cs="Times New Roman"/>
                    <w:sz w:val="24"/>
                    <w:szCs w:val="24"/>
                  </w:rPr>
                  <m:t xml:space="preserve"> </m:t>
                </m:r>
                <m:sSub>
                  <m:sSubPr>
                    <m:ctrlPr>
                      <w:rPr>
                        <w:rFonts w:ascii="Cambria Math" w:hAnsi="Cambria Math" w:cs="Times New Roman"/>
                        <w:sz w:val="24"/>
                        <w:szCs w:val="24"/>
                      </w:rPr>
                    </m:ctrlPr>
                  </m:sSubPr>
                  <m:e>
                    <m:r>
                      <w:rPr>
                        <w:rFonts w:ascii="Cambria Math" w:hAnsi="Cambria Math" w:cs="Times New Roman"/>
                        <w:sz w:val="24"/>
                        <w:szCs w:val="24"/>
                      </w:rPr>
                      <m:t>y</m:t>
                    </m:r>
                  </m:e>
                  <m:sub>
                    <m:r>
                      <m:rPr>
                        <m:sty m:val="p"/>
                      </m:rPr>
                      <w:rPr>
                        <w:rFonts w:ascii="Cambria Math" w:hAnsi="Cambria Math" w:cs="Times New Roman"/>
                        <w:sz w:val="24"/>
                        <w:szCs w:val="24"/>
                      </w:rPr>
                      <m:t>2</m:t>
                    </m:r>
                  </m:sub>
                </m:sSub>
              </m:e>
            </m:d>
          </m:e>
          <m:sup>
            <m:r>
              <w:rPr>
                <w:rFonts w:ascii="Cambria Math" w:hAnsi="Cambria Math" w:cs="Times New Roman"/>
                <w:sz w:val="24"/>
                <w:szCs w:val="24"/>
              </w:rPr>
              <m:t>T</m:t>
            </m:r>
          </m:sup>
        </m:sSup>
        <m:r>
          <m:rPr>
            <m:sty m:val="p"/>
          </m:rPr>
          <w:rPr>
            <w:rFonts w:ascii="Cambria Math" w:hAnsi="Cambria Math" w:cs="Times New Roman"/>
            <w:sz w:val="24"/>
            <w:szCs w:val="24"/>
          </w:rPr>
          <m:t>=</m:t>
        </m:r>
        <m:sSup>
          <m:sSupPr>
            <m:ctrlPr>
              <w:rPr>
                <w:rFonts w:ascii="Cambria Math" w:hAnsi="Cambria Math" w:cs="Times New Roman"/>
                <w:sz w:val="24"/>
                <w:szCs w:val="24"/>
              </w:rPr>
            </m:ctrlPr>
          </m:sSupPr>
          <m:e>
            <m:d>
              <m:dPr>
                <m:begChr m:val="["/>
                <m:endChr m:val="]"/>
                <m:ctrlPr>
                  <w:rPr>
                    <w:rFonts w:ascii="Cambria Math" w:hAnsi="Cambria Math" w:cs="Times New Roman"/>
                    <w:sz w:val="24"/>
                    <w:szCs w:val="24"/>
                  </w:rPr>
                </m:ctrlPr>
              </m:dPr>
              <m:e>
                <m:sSup>
                  <m:sSupPr>
                    <m:ctrlPr>
                      <w:rPr>
                        <w:rFonts w:ascii="Cambria Math" w:hAnsi="Cambria Math" w:cs="Times New Roman"/>
                        <w:sz w:val="24"/>
                        <w:szCs w:val="24"/>
                      </w:rPr>
                    </m:ctrlPr>
                  </m:sSupPr>
                  <m:e>
                    <m:r>
                      <w:rPr>
                        <w:rFonts w:ascii="Cambria Math" w:hAnsi="Cambria Math" w:cs="Times New Roman"/>
                        <w:sz w:val="24"/>
                        <w:szCs w:val="24"/>
                      </w:rPr>
                      <m:t>V</m:t>
                    </m:r>
                  </m:e>
                  <m:sup>
                    <m:r>
                      <w:rPr>
                        <w:rFonts w:ascii="Cambria Math" w:hAnsi="Cambria Math" w:cs="Times New Roman"/>
                        <w:sz w:val="24"/>
                        <w:szCs w:val="24"/>
                      </w:rPr>
                      <m:t>fc</m:t>
                    </m:r>
                  </m:sup>
                </m:sSup>
                <m:r>
                  <m:rPr>
                    <m:sty m:val="p"/>
                  </m:rPr>
                  <w:rPr>
                    <w:rFonts w:ascii="Cambria Math" w:hAnsi="Cambria Math" w:cs="Times New Roman"/>
                    <w:sz w:val="24"/>
                    <w:szCs w:val="24"/>
                  </w:rPr>
                  <m:t xml:space="preserve"> </m:t>
                </m:r>
                <m:sSub>
                  <m:sSubPr>
                    <m:ctrlPr>
                      <w:rPr>
                        <w:rFonts w:ascii="Cambria Math" w:hAnsi="Cambria Math" w:cs="Times New Roman"/>
                        <w:sz w:val="24"/>
                        <w:szCs w:val="24"/>
                      </w:rPr>
                    </m:ctrlPr>
                  </m:sSubPr>
                  <m:e>
                    <m:r>
                      <w:rPr>
                        <w:rFonts w:ascii="Cambria Math" w:hAnsi="Cambria Math" w:cs="Times New Roman"/>
                        <w:sz w:val="24"/>
                        <w:szCs w:val="24"/>
                      </w:rPr>
                      <m:t>R</m:t>
                    </m:r>
                  </m:e>
                  <m:sub>
                    <m:r>
                      <w:rPr>
                        <w:rFonts w:ascii="Cambria Math" w:hAnsi="Cambria Math" w:cs="Times New Roman"/>
                        <w:sz w:val="24"/>
                        <w:szCs w:val="24"/>
                      </w:rPr>
                      <m:t>f</m:t>
                    </m:r>
                    <m:r>
                      <m:rPr>
                        <m:sty m:val="p"/>
                      </m:rPr>
                      <w:rPr>
                        <w:rFonts w:ascii="Cambria Math" w:hAnsi="Cambria Math" w:cs="Times New Roman"/>
                        <w:sz w:val="24"/>
                        <w:szCs w:val="24"/>
                      </w:rPr>
                      <m:t>=∞</m:t>
                    </m:r>
                  </m:sub>
                </m:sSub>
              </m:e>
            </m:d>
          </m:e>
          <m:sup>
            <m:r>
              <w:rPr>
                <w:rFonts w:ascii="Cambria Math" w:hAnsi="Cambria Math" w:cs="Times New Roman"/>
                <w:sz w:val="24"/>
                <w:szCs w:val="24"/>
              </w:rPr>
              <m:t>T</m:t>
            </m:r>
          </m:sup>
        </m:sSup>
      </m:oMath>
      <w:r w:rsidRPr="0013332A">
        <w:rPr>
          <w:rFonts w:ascii="Cambria Math" w:hAnsi="Cambria Math" w:cs="Times New Roman"/>
          <w:sz w:val="24"/>
          <w:szCs w:val="24"/>
        </w:rPr>
        <w:tab/>
      </w:r>
      <w:bookmarkStart w:id="158" w:name="_Hlk150446841"/>
      <w:r w:rsidRPr="0013332A">
        <w:rPr>
          <w:rFonts w:ascii="Times New Roman" w:hAnsi="Times New Roman" w:cs="Times New Roman"/>
          <w:sz w:val="24"/>
          <w:szCs w:val="24"/>
        </w:rPr>
        <w:t>(</w:t>
      </w:r>
      <w:r w:rsidR="00B7116E" w:rsidRPr="0013332A">
        <w:rPr>
          <w:rFonts w:ascii="Times New Roman" w:hAnsi="Times New Roman" w:cs="Times New Roman"/>
          <w:sz w:val="24"/>
          <w:szCs w:val="24"/>
        </w:rPr>
        <w:t>6</w:t>
      </w:r>
      <w:r w:rsidR="008C3841">
        <w:rPr>
          <w:rFonts w:ascii="Times New Roman" w:hAnsi="Times New Roman" w:cs="Times New Roman"/>
          <w:sz w:val="24"/>
          <w:szCs w:val="24"/>
        </w:rPr>
        <w:t>5</w:t>
      </w:r>
      <w:r w:rsidRPr="0013332A">
        <w:rPr>
          <w:rFonts w:ascii="Times New Roman" w:hAnsi="Times New Roman" w:cs="Times New Roman"/>
          <w:sz w:val="24"/>
          <w:szCs w:val="24"/>
        </w:rPr>
        <w:t>)</w:t>
      </w:r>
    </w:p>
    <w:p w14:paraId="580FEFC0" w14:textId="0A5D3DF6" w:rsidR="00B81F76" w:rsidRPr="0013332A" w:rsidRDefault="0047012C" w:rsidP="00B67E4D">
      <w:pPr>
        <w:pStyle w:val="a0"/>
        <w:ind w:firstLine="238"/>
        <w:rPr>
          <w:sz w:val="24"/>
          <w:szCs w:val="24"/>
        </w:rPr>
      </w:pPr>
      <w:r w:rsidRPr="0013332A">
        <w:rPr>
          <w:sz w:val="24"/>
          <w:szCs w:val="24"/>
        </w:rPr>
        <w:t xml:space="preserve">Where </w:t>
      </w:r>
      <m:oMath>
        <m:sSup>
          <m:sSupPr>
            <m:ctrlPr>
              <w:rPr>
                <w:rFonts w:ascii="Cambria Math" w:hAnsi="Cambria Math"/>
                <w:sz w:val="24"/>
                <w:szCs w:val="24"/>
              </w:rPr>
            </m:ctrlPr>
          </m:sSupPr>
          <m:e>
            <m:d>
              <m:dPr>
                <m:begChr m:val="["/>
                <m:endChr m:val="]"/>
                <m:ctrlPr>
                  <w:rPr>
                    <w:rFonts w:ascii="Cambria Math" w:hAnsi="Cambria Math"/>
                    <w:sz w:val="24"/>
                    <w:szCs w:val="24"/>
                  </w:rPr>
                </m:ctrlPr>
              </m:dPr>
              <m:e>
                <m:sSub>
                  <m:sSubPr>
                    <m:ctrlPr>
                      <w:rPr>
                        <w:rFonts w:ascii="Cambria Math" w:hAnsi="Cambria Math"/>
                        <w:sz w:val="24"/>
                        <w:szCs w:val="24"/>
                      </w:rPr>
                    </m:ctrlPr>
                  </m:sSubPr>
                  <m:e>
                    <m:r>
                      <w:rPr>
                        <w:rFonts w:ascii="Cambria Math" w:hAnsi="Cambria Math"/>
                        <w:sz w:val="24"/>
                        <w:szCs w:val="24"/>
                      </w:rPr>
                      <m:t>y</m:t>
                    </m:r>
                  </m:e>
                  <m:sub>
                    <m:r>
                      <m:rPr>
                        <m:sty m:val="p"/>
                      </m:rPr>
                      <w:rPr>
                        <w:rFonts w:ascii="Cambria Math" w:hAnsi="Cambria Math"/>
                        <w:sz w:val="24"/>
                        <w:szCs w:val="24"/>
                      </w:rPr>
                      <m:t>1</m:t>
                    </m:r>
                  </m:sub>
                </m:sSub>
                <m:r>
                  <m:rPr>
                    <m:sty m:val="p"/>
                  </m:rPr>
                  <w:rPr>
                    <w:rFonts w:ascii="Cambria Math" w:hAnsi="Cambria Math"/>
                    <w:sz w:val="24"/>
                    <w:szCs w:val="24"/>
                  </w:rPr>
                  <m:t xml:space="preserve"> </m:t>
                </m:r>
                <m:sSub>
                  <m:sSubPr>
                    <m:ctrlPr>
                      <w:rPr>
                        <w:rFonts w:ascii="Cambria Math" w:hAnsi="Cambria Math"/>
                        <w:sz w:val="24"/>
                        <w:szCs w:val="24"/>
                      </w:rPr>
                    </m:ctrlPr>
                  </m:sSubPr>
                  <m:e>
                    <m:r>
                      <w:rPr>
                        <w:rFonts w:ascii="Cambria Math" w:hAnsi="Cambria Math"/>
                        <w:sz w:val="24"/>
                        <w:szCs w:val="24"/>
                      </w:rPr>
                      <m:t>y</m:t>
                    </m:r>
                  </m:e>
                  <m:sub>
                    <m:r>
                      <m:rPr>
                        <m:sty m:val="p"/>
                      </m:rPr>
                      <w:rPr>
                        <w:rFonts w:ascii="Cambria Math" w:hAnsi="Cambria Math"/>
                        <w:sz w:val="24"/>
                        <w:szCs w:val="24"/>
                      </w:rPr>
                      <m:t>2</m:t>
                    </m:r>
                  </m:sub>
                </m:sSub>
              </m:e>
            </m:d>
          </m:e>
          <m:sup>
            <m:r>
              <w:rPr>
                <w:rFonts w:ascii="Cambria Math" w:hAnsi="Cambria Math"/>
                <w:sz w:val="24"/>
                <w:szCs w:val="24"/>
              </w:rPr>
              <m:t>T</m:t>
            </m:r>
          </m:sup>
        </m:sSup>
      </m:oMath>
      <w:r w:rsidR="00B81F76" w:rsidRPr="0013332A">
        <w:rPr>
          <w:rFonts w:hint="eastAsia"/>
          <w:sz w:val="24"/>
          <w:szCs w:val="24"/>
        </w:rPr>
        <w:t xml:space="preserve"> </w:t>
      </w:r>
      <w:r w:rsidR="00B81F76" w:rsidRPr="0013332A">
        <w:rPr>
          <w:sz w:val="24"/>
          <w:szCs w:val="24"/>
        </w:rPr>
        <w:t>is the output quantity of the system.</w:t>
      </w:r>
    </w:p>
    <w:bookmarkEnd w:id="158"/>
    <w:p w14:paraId="42CFF2FE" w14:textId="599F5703" w:rsidR="002848B3" w:rsidRPr="00B37BB3" w:rsidRDefault="00F83B6B" w:rsidP="00B37BB3">
      <w:pPr>
        <w:pStyle w:val="2"/>
        <w:numPr>
          <w:ilvl w:val="0"/>
          <w:numId w:val="0"/>
        </w:numPr>
        <w:spacing w:beforeLines="0" w:before="0" w:afterLines="0" w:after="0" w:line="300" w:lineRule="auto"/>
        <w:rPr>
          <w:i/>
          <w:iCs w:val="0"/>
          <w:sz w:val="24"/>
          <w:szCs w:val="24"/>
        </w:rPr>
      </w:pPr>
      <w:r w:rsidRPr="00B37BB3">
        <w:rPr>
          <w:i/>
          <w:iCs w:val="0"/>
          <w:sz w:val="24"/>
          <w:szCs w:val="24"/>
        </w:rPr>
        <w:t xml:space="preserve">3.3 </w:t>
      </w:r>
      <w:r w:rsidR="00E66AC0" w:rsidRPr="00B37BB3">
        <w:rPr>
          <w:i/>
          <w:iCs w:val="0"/>
          <w:sz w:val="24"/>
          <w:szCs w:val="24"/>
        </w:rPr>
        <w:t>Observer parameters setting</w:t>
      </w:r>
    </w:p>
    <w:p w14:paraId="2598E572" w14:textId="5181A9E0" w:rsidR="008F637D" w:rsidRDefault="005D20B7" w:rsidP="00E17407">
      <w:pPr>
        <w:pStyle w:val="a0"/>
        <w:ind w:firstLine="238"/>
        <w:rPr>
          <w:sz w:val="24"/>
          <w:szCs w:val="24"/>
        </w:rPr>
      </w:pPr>
      <w:r w:rsidRPr="00B37BB3">
        <w:rPr>
          <w:sz w:val="24"/>
          <w:szCs w:val="24"/>
        </w:rPr>
        <w:t>Firstly,</w:t>
      </w:r>
      <w:r w:rsidRPr="00B37BB3" w:rsidDel="005D20B7">
        <w:rPr>
          <w:sz w:val="24"/>
          <w:szCs w:val="24"/>
        </w:rPr>
        <w:t xml:space="preserve"> </w:t>
      </w:r>
      <w:r w:rsidRPr="00B37BB3">
        <w:rPr>
          <w:sz w:val="24"/>
          <w:szCs w:val="24"/>
        </w:rPr>
        <w:t>t</w:t>
      </w:r>
      <w:r w:rsidR="008F637D" w:rsidRPr="00B37BB3">
        <w:rPr>
          <w:sz w:val="24"/>
          <w:szCs w:val="24"/>
        </w:rPr>
        <w:t>he initialization parameters</w:t>
      </w:r>
      <w:r w:rsidRPr="00B37BB3">
        <w:rPr>
          <w:sz w:val="24"/>
          <w:szCs w:val="24"/>
        </w:rPr>
        <w:t xml:space="preserve"> are needed to be confirmed</w:t>
      </w:r>
      <w:r w:rsidR="008F637D" w:rsidRPr="00B37BB3">
        <w:rPr>
          <w:sz w:val="24"/>
          <w:szCs w:val="24"/>
        </w:rPr>
        <w:t xml:space="preserve">. The number of particles generated for each state is set to 100. </w:t>
      </w:r>
      <w:r w:rsidR="00F83B6B" w:rsidRPr="00B37BB3">
        <w:rPr>
          <w:sz w:val="24"/>
          <w:szCs w:val="24"/>
        </w:rPr>
        <w:t>T</w:t>
      </w:r>
      <w:r w:rsidR="008F637D" w:rsidRPr="00B37BB3">
        <w:rPr>
          <w:sz w:val="24"/>
          <w:szCs w:val="24"/>
        </w:rPr>
        <w:t xml:space="preserve">he initial values of the internal states can be roughly determined as shown in </w:t>
      </w:r>
      <w:r w:rsidR="00032C52" w:rsidRPr="00B37BB3">
        <w:rPr>
          <w:sz w:val="24"/>
          <w:szCs w:val="24"/>
        </w:rPr>
        <w:t>T</w:t>
      </w:r>
      <w:r w:rsidR="008F637D" w:rsidRPr="00B37BB3">
        <w:rPr>
          <w:sz w:val="24"/>
          <w:szCs w:val="24"/>
        </w:rPr>
        <w:t>able</w:t>
      </w:r>
      <w:r w:rsidR="00101E68" w:rsidRPr="00B37BB3">
        <w:rPr>
          <w:sz w:val="24"/>
          <w:szCs w:val="24"/>
        </w:rPr>
        <w:t xml:space="preserve"> </w:t>
      </w:r>
      <w:r w:rsidR="00D9007E" w:rsidRPr="00B37BB3">
        <w:rPr>
          <w:sz w:val="24"/>
          <w:szCs w:val="24"/>
        </w:rPr>
        <w:t>2</w:t>
      </w:r>
      <w:r w:rsidR="00101E68" w:rsidRPr="00B37BB3">
        <w:rPr>
          <w:rFonts w:hint="eastAsia"/>
          <w:sz w:val="24"/>
          <w:szCs w:val="24"/>
        </w:rPr>
        <w:t>.</w:t>
      </w:r>
    </w:p>
    <w:p w14:paraId="68B5D98F" w14:textId="2F5E8AE7" w:rsidR="002848B3" w:rsidRPr="001B09A6" w:rsidRDefault="00945796" w:rsidP="00E17407">
      <w:pPr>
        <w:pStyle w:val="aff8"/>
        <w:spacing w:line="300" w:lineRule="auto"/>
        <w:ind w:firstLine="0"/>
        <w:jc w:val="left"/>
        <w:rPr>
          <w:rFonts w:cs="Times New Roman"/>
          <w:sz w:val="21"/>
          <w:szCs w:val="21"/>
        </w:rPr>
      </w:pPr>
      <w:r w:rsidRPr="001B09A6">
        <w:rPr>
          <w:rFonts w:cs="Times New Roman"/>
          <w:sz w:val="21"/>
          <w:szCs w:val="21"/>
        </w:rPr>
        <w:t>Table</w:t>
      </w:r>
      <w:r w:rsidR="002848B3" w:rsidRPr="001B09A6">
        <w:rPr>
          <w:rFonts w:cs="Times New Roman"/>
          <w:sz w:val="21"/>
          <w:szCs w:val="21"/>
        </w:rPr>
        <w:t xml:space="preserve"> </w:t>
      </w:r>
      <w:r w:rsidR="00D9007E" w:rsidRPr="001B09A6">
        <w:rPr>
          <w:rFonts w:cs="Times New Roman"/>
          <w:sz w:val="21"/>
          <w:szCs w:val="21"/>
        </w:rPr>
        <w:t>2</w:t>
      </w:r>
      <w:r w:rsidR="002848B3" w:rsidRPr="001B09A6">
        <w:rPr>
          <w:rFonts w:cs="Times New Roman"/>
          <w:sz w:val="21"/>
          <w:szCs w:val="21"/>
        </w:rPr>
        <w:t xml:space="preserve"> </w:t>
      </w:r>
      <w:r w:rsidRPr="001B09A6">
        <w:rPr>
          <w:rFonts w:cs="Times New Roman"/>
          <w:sz w:val="21"/>
          <w:szCs w:val="21"/>
        </w:rPr>
        <w:t>Internal state initial value</w:t>
      </w:r>
      <w:r w:rsidR="005C3C94" w:rsidRPr="001B09A6">
        <w:rPr>
          <w:rFonts w:cs="Times New Roman"/>
          <w:sz w:val="21"/>
          <w:szCs w:val="21"/>
        </w:rPr>
        <w:t xml:space="preserve"> in parameter setting phase</w:t>
      </w:r>
      <w:r w:rsidR="00153A51" w:rsidRPr="001B09A6">
        <w:rPr>
          <w:rFonts w:cs="Times New Roman" w:hint="eastAsia"/>
          <w:sz w:val="21"/>
          <w:szCs w:val="21"/>
        </w:rPr>
        <w:t>.</w:t>
      </w:r>
    </w:p>
    <w:tbl>
      <w:tblPr>
        <w:tblW w:w="0" w:type="auto"/>
        <w:tblLook w:val="04A0" w:firstRow="1" w:lastRow="0" w:firstColumn="1" w:lastColumn="0" w:noHBand="0" w:noVBand="1"/>
      </w:tblPr>
      <w:tblGrid>
        <w:gridCol w:w="1843"/>
        <w:gridCol w:w="4394"/>
        <w:gridCol w:w="2551"/>
      </w:tblGrid>
      <w:tr w:rsidR="002848B3" w:rsidRPr="001B09A6" w14:paraId="03755A22" w14:textId="77777777" w:rsidTr="000D06A3">
        <w:tc>
          <w:tcPr>
            <w:tcW w:w="1843" w:type="dxa"/>
            <w:tcBorders>
              <w:top w:val="single" w:sz="18" w:space="0" w:color="auto"/>
              <w:bottom w:val="single" w:sz="8" w:space="0" w:color="auto"/>
            </w:tcBorders>
          </w:tcPr>
          <w:p w14:paraId="23682DF3" w14:textId="02E5748D" w:rsidR="002848B3" w:rsidRPr="001E262C" w:rsidRDefault="00677B23" w:rsidP="001B09A6">
            <w:pPr>
              <w:pStyle w:val="afff5"/>
              <w:rPr>
                <w:rFonts w:cs="Times New Roman"/>
                <w:b/>
                <w:bCs w:val="0"/>
                <w:szCs w:val="21"/>
              </w:rPr>
            </w:pPr>
            <w:r w:rsidRPr="001E262C">
              <w:rPr>
                <w:rFonts w:cs="Times New Roman"/>
                <w:b/>
                <w:bCs w:val="0"/>
                <w:szCs w:val="21"/>
              </w:rPr>
              <w:t>Variable</w:t>
            </w:r>
          </w:p>
        </w:tc>
        <w:tc>
          <w:tcPr>
            <w:tcW w:w="4394" w:type="dxa"/>
            <w:tcBorders>
              <w:top w:val="single" w:sz="18" w:space="0" w:color="auto"/>
              <w:bottom w:val="single" w:sz="8" w:space="0" w:color="auto"/>
            </w:tcBorders>
          </w:tcPr>
          <w:p w14:paraId="6EB78570" w14:textId="0A1EF32F" w:rsidR="002848B3" w:rsidRPr="001E262C" w:rsidRDefault="009B56E9" w:rsidP="001B09A6">
            <w:pPr>
              <w:pStyle w:val="afff5"/>
              <w:rPr>
                <w:rFonts w:cs="Times New Roman"/>
                <w:b/>
                <w:bCs w:val="0"/>
                <w:szCs w:val="21"/>
              </w:rPr>
            </w:pPr>
            <w:r w:rsidRPr="001E262C">
              <w:rPr>
                <w:rFonts w:cs="Times New Roman"/>
                <w:b/>
                <w:bCs w:val="0"/>
                <w:szCs w:val="21"/>
              </w:rPr>
              <w:t>Meaning</w:t>
            </w:r>
          </w:p>
        </w:tc>
        <w:tc>
          <w:tcPr>
            <w:tcW w:w="2551" w:type="dxa"/>
            <w:tcBorders>
              <w:top w:val="single" w:sz="18" w:space="0" w:color="auto"/>
              <w:bottom w:val="single" w:sz="8" w:space="0" w:color="auto"/>
            </w:tcBorders>
          </w:tcPr>
          <w:p w14:paraId="11870271" w14:textId="10CB40AB" w:rsidR="002848B3" w:rsidRPr="001E262C" w:rsidRDefault="009B56E9" w:rsidP="001B09A6">
            <w:pPr>
              <w:pStyle w:val="afff5"/>
              <w:rPr>
                <w:rFonts w:cs="Times New Roman"/>
                <w:b/>
                <w:bCs w:val="0"/>
                <w:szCs w:val="21"/>
              </w:rPr>
            </w:pPr>
            <w:r w:rsidRPr="001E262C">
              <w:rPr>
                <w:rFonts w:cs="Times New Roman"/>
                <w:b/>
                <w:bCs w:val="0"/>
                <w:szCs w:val="21"/>
              </w:rPr>
              <w:t>Initial Value</w:t>
            </w:r>
          </w:p>
        </w:tc>
      </w:tr>
      <w:tr w:rsidR="002848B3" w:rsidRPr="001B09A6" w14:paraId="53A43E1B" w14:textId="77777777" w:rsidTr="00A23D87">
        <w:tc>
          <w:tcPr>
            <w:tcW w:w="1843" w:type="dxa"/>
            <w:tcBorders>
              <w:top w:val="single" w:sz="8" w:space="0" w:color="auto"/>
              <w:bottom w:val="nil"/>
            </w:tcBorders>
          </w:tcPr>
          <w:p w14:paraId="480F7CDA" w14:textId="77777777" w:rsidR="002848B3" w:rsidRPr="001B09A6" w:rsidRDefault="00000000" w:rsidP="001B09A6">
            <w:pPr>
              <w:pStyle w:val="afff5"/>
              <w:jc w:val="left"/>
              <w:rPr>
                <w:rFonts w:cs="Times New Roman"/>
                <w:i/>
                <w:szCs w:val="21"/>
              </w:rPr>
            </w:pPr>
            <m:oMathPara>
              <m:oMath>
                <m:sSubSup>
                  <m:sSubSupPr>
                    <m:ctrlPr>
                      <w:rPr>
                        <w:rFonts w:ascii="Cambria Math" w:hAnsi="Cambria Math" w:cs="Times New Roman"/>
                        <w:i/>
                        <w:szCs w:val="21"/>
                      </w:rPr>
                    </m:ctrlPr>
                  </m:sSubSupPr>
                  <m:e>
                    <m:r>
                      <m:rPr>
                        <m:sty m:val="bi"/>
                      </m:rPr>
                      <w:rPr>
                        <w:rFonts w:ascii="Cambria Math" w:hAnsi="Cambria Math" w:cs="Times New Roman"/>
                        <w:szCs w:val="21"/>
                      </w:rPr>
                      <m:t>p</m:t>
                    </m:r>
                  </m:e>
                  <m:sub>
                    <m:r>
                      <m:rPr>
                        <m:sty m:val="bi"/>
                      </m:rPr>
                      <w:rPr>
                        <w:rFonts w:ascii="Cambria Math" w:hAnsi="Cambria Math" w:cs="Times New Roman"/>
                        <w:szCs w:val="21"/>
                      </w:rPr>
                      <m:t>sum</m:t>
                    </m:r>
                  </m:sub>
                  <m:sup>
                    <m:r>
                      <m:rPr>
                        <m:sty m:val="bi"/>
                      </m:rPr>
                      <w:rPr>
                        <w:rFonts w:ascii="Cambria Math" w:hAnsi="Cambria Math" w:cs="Times New Roman"/>
                        <w:szCs w:val="21"/>
                      </w:rPr>
                      <m:t>ca,ch</m:t>
                    </m:r>
                  </m:sup>
                </m:sSubSup>
              </m:oMath>
            </m:oMathPara>
          </w:p>
        </w:tc>
        <w:tc>
          <w:tcPr>
            <w:tcW w:w="4394" w:type="dxa"/>
            <w:tcBorders>
              <w:top w:val="single" w:sz="8" w:space="0" w:color="auto"/>
              <w:bottom w:val="nil"/>
            </w:tcBorders>
          </w:tcPr>
          <w:p w14:paraId="1535A15F" w14:textId="5D3C9C60" w:rsidR="002848B3" w:rsidRPr="001B09A6" w:rsidRDefault="00136FD1" w:rsidP="001B09A6">
            <w:pPr>
              <w:pStyle w:val="afff5"/>
              <w:rPr>
                <w:rFonts w:cs="Times New Roman"/>
                <w:szCs w:val="21"/>
              </w:rPr>
            </w:pPr>
            <w:r w:rsidRPr="001B09A6">
              <w:rPr>
                <w:rFonts w:cs="Times New Roman"/>
                <w:szCs w:val="21"/>
              </w:rPr>
              <w:t>Cathode channel total pressure</w:t>
            </w:r>
          </w:p>
        </w:tc>
        <w:tc>
          <w:tcPr>
            <w:tcW w:w="2551" w:type="dxa"/>
            <w:tcBorders>
              <w:top w:val="single" w:sz="8" w:space="0" w:color="auto"/>
              <w:bottom w:val="nil"/>
            </w:tcBorders>
          </w:tcPr>
          <w:p w14:paraId="457C7BC0" w14:textId="40810DC0" w:rsidR="002848B3" w:rsidRPr="001B09A6" w:rsidRDefault="00A70C97" w:rsidP="001B09A6">
            <w:pPr>
              <w:pStyle w:val="afff5"/>
              <w:rPr>
                <w:rFonts w:cs="Times New Roman"/>
                <w:szCs w:val="21"/>
              </w:rPr>
            </w:pPr>
            <w:r w:rsidRPr="001B09A6">
              <w:rPr>
                <w:rFonts w:cs="Times New Roman" w:hint="eastAsia"/>
                <w:szCs w:val="21"/>
              </w:rPr>
              <w:t>1</w:t>
            </w:r>
            <w:r w:rsidRPr="001B09A6">
              <w:rPr>
                <w:rFonts w:cs="Times New Roman"/>
                <w:szCs w:val="21"/>
              </w:rPr>
              <w:t>20</w:t>
            </w:r>
            <w:r w:rsidR="007B2DF8" w:rsidRPr="001B09A6">
              <w:rPr>
                <w:rFonts w:cs="Times New Roman"/>
                <w:szCs w:val="21"/>
              </w:rPr>
              <w:t xml:space="preserve"> </w:t>
            </w:r>
            <w:r w:rsidRPr="001B09A6">
              <w:rPr>
                <w:rFonts w:cs="Times New Roman"/>
                <w:szCs w:val="21"/>
              </w:rPr>
              <w:t>kPa</w:t>
            </w:r>
          </w:p>
        </w:tc>
      </w:tr>
      <w:tr w:rsidR="002848B3" w:rsidRPr="001B09A6" w14:paraId="193E23CC" w14:textId="77777777" w:rsidTr="00A23D87">
        <w:tc>
          <w:tcPr>
            <w:tcW w:w="1843" w:type="dxa"/>
            <w:tcBorders>
              <w:top w:val="nil"/>
              <w:bottom w:val="nil"/>
            </w:tcBorders>
          </w:tcPr>
          <w:p w14:paraId="5EEF64FA" w14:textId="77777777" w:rsidR="002848B3" w:rsidRPr="001B09A6" w:rsidRDefault="00000000" w:rsidP="001B09A6">
            <w:pPr>
              <w:pStyle w:val="afff5"/>
              <w:jc w:val="left"/>
              <w:rPr>
                <w:rFonts w:cs="Times New Roman"/>
                <w:i/>
                <w:szCs w:val="21"/>
              </w:rPr>
            </w:pPr>
            <m:oMathPara>
              <m:oMath>
                <m:sSubSup>
                  <m:sSubSupPr>
                    <m:ctrlPr>
                      <w:rPr>
                        <w:rFonts w:ascii="Cambria Math" w:hAnsi="Cambria Math" w:cs="Times New Roman"/>
                        <w:i/>
                        <w:szCs w:val="21"/>
                      </w:rPr>
                    </m:ctrlPr>
                  </m:sSubSupPr>
                  <m:e>
                    <m:r>
                      <m:rPr>
                        <m:sty m:val="bi"/>
                      </m:rPr>
                      <w:rPr>
                        <w:rFonts w:ascii="Cambria Math" w:hAnsi="Cambria Math" w:cs="Times New Roman"/>
                        <w:szCs w:val="21"/>
                      </w:rPr>
                      <m:t>p</m:t>
                    </m:r>
                  </m:e>
                  <m:sub>
                    <m:r>
                      <m:rPr>
                        <m:sty m:val="bi"/>
                      </m:rPr>
                      <w:rPr>
                        <w:rFonts w:ascii="Cambria Math" w:hAnsi="Cambria Math" w:cs="Times New Roman"/>
                        <w:szCs w:val="21"/>
                      </w:rPr>
                      <m:t>g</m:t>
                    </m:r>
                    <m:sSub>
                      <m:sSubPr>
                        <m:ctrlPr>
                          <w:rPr>
                            <w:rFonts w:ascii="Cambria Math" w:hAnsi="Cambria Math" w:cs="Times New Roman"/>
                            <w:i/>
                            <w:szCs w:val="21"/>
                          </w:rPr>
                        </m:ctrlPr>
                      </m:sSubPr>
                      <m:e>
                        <m:r>
                          <m:rPr>
                            <m:sty m:val="bi"/>
                          </m:rPr>
                          <w:rPr>
                            <w:rFonts w:ascii="Cambria Math" w:hAnsi="Cambria Math" w:cs="Times New Roman"/>
                            <w:szCs w:val="21"/>
                          </w:rPr>
                          <m:t>H</m:t>
                        </m:r>
                      </m:e>
                      <m:sub>
                        <m:r>
                          <m:rPr>
                            <m:sty m:val="bi"/>
                          </m:rPr>
                          <w:rPr>
                            <w:rFonts w:ascii="Cambria Math" w:hAnsi="Cambria Math" w:cs="Times New Roman"/>
                            <w:szCs w:val="21"/>
                          </w:rPr>
                          <m:t>2</m:t>
                        </m:r>
                      </m:sub>
                    </m:sSub>
                    <m:r>
                      <m:rPr>
                        <m:sty m:val="bi"/>
                      </m:rPr>
                      <w:rPr>
                        <w:rFonts w:ascii="Cambria Math" w:hAnsi="Cambria Math" w:cs="Times New Roman"/>
                        <w:szCs w:val="21"/>
                      </w:rPr>
                      <m:t>O</m:t>
                    </m:r>
                  </m:sub>
                  <m:sup>
                    <m:r>
                      <m:rPr>
                        <m:sty m:val="bi"/>
                      </m:rPr>
                      <w:rPr>
                        <w:rFonts w:ascii="Cambria Math" w:hAnsi="Cambria Math" w:cs="Times New Roman"/>
                        <w:szCs w:val="21"/>
                      </w:rPr>
                      <m:t>ca,ch</m:t>
                    </m:r>
                  </m:sup>
                </m:sSubSup>
              </m:oMath>
            </m:oMathPara>
          </w:p>
        </w:tc>
        <w:tc>
          <w:tcPr>
            <w:tcW w:w="4394" w:type="dxa"/>
            <w:tcBorders>
              <w:top w:val="nil"/>
              <w:bottom w:val="nil"/>
            </w:tcBorders>
          </w:tcPr>
          <w:p w14:paraId="2101BC7D" w14:textId="7947E723" w:rsidR="002848B3" w:rsidRPr="001B09A6" w:rsidRDefault="003B75B8" w:rsidP="001B09A6">
            <w:pPr>
              <w:pStyle w:val="afff5"/>
              <w:rPr>
                <w:rFonts w:cs="Times New Roman"/>
                <w:szCs w:val="21"/>
              </w:rPr>
            </w:pPr>
            <w:r w:rsidRPr="001B09A6">
              <w:rPr>
                <w:rFonts w:cs="Times New Roman"/>
                <w:szCs w:val="21"/>
              </w:rPr>
              <w:t>Cathode channel water vapor partial pressure</w:t>
            </w:r>
          </w:p>
        </w:tc>
        <w:tc>
          <w:tcPr>
            <w:tcW w:w="2551" w:type="dxa"/>
            <w:tcBorders>
              <w:top w:val="nil"/>
              <w:bottom w:val="nil"/>
            </w:tcBorders>
          </w:tcPr>
          <w:p w14:paraId="5AA8CFF0" w14:textId="19F1B408" w:rsidR="002848B3" w:rsidRPr="001B09A6" w:rsidRDefault="005D1282" w:rsidP="001B09A6">
            <w:pPr>
              <w:pStyle w:val="afff5"/>
              <w:rPr>
                <w:rFonts w:cs="Times New Roman"/>
                <w:szCs w:val="21"/>
              </w:rPr>
            </w:pPr>
            <w:r w:rsidRPr="001B09A6">
              <w:rPr>
                <w:rFonts w:cs="Times New Roman" w:hint="eastAsia"/>
                <w:szCs w:val="21"/>
              </w:rPr>
              <w:t>5</w:t>
            </w:r>
            <w:r w:rsidR="007B2DF8" w:rsidRPr="001B09A6">
              <w:rPr>
                <w:rFonts w:cs="Times New Roman"/>
                <w:szCs w:val="21"/>
              </w:rPr>
              <w:t xml:space="preserve"> </w:t>
            </w:r>
            <w:r w:rsidRPr="001B09A6">
              <w:rPr>
                <w:rFonts w:cs="Times New Roman"/>
                <w:szCs w:val="21"/>
              </w:rPr>
              <w:t>kPa</w:t>
            </w:r>
          </w:p>
        </w:tc>
      </w:tr>
      <w:tr w:rsidR="002848B3" w:rsidRPr="001B09A6" w14:paraId="565BFDBD" w14:textId="77777777" w:rsidTr="00A23D87">
        <w:tc>
          <w:tcPr>
            <w:tcW w:w="1843" w:type="dxa"/>
            <w:tcBorders>
              <w:top w:val="nil"/>
              <w:bottom w:val="nil"/>
            </w:tcBorders>
          </w:tcPr>
          <w:p w14:paraId="7FF01B61" w14:textId="77777777" w:rsidR="002848B3" w:rsidRPr="001B09A6" w:rsidRDefault="00000000" w:rsidP="001B09A6">
            <w:pPr>
              <w:pStyle w:val="afff5"/>
              <w:jc w:val="left"/>
              <w:rPr>
                <w:rFonts w:cs="Times New Roman"/>
                <w:i/>
                <w:szCs w:val="21"/>
              </w:rPr>
            </w:pPr>
            <m:oMathPara>
              <m:oMath>
                <m:sSubSup>
                  <m:sSubSupPr>
                    <m:ctrlPr>
                      <w:rPr>
                        <w:rFonts w:ascii="Cambria Math" w:hAnsi="Cambria Math" w:cs="Times New Roman"/>
                        <w:i/>
                        <w:szCs w:val="21"/>
                      </w:rPr>
                    </m:ctrlPr>
                  </m:sSubSupPr>
                  <m:e>
                    <m:r>
                      <m:rPr>
                        <m:sty m:val="bi"/>
                      </m:rPr>
                      <w:rPr>
                        <w:rFonts w:ascii="Cambria Math" w:hAnsi="Cambria Math" w:cs="Times New Roman"/>
                        <w:szCs w:val="21"/>
                      </w:rPr>
                      <m:t>p</m:t>
                    </m:r>
                  </m:e>
                  <m:sub>
                    <m:sSub>
                      <m:sSubPr>
                        <m:ctrlPr>
                          <w:rPr>
                            <w:rFonts w:ascii="Cambria Math" w:hAnsi="Cambria Math" w:cs="Times New Roman"/>
                            <w:i/>
                            <w:iCs/>
                            <w:szCs w:val="21"/>
                          </w:rPr>
                        </m:ctrlPr>
                      </m:sSubPr>
                      <m:e>
                        <m:r>
                          <m:rPr>
                            <m:sty m:val="bi"/>
                          </m:rPr>
                          <w:rPr>
                            <w:rFonts w:ascii="Cambria Math" w:hAnsi="Cambria Math" w:cs="Times New Roman"/>
                            <w:szCs w:val="21"/>
                          </w:rPr>
                          <m:t>O</m:t>
                        </m:r>
                      </m:e>
                      <m:sub>
                        <m:r>
                          <m:rPr>
                            <m:sty m:val="bi"/>
                          </m:rPr>
                          <w:rPr>
                            <w:rFonts w:ascii="Cambria Math" w:hAnsi="Cambria Math" w:cs="Times New Roman"/>
                            <w:szCs w:val="21"/>
                          </w:rPr>
                          <m:t>2</m:t>
                        </m:r>
                      </m:sub>
                    </m:sSub>
                  </m:sub>
                  <m:sup>
                    <m:r>
                      <m:rPr>
                        <m:sty m:val="bi"/>
                      </m:rPr>
                      <w:rPr>
                        <w:rFonts w:ascii="Cambria Math" w:hAnsi="Cambria Math" w:cs="Times New Roman"/>
                        <w:szCs w:val="21"/>
                      </w:rPr>
                      <m:t>ca,ch</m:t>
                    </m:r>
                  </m:sup>
                </m:sSubSup>
              </m:oMath>
            </m:oMathPara>
          </w:p>
        </w:tc>
        <w:tc>
          <w:tcPr>
            <w:tcW w:w="4394" w:type="dxa"/>
            <w:tcBorders>
              <w:top w:val="nil"/>
              <w:bottom w:val="nil"/>
            </w:tcBorders>
          </w:tcPr>
          <w:p w14:paraId="39574303" w14:textId="567B28DE" w:rsidR="002848B3" w:rsidRPr="001B09A6" w:rsidRDefault="00017FD5" w:rsidP="001B09A6">
            <w:pPr>
              <w:pStyle w:val="afff5"/>
              <w:rPr>
                <w:rFonts w:cs="Times New Roman"/>
                <w:szCs w:val="21"/>
              </w:rPr>
            </w:pPr>
            <w:r w:rsidRPr="001B09A6">
              <w:rPr>
                <w:rFonts w:cs="Times New Roman"/>
                <w:szCs w:val="21"/>
              </w:rPr>
              <w:t>Cathode channel oxygen partial pressure</w:t>
            </w:r>
          </w:p>
        </w:tc>
        <w:tc>
          <w:tcPr>
            <w:tcW w:w="2551" w:type="dxa"/>
            <w:tcBorders>
              <w:top w:val="nil"/>
              <w:bottom w:val="nil"/>
            </w:tcBorders>
          </w:tcPr>
          <w:p w14:paraId="63B29DC8" w14:textId="5BA83968" w:rsidR="002848B3" w:rsidRPr="001B09A6" w:rsidRDefault="005D1282" w:rsidP="001B09A6">
            <w:pPr>
              <w:pStyle w:val="afff5"/>
              <w:rPr>
                <w:rFonts w:cs="Times New Roman"/>
                <w:szCs w:val="21"/>
              </w:rPr>
            </w:pPr>
            <w:r w:rsidRPr="001B09A6">
              <w:rPr>
                <w:rFonts w:cs="Times New Roman" w:hint="eastAsia"/>
                <w:szCs w:val="21"/>
              </w:rPr>
              <w:t>1</w:t>
            </w:r>
            <w:r w:rsidRPr="001B09A6">
              <w:rPr>
                <w:rFonts w:cs="Times New Roman"/>
                <w:szCs w:val="21"/>
              </w:rPr>
              <w:t>8</w:t>
            </w:r>
            <w:r w:rsidR="007B2DF8" w:rsidRPr="001B09A6">
              <w:rPr>
                <w:rFonts w:cs="Times New Roman"/>
                <w:szCs w:val="21"/>
              </w:rPr>
              <w:t xml:space="preserve"> </w:t>
            </w:r>
            <w:r w:rsidRPr="001B09A6">
              <w:rPr>
                <w:rFonts w:cs="Times New Roman"/>
                <w:szCs w:val="21"/>
              </w:rPr>
              <w:t>kPa</w:t>
            </w:r>
          </w:p>
        </w:tc>
      </w:tr>
      <w:tr w:rsidR="002848B3" w:rsidRPr="001B09A6" w14:paraId="03231204" w14:textId="77777777" w:rsidTr="00A23D87">
        <w:tc>
          <w:tcPr>
            <w:tcW w:w="1843" w:type="dxa"/>
            <w:tcBorders>
              <w:top w:val="nil"/>
              <w:bottom w:val="nil"/>
            </w:tcBorders>
          </w:tcPr>
          <w:p w14:paraId="22220DB5" w14:textId="77777777" w:rsidR="002848B3" w:rsidRPr="001B09A6" w:rsidRDefault="00000000" w:rsidP="001B09A6">
            <w:pPr>
              <w:pStyle w:val="afff5"/>
              <w:jc w:val="left"/>
              <w:rPr>
                <w:rFonts w:cs="Times New Roman"/>
                <w:i/>
                <w:szCs w:val="21"/>
              </w:rPr>
            </w:pPr>
            <m:oMathPara>
              <m:oMath>
                <m:sSubSup>
                  <m:sSubSupPr>
                    <m:ctrlPr>
                      <w:rPr>
                        <w:rFonts w:ascii="Cambria Math" w:hAnsi="Cambria Math" w:cs="Times New Roman"/>
                        <w:i/>
                        <w:szCs w:val="21"/>
                      </w:rPr>
                    </m:ctrlPr>
                  </m:sSubSupPr>
                  <m:e>
                    <m:r>
                      <m:rPr>
                        <m:sty m:val="bi"/>
                      </m:rPr>
                      <w:rPr>
                        <w:rFonts w:ascii="Cambria Math" w:hAnsi="Cambria Math" w:cs="Times New Roman"/>
                        <w:szCs w:val="21"/>
                      </w:rPr>
                      <m:t>p</m:t>
                    </m:r>
                  </m:e>
                  <m:sub>
                    <m:r>
                      <m:rPr>
                        <m:sty m:val="bi"/>
                      </m:rPr>
                      <w:rPr>
                        <w:rFonts w:ascii="Cambria Math" w:hAnsi="Cambria Math" w:cs="Times New Roman"/>
                        <w:szCs w:val="21"/>
                      </w:rPr>
                      <m:t>g</m:t>
                    </m:r>
                    <m:sSub>
                      <m:sSubPr>
                        <m:ctrlPr>
                          <w:rPr>
                            <w:rFonts w:ascii="Cambria Math" w:hAnsi="Cambria Math" w:cs="Times New Roman"/>
                            <w:i/>
                            <w:szCs w:val="21"/>
                          </w:rPr>
                        </m:ctrlPr>
                      </m:sSubPr>
                      <m:e>
                        <m:r>
                          <m:rPr>
                            <m:sty m:val="bi"/>
                          </m:rPr>
                          <w:rPr>
                            <w:rFonts w:ascii="Cambria Math" w:hAnsi="Cambria Math" w:cs="Times New Roman"/>
                            <w:szCs w:val="21"/>
                          </w:rPr>
                          <m:t>H</m:t>
                        </m:r>
                      </m:e>
                      <m:sub>
                        <m:r>
                          <m:rPr>
                            <m:sty m:val="bi"/>
                          </m:rPr>
                          <w:rPr>
                            <w:rFonts w:ascii="Cambria Math" w:hAnsi="Cambria Math" w:cs="Times New Roman"/>
                            <w:szCs w:val="21"/>
                          </w:rPr>
                          <m:t>2</m:t>
                        </m:r>
                      </m:sub>
                    </m:sSub>
                    <m:r>
                      <m:rPr>
                        <m:sty m:val="bi"/>
                      </m:rPr>
                      <w:rPr>
                        <w:rFonts w:ascii="Cambria Math" w:hAnsi="Cambria Math" w:cs="Times New Roman"/>
                        <w:szCs w:val="21"/>
                      </w:rPr>
                      <m:t>O</m:t>
                    </m:r>
                  </m:sub>
                  <m:sup>
                    <m:r>
                      <m:rPr>
                        <m:sty m:val="bi"/>
                      </m:rPr>
                      <w:rPr>
                        <w:rFonts w:ascii="Cambria Math" w:hAnsi="Cambria Math" w:cs="Times New Roman"/>
                        <w:szCs w:val="21"/>
                      </w:rPr>
                      <m:t>ca,gdl</m:t>
                    </m:r>
                  </m:sup>
                </m:sSubSup>
              </m:oMath>
            </m:oMathPara>
          </w:p>
        </w:tc>
        <w:tc>
          <w:tcPr>
            <w:tcW w:w="4394" w:type="dxa"/>
            <w:tcBorders>
              <w:top w:val="nil"/>
              <w:bottom w:val="nil"/>
            </w:tcBorders>
          </w:tcPr>
          <w:p w14:paraId="0F74AEA0" w14:textId="4DDBAFEE" w:rsidR="002848B3" w:rsidRPr="001B09A6" w:rsidRDefault="001D63BA" w:rsidP="001B09A6">
            <w:pPr>
              <w:pStyle w:val="afff5"/>
              <w:rPr>
                <w:rFonts w:cs="Times New Roman"/>
                <w:szCs w:val="21"/>
              </w:rPr>
            </w:pPr>
            <w:r w:rsidRPr="001B09A6">
              <w:rPr>
                <w:rFonts w:cs="Times New Roman"/>
                <w:szCs w:val="21"/>
              </w:rPr>
              <w:t>Cathode gas diffusion layer water vapor partial pressure</w:t>
            </w:r>
          </w:p>
        </w:tc>
        <w:tc>
          <w:tcPr>
            <w:tcW w:w="2551" w:type="dxa"/>
            <w:tcBorders>
              <w:top w:val="nil"/>
              <w:bottom w:val="nil"/>
            </w:tcBorders>
          </w:tcPr>
          <w:p w14:paraId="0A5BE9C0" w14:textId="7C919E2D" w:rsidR="002848B3" w:rsidRPr="001B09A6" w:rsidRDefault="005D1282" w:rsidP="001B09A6">
            <w:pPr>
              <w:pStyle w:val="afff5"/>
              <w:rPr>
                <w:rFonts w:cs="Times New Roman"/>
                <w:szCs w:val="21"/>
              </w:rPr>
            </w:pPr>
            <w:r w:rsidRPr="001B09A6">
              <w:rPr>
                <w:rFonts w:cs="Times New Roman"/>
                <w:szCs w:val="21"/>
              </w:rPr>
              <w:t>5.5</w:t>
            </w:r>
            <w:r w:rsidR="007B2DF8" w:rsidRPr="001B09A6">
              <w:rPr>
                <w:rFonts w:cs="Times New Roman"/>
                <w:szCs w:val="21"/>
              </w:rPr>
              <w:t xml:space="preserve"> </w:t>
            </w:r>
            <w:r w:rsidRPr="001B09A6">
              <w:rPr>
                <w:rFonts w:cs="Times New Roman"/>
                <w:szCs w:val="21"/>
              </w:rPr>
              <w:t>kPa</w:t>
            </w:r>
          </w:p>
        </w:tc>
      </w:tr>
      <w:tr w:rsidR="002848B3" w:rsidRPr="001B09A6" w14:paraId="70758911" w14:textId="77777777" w:rsidTr="00A23D87">
        <w:tc>
          <w:tcPr>
            <w:tcW w:w="1843" w:type="dxa"/>
            <w:tcBorders>
              <w:top w:val="nil"/>
              <w:bottom w:val="nil"/>
            </w:tcBorders>
          </w:tcPr>
          <w:p w14:paraId="7376DDD2" w14:textId="71A6B660" w:rsidR="002848B3" w:rsidRPr="001B09A6" w:rsidRDefault="00000000" w:rsidP="001B09A6">
            <w:pPr>
              <w:pStyle w:val="afff5"/>
              <w:jc w:val="left"/>
              <w:rPr>
                <w:rFonts w:cs="Times New Roman"/>
                <w:i/>
                <w:szCs w:val="21"/>
              </w:rPr>
            </w:pPr>
            <m:oMathPara>
              <m:oMath>
                <m:sSubSup>
                  <m:sSubSupPr>
                    <m:ctrlPr>
                      <w:rPr>
                        <w:rFonts w:ascii="Cambria Math" w:hAnsi="Cambria Math" w:cs="Times New Roman"/>
                        <w:i/>
                        <w:szCs w:val="21"/>
                      </w:rPr>
                    </m:ctrlPr>
                  </m:sSubSupPr>
                  <m:e>
                    <m:r>
                      <m:rPr>
                        <m:sty m:val="bi"/>
                      </m:rPr>
                      <w:rPr>
                        <w:rFonts w:ascii="Cambria Math" w:hAnsi="Cambria Math" w:cs="Times New Roman"/>
                        <w:szCs w:val="21"/>
                      </w:rPr>
                      <m:t>p</m:t>
                    </m:r>
                  </m:e>
                  <m:sub>
                    <m:sSub>
                      <m:sSubPr>
                        <m:ctrlPr>
                          <w:rPr>
                            <w:rFonts w:ascii="Cambria Math" w:hAnsi="Cambria Math" w:cs="Times New Roman"/>
                            <w:i/>
                            <w:iCs/>
                            <w:szCs w:val="21"/>
                          </w:rPr>
                        </m:ctrlPr>
                      </m:sSubPr>
                      <m:e>
                        <m:r>
                          <m:rPr>
                            <m:sty m:val="bi"/>
                          </m:rPr>
                          <w:rPr>
                            <w:rFonts w:ascii="Cambria Math" w:hAnsi="Cambria Math" w:cs="Times New Roman"/>
                            <w:szCs w:val="21"/>
                          </w:rPr>
                          <m:t>O</m:t>
                        </m:r>
                      </m:e>
                      <m:sub>
                        <m:r>
                          <m:rPr>
                            <m:sty m:val="bi"/>
                          </m:rPr>
                          <w:rPr>
                            <w:rFonts w:ascii="Cambria Math" w:hAnsi="Cambria Math" w:cs="Times New Roman"/>
                            <w:szCs w:val="21"/>
                          </w:rPr>
                          <m:t>2</m:t>
                        </m:r>
                      </m:sub>
                    </m:sSub>
                  </m:sub>
                  <m:sup>
                    <m:r>
                      <m:rPr>
                        <m:sty m:val="bi"/>
                      </m:rPr>
                      <w:rPr>
                        <w:rFonts w:ascii="Cambria Math" w:hAnsi="Cambria Math" w:cs="Times New Roman"/>
                        <w:szCs w:val="21"/>
                      </w:rPr>
                      <m:t>ca,gdl</m:t>
                    </m:r>
                  </m:sup>
                </m:sSubSup>
              </m:oMath>
            </m:oMathPara>
          </w:p>
        </w:tc>
        <w:tc>
          <w:tcPr>
            <w:tcW w:w="4394" w:type="dxa"/>
            <w:tcBorders>
              <w:top w:val="nil"/>
              <w:bottom w:val="nil"/>
            </w:tcBorders>
          </w:tcPr>
          <w:p w14:paraId="3228AE3D" w14:textId="7FF90AC9" w:rsidR="002848B3" w:rsidRPr="001B09A6" w:rsidRDefault="006B10CA" w:rsidP="001B09A6">
            <w:pPr>
              <w:pStyle w:val="afff5"/>
              <w:rPr>
                <w:rFonts w:cs="Times New Roman"/>
                <w:szCs w:val="21"/>
              </w:rPr>
            </w:pPr>
            <w:r w:rsidRPr="001B09A6">
              <w:rPr>
                <w:rFonts w:cs="Times New Roman"/>
                <w:szCs w:val="21"/>
              </w:rPr>
              <w:t>Cathode gas diffusion layer oxygen partial pressure</w:t>
            </w:r>
          </w:p>
        </w:tc>
        <w:tc>
          <w:tcPr>
            <w:tcW w:w="2551" w:type="dxa"/>
            <w:tcBorders>
              <w:top w:val="nil"/>
              <w:bottom w:val="nil"/>
            </w:tcBorders>
          </w:tcPr>
          <w:p w14:paraId="5DB128C2" w14:textId="0B31D797" w:rsidR="002848B3" w:rsidRPr="001B09A6" w:rsidRDefault="005D1282" w:rsidP="001B09A6">
            <w:pPr>
              <w:pStyle w:val="afff5"/>
              <w:rPr>
                <w:rFonts w:cs="Times New Roman"/>
                <w:szCs w:val="21"/>
              </w:rPr>
            </w:pPr>
            <w:r w:rsidRPr="001B09A6">
              <w:rPr>
                <w:rFonts w:cs="Times New Roman"/>
                <w:szCs w:val="21"/>
              </w:rPr>
              <w:t>17</w:t>
            </w:r>
            <w:r w:rsidR="007B2DF8" w:rsidRPr="001B09A6">
              <w:rPr>
                <w:rFonts w:cs="Times New Roman"/>
                <w:szCs w:val="21"/>
              </w:rPr>
              <w:t xml:space="preserve"> </w:t>
            </w:r>
            <w:r w:rsidRPr="001B09A6">
              <w:rPr>
                <w:rFonts w:cs="Times New Roman"/>
                <w:szCs w:val="21"/>
              </w:rPr>
              <w:t>kPa</w:t>
            </w:r>
          </w:p>
        </w:tc>
      </w:tr>
      <w:tr w:rsidR="002848B3" w:rsidRPr="001B09A6" w14:paraId="16F44EEF" w14:textId="77777777" w:rsidTr="00A23D87">
        <w:tc>
          <w:tcPr>
            <w:tcW w:w="1843" w:type="dxa"/>
            <w:tcBorders>
              <w:top w:val="nil"/>
              <w:bottom w:val="nil"/>
            </w:tcBorders>
          </w:tcPr>
          <w:p w14:paraId="68185546" w14:textId="77777777" w:rsidR="002848B3" w:rsidRPr="001B09A6" w:rsidRDefault="00000000" w:rsidP="001B09A6">
            <w:pPr>
              <w:pStyle w:val="afff5"/>
              <w:jc w:val="left"/>
              <w:rPr>
                <w:rFonts w:cs="Times New Roman"/>
                <w:i/>
                <w:szCs w:val="21"/>
              </w:rPr>
            </w:pPr>
            <m:oMathPara>
              <m:oMath>
                <m:sSup>
                  <m:sSupPr>
                    <m:ctrlPr>
                      <w:rPr>
                        <w:rFonts w:ascii="Cambria Math" w:hAnsi="Cambria Math" w:cs="Times New Roman"/>
                        <w:i/>
                        <w:szCs w:val="21"/>
                      </w:rPr>
                    </m:ctrlPr>
                  </m:sSupPr>
                  <m:e>
                    <m:r>
                      <m:rPr>
                        <m:sty m:val="bi"/>
                      </m:rPr>
                      <w:rPr>
                        <w:rFonts w:ascii="Cambria Math" w:hAnsi="Cambria Math" w:cs="Times New Roman"/>
                        <w:szCs w:val="21"/>
                      </w:rPr>
                      <m:t>s</m:t>
                    </m:r>
                  </m:e>
                  <m:sup>
                    <m:r>
                      <m:rPr>
                        <m:sty m:val="bi"/>
                      </m:rPr>
                      <w:rPr>
                        <w:rFonts w:ascii="Cambria Math" w:hAnsi="Cambria Math" w:cs="Times New Roman"/>
                        <w:szCs w:val="21"/>
                      </w:rPr>
                      <m:t>ca,gdl</m:t>
                    </m:r>
                  </m:sup>
                </m:sSup>
              </m:oMath>
            </m:oMathPara>
          </w:p>
        </w:tc>
        <w:tc>
          <w:tcPr>
            <w:tcW w:w="4394" w:type="dxa"/>
            <w:tcBorders>
              <w:top w:val="nil"/>
              <w:bottom w:val="nil"/>
            </w:tcBorders>
          </w:tcPr>
          <w:p w14:paraId="088C4144" w14:textId="101FAC3F" w:rsidR="002848B3" w:rsidRPr="001B09A6" w:rsidRDefault="008E25C4" w:rsidP="001B09A6">
            <w:pPr>
              <w:pStyle w:val="afff5"/>
              <w:rPr>
                <w:rFonts w:cs="Times New Roman"/>
                <w:szCs w:val="21"/>
              </w:rPr>
            </w:pPr>
            <w:r w:rsidRPr="001B09A6">
              <w:rPr>
                <w:rFonts w:cs="Times New Roman"/>
                <w:szCs w:val="21"/>
              </w:rPr>
              <w:t>Cathode gas diffusion layer liquid water saturation</w:t>
            </w:r>
          </w:p>
        </w:tc>
        <w:tc>
          <w:tcPr>
            <w:tcW w:w="2551" w:type="dxa"/>
            <w:tcBorders>
              <w:top w:val="nil"/>
              <w:bottom w:val="nil"/>
            </w:tcBorders>
          </w:tcPr>
          <w:p w14:paraId="07B07139" w14:textId="085C320C" w:rsidR="002848B3" w:rsidRPr="001B09A6" w:rsidRDefault="005D1282" w:rsidP="001B09A6">
            <w:pPr>
              <w:pStyle w:val="afff5"/>
              <w:rPr>
                <w:rFonts w:cs="Times New Roman"/>
                <w:szCs w:val="21"/>
              </w:rPr>
            </w:pPr>
            <w:r w:rsidRPr="001B09A6">
              <w:rPr>
                <w:rFonts w:cs="Times New Roman"/>
                <w:szCs w:val="21"/>
              </w:rPr>
              <w:t>0</w:t>
            </w:r>
          </w:p>
        </w:tc>
      </w:tr>
      <w:tr w:rsidR="002848B3" w:rsidRPr="001B09A6" w14:paraId="58CFA984" w14:textId="77777777" w:rsidTr="00A23D87">
        <w:tc>
          <w:tcPr>
            <w:tcW w:w="1843" w:type="dxa"/>
            <w:tcBorders>
              <w:top w:val="nil"/>
              <w:bottom w:val="nil"/>
            </w:tcBorders>
          </w:tcPr>
          <w:p w14:paraId="3584D548" w14:textId="77777777" w:rsidR="002848B3" w:rsidRPr="001B09A6" w:rsidRDefault="00000000" w:rsidP="001B09A6">
            <w:pPr>
              <w:pStyle w:val="afff5"/>
              <w:jc w:val="left"/>
              <w:rPr>
                <w:rFonts w:cs="Times New Roman"/>
                <w:i/>
                <w:szCs w:val="21"/>
              </w:rPr>
            </w:pPr>
            <m:oMathPara>
              <m:oMath>
                <m:sSubSup>
                  <m:sSubSupPr>
                    <m:ctrlPr>
                      <w:rPr>
                        <w:rFonts w:ascii="Cambria Math" w:hAnsi="Cambria Math" w:cs="Times New Roman"/>
                        <w:i/>
                        <w:szCs w:val="21"/>
                      </w:rPr>
                    </m:ctrlPr>
                  </m:sSubSupPr>
                  <m:e>
                    <m:r>
                      <m:rPr>
                        <m:sty m:val="bi"/>
                      </m:rPr>
                      <w:rPr>
                        <w:rFonts w:ascii="Cambria Math" w:hAnsi="Cambria Math" w:cs="Times New Roman"/>
                        <w:szCs w:val="21"/>
                      </w:rPr>
                      <m:t>p</m:t>
                    </m:r>
                  </m:e>
                  <m:sub>
                    <m:sSub>
                      <m:sSubPr>
                        <m:ctrlPr>
                          <w:rPr>
                            <w:rFonts w:ascii="Cambria Math" w:hAnsi="Cambria Math" w:cs="Times New Roman"/>
                            <w:i/>
                            <w:iCs/>
                            <w:szCs w:val="21"/>
                          </w:rPr>
                        </m:ctrlPr>
                      </m:sSubPr>
                      <m:e>
                        <m:r>
                          <m:rPr>
                            <m:sty m:val="bi"/>
                          </m:rPr>
                          <w:rPr>
                            <w:rFonts w:ascii="Cambria Math" w:hAnsi="Cambria Math" w:cs="Times New Roman"/>
                            <w:szCs w:val="21"/>
                          </w:rPr>
                          <m:t>O</m:t>
                        </m:r>
                      </m:e>
                      <m:sub>
                        <m:r>
                          <m:rPr>
                            <m:sty m:val="bi"/>
                          </m:rPr>
                          <w:rPr>
                            <w:rFonts w:ascii="Cambria Math" w:hAnsi="Cambria Math" w:cs="Times New Roman"/>
                            <w:szCs w:val="21"/>
                          </w:rPr>
                          <m:t>2</m:t>
                        </m:r>
                      </m:sub>
                    </m:sSub>
                  </m:sub>
                  <m:sup>
                    <m:r>
                      <m:rPr>
                        <m:sty m:val="bi"/>
                      </m:rPr>
                      <w:rPr>
                        <w:rFonts w:ascii="Cambria Math" w:hAnsi="Cambria Math" w:cs="Times New Roman"/>
                        <w:szCs w:val="21"/>
                      </w:rPr>
                      <m:t>ca,cl</m:t>
                    </m:r>
                  </m:sup>
                </m:sSubSup>
              </m:oMath>
            </m:oMathPara>
          </w:p>
        </w:tc>
        <w:tc>
          <w:tcPr>
            <w:tcW w:w="4394" w:type="dxa"/>
            <w:tcBorders>
              <w:top w:val="nil"/>
              <w:bottom w:val="nil"/>
            </w:tcBorders>
          </w:tcPr>
          <w:p w14:paraId="43F6F64F" w14:textId="2A1F9DAB" w:rsidR="002848B3" w:rsidRPr="001B09A6" w:rsidRDefault="00984228" w:rsidP="001B09A6">
            <w:pPr>
              <w:pStyle w:val="afff5"/>
              <w:rPr>
                <w:rFonts w:cs="Times New Roman"/>
                <w:szCs w:val="21"/>
              </w:rPr>
            </w:pPr>
            <w:r w:rsidRPr="001B09A6">
              <w:rPr>
                <w:rFonts w:cs="Times New Roman"/>
                <w:szCs w:val="21"/>
              </w:rPr>
              <w:t>Cathode catalytic layer oxygen partial pressure</w:t>
            </w:r>
          </w:p>
        </w:tc>
        <w:tc>
          <w:tcPr>
            <w:tcW w:w="2551" w:type="dxa"/>
            <w:tcBorders>
              <w:top w:val="nil"/>
              <w:bottom w:val="nil"/>
            </w:tcBorders>
          </w:tcPr>
          <w:p w14:paraId="745415A7" w14:textId="1B5EC75B" w:rsidR="002848B3" w:rsidRPr="001B09A6" w:rsidRDefault="00883A31" w:rsidP="001B09A6">
            <w:pPr>
              <w:pStyle w:val="afff5"/>
              <w:rPr>
                <w:rFonts w:cs="Times New Roman"/>
                <w:szCs w:val="21"/>
              </w:rPr>
            </w:pPr>
            <w:r w:rsidRPr="001B09A6">
              <w:rPr>
                <w:rFonts w:cs="Times New Roman"/>
                <w:szCs w:val="21"/>
              </w:rPr>
              <w:t>16</w:t>
            </w:r>
            <w:r w:rsidR="007B2DF8" w:rsidRPr="001B09A6">
              <w:rPr>
                <w:rFonts w:cs="Times New Roman"/>
                <w:szCs w:val="21"/>
              </w:rPr>
              <w:t xml:space="preserve"> </w:t>
            </w:r>
            <w:r w:rsidRPr="001B09A6">
              <w:rPr>
                <w:rFonts w:cs="Times New Roman"/>
                <w:szCs w:val="21"/>
              </w:rPr>
              <w:t>kPa</w:t>
            </w:r>
          </w:p>
        </w:tc>
      </w:tr>
      <w:tr w:rsidR="002848B3" w:rsidRPr="001B09A6" w14:paraId="16E5E728" w14:textId="77777777" w:rsidTr="00A23D87">
        <w:tc>
          <w:tcPr>
            <w:tcW w:w="1843" w:type="dxa"/>
            <w:tcBorders>
              <w:top w:val="nil"/>
              <w:bottom w:val="nil"/>
            </w:tcBorders>
          </w:tcPr>
          <w:p w14:paraId="31A724EA" w14:textId="77777777" w:rsidR="002848B3" w:rsidRPr="001B09A6" w:rsidRDefault="00000000" w:rsidP="001B09A6">
            <w:pPr>
              <w:pStyle w:val="afff5"/>
              <w:jc w:val="left"/>
              <w:rPr>
                <w:rFonts w:cs="Times New Roman"/>
                <w:i/>
                <w:szCs w:val="21"/>
              </w:rPr>
            </w:pPr>
            <m:oMathPara>
              <m:oMath>
                <m:sSubSup>
                  <m:sSubSupPr>
                    <m:ctrlPr>
                      <w:rPr>
                        <w:rFonts w:ascii="Cambria Math" w:hAnsi="Cambria Math" w:cs="Times New Roman"/>
                        <w:i/>
                        <w:szCs w:val="21"/>
                      </w:rPr>
                    </m:ctrlPr>
                  </m:sSubSupPr>
                  <m:e>
                    <m:r>
                      <m:rPr>
                        <m:sty m:val="bi"/>
                      </m:rPr>
                      <w:rPr>
                        <w:rFonts w:ascii="Cambria Math" w:hAnsi="Cambria Math" w:cs="Times New Roman"/>
                        <w:szCs w:val="21"/>
                      </w:rPr>
                      <m:t>p</m:t>
                    </m:r>
                  </m:e>
                  <m:sub>
                    <m:r>
                      <m:rPr>
                        <m:sty m:val="bi"/>
                      </m:rPr>
                      <w:rPr>
                        <w:rFonts w:ascii="Cambria Math" w:hAnsi="Cambria Math" w:cs="Times New Roman"/>
                        <w:szCs w:val="21"/>
                      </w:rPr>
                      <m:t>g</m:t>
                    </m:r>
                    <m:sSub>
                      <m:sSubPr>
                        <m:ctrlPr>
                          <w:rPr>
                            <w:rFonts w:ascii="Cambria Math" w:hAnsi="Cambria Math" w:cs="Times New Roman"/>
                            <w:i/>
                            <w:szCs w:val="21"/>
                          </w:rPr>
                        </m:ctrlPr>
                      </m:sSubPr>
                      <m:e>
                        <m:r>
                          <m:rPr>
                            <m:sty m:val="bi"/>
                          </m:rPr>
                          <w:rPr>
                            <w:rFonts w:ascii="Cambria Math" w:hAnsi="Cambria Math" w:cs="Times New Roman"/>
                            <w:szCs w:val="21"/>
                          </w:rPr>
                          <m:t>H</m:t>
                        </m:r>
                      </m:e>
                      <m:sub>
                        <m:r>
                          <m:rPr>
                            <m:sty m:val="bi"/>
                          </m:rPr>
                          <w:rPr>
                            <w:rFonts w:ascii="Cambria Math" w:hAnsi="Cambria Math" w:cs="Times New Roman"/>
                            <w:szCs w:val="21"/>
                          </w:rPr>
                          <m:t>2</m:t>
                        </m:r>
                      </m:sub>
                    </m:sSub>
                    <m:r>
                      <m:rPr>
                        <m:sty m:val="bi"/>
                      </m:rPr>
                      <w:rPr>
                        <w:rFonts w:ascii="Cambria Math" w:hAnsi="Cambria Math" w:cs="Times New Roman"/>
                        <w:szCs w:val="21"/>
                      </w:rPr>
                      <m:t>O</m:t>
                    </m:r>
                  </m:sub>
                  <m:sup>
                    <m:r>
                      <m:rPr>
                        <m:sty m:val="bi"/>
                      </m:rPr>
                      <w:rPr>
                        <w:rFonts w:ascii="Cambria Math" w:hAnsi="Cambria Math" w:cs="Times New Roman"/>
                        <w:szCs w:val="21"/>
                      </w:rPr>
                      <m:t>ca,cl</m:t>
                    </m:r>
                  </m:sup>
                </m:sSubSup>
              </m:oMath>
            </m:oMathPara>
          </w:p>
        </w:tc>
        <w:tc>
          <w:tcPr>
            <w:tcW w:w="4394" w:type="dxa"/>
            <w:tcBorders>
              <w:top w:val="nil"/>
              <w:bottom w:val="nil"/>
            </w:tcBorders>
          </w:tcPr>
          <w:p w14:paraId="743FF76D" w14:textId="19F0661E" w:rsidR="002848B3" w:rsidRPr="001B09A6" w:rsidRDefault="00612AE6" w:rsidP="001B09A6">
            <w:pPr>
              <w:pStyle w:val="afff5"/>
              <w:rPr>
                <w:rFonts w:cs="Times New Roman"/>
                <w:szCs w:val="21"/>
              </w:rPr>
            </w:pPr>
            <w:r w:rsidRPr="001B09A6">
              <w:rPr>
                <w:rFonts w:cs="Times New Roman"/>
                <w:szCs w:val="21"/>
              </w:rPr>
              <w:t>Cathode catalytic layer water vapor partial pressure</w:t>
            </w:r>
          </w:p>
        </w:tc>
        <w:tc>
          <w:tcPr>
            <w:tcW w:w="2551" w:type="dxa"/>
            <w:tcBorders>
              <w:top w:val="nil"/>
              <w:bottom w:val="nil"/>
            </w:tcBorders>
          </w:tcPr>
          <w:p w14:paraId="5504094E" w14:textId="21DBF9D7" w:rsidR="002848B3" w:rsidRPr="001B09A6" w:rsidRDefault="00883A31" w:rsidP="001B09A6">
            <w:pPr>
              <w:pStyle w:val="afff5"/>
              <w:rPr>
                <w:rFonts w:cs="Times New Roman"/>
                <w:szCs w:val="21"/>
              </w:rPr>
            </w:pPr>
            <w:r w:rsidRPr="001B09A6">
              <w:rPr>
                <w:rFonts w:cs="Times New Roman" w:hint="eastAsia"/>
                <w:szCs w:val="21"/>
              </w:rPr>
              <w:t>6</w:t>
            </w:r>
            <w:r w:rsidR="007B2DF8" w:rsidRPr="001B09A6">
              <w:rPr>
                <w:rFonts w:cs="Times New Roman"/>
                <w:szCs w:val="21"/>
              </w:rPr>
              <w:t xml:space="preserve"> </w:t>
            </w:r>
            <w:r w:rsidRPr="001B09A6">
              <w:rPr>
                <w:rFonts w:cs="Times New Roman"/>
                <w:szCs w:val="21"/>
              </w:rPr>
              <w:t>kPa</w:t>
            </w:r>
          </w:p>
        </w:tc>
      </w:tr>
      <w:tr w:rsidR="002848B3" w:rsidRPr="001B09A6" w14:paraId="457AC384" w14:textId="77777777" w:rsidTr="00A23D87">
        <w:tc>
          <w:tcPr>
            <w:tcW w:w="1843" w:type="dxa"/>
            <w:tcBorders>
              <w:top w:val="nil"/>
              <w:bottom w:val="nil"/>
            </w:tcBorders>
          </w:tcPr>
          <w:p w14:paraId="0CE199A3" w14:textId="77777777" w:rsidR="002848B3" w:rsidRPr="001B09A6" w:rsidRDefault="00000000" w:rsidP="001B09A6">
            <w:pPr>
              <w:pStyle w:val="afff5"/>
              <w:jc w:val="left"/>
              <w:rPr>
                <w:rFonts w:cs="Times New Roman"/>
                <w:i/>
                <w:szCs w:val="21"/>
              </w:rPr>
            </w:pPr>
            <m:oMathPara>
              <m:oMath>
                <m:sSup>
                  <m:sSupPr>
                    <m:ctrlPr>
                      <w:rPr>
                        <w:rFonts w:ascii="Cambria Math" w:hAnsi="Cambria Math" w:cs="Times New Roman"/>
                        <w:i/>
                        <w:szCs w:val="21"/>
                      </w:rPr>
                    </m:ctrlPr>
                  </m:sSupPr>
                  <m:e>
                    <m:r>
                      <m:rPr>
                        <m:sty m:val="bi"/>
                      </m:rPr>
                      <w:rPr>
                        <w:rFonts w:ascii="Cambria Math" w:hAnsi="Cambria Math" w:cs="Times New Roman"/>
                        <w:szCs w:val="21"/>
                      </w:rPr>
                      <m:t>s</m:t>
                    </m:r>
                  </m:e>
                  <m:sup>
                    <m:r>
                      <m:rPr>
                        <m:sty m:val="bi"/>
                      </m:rPr>
                      <w:rPr>
                        <w:rFonts w:ascii="Cambria Math" w:hAnsi="Cambria Math" w:cs="Times New Roman"/>
                        <w:szCs w:val="21"/>
                      </w:rPr>
                      <m:t>ca,cl</m:t>
                    </m:r>
                  </m:sup>
                </m:sSup>
              </m:oMath>
            </m:oMathPara>
          </w:p>
        </w:tc>
        <w:tc>
          <w:tcPr>
            <w:tcW w:w="4394" w:type="dxa"/>
            <w:tcBorders>
              <w:top w:val="nil"/>
              <w:bottom w:val="nil"/>
            </w:tcBorders>
          </w:tcPr>
          <w:p w14:paraId="45CFCD38" w14:textId="368A3AD5" w:rsidR="002848B3" w:rsidRPr="001B09A6" w:rsidRDefault="00006219" w:rsidP="001B09A6">
            <w:pPr>
              <w:pStyle w:val="afff5"/>
              <w:rPr>
                <w:rFonts w:cs="Times New Roman"/>
                <w:szCs w:val="21"/>
              </w:rPr>
            </w:pPr>
            <w:r w:rsidRPr="001B09A6">
              <w:rPr>
                <w:rFonts w:cs="Times New Roman"/>
                <w:szCs w:val="21"/>
              </w:rPr>
              <w:t>Cathode catalytic layer liquid water saturation</w:t>
            </w:r>
          </w:p>
        </w:tc>
        <w:tc>
          <w:tcPr>
            <w:tcW w:w="2551" w:type="dxa"/>
            <w:tcBorders>
              <w:top w:val="nil"/>
              <w:bottom w:val="nil"/>
            </w:tcBorders>
          </w:tcPr>
          <w:p w14:paraId="5000B05D" w14:textId="4F4C8356" w:rsidR="002848B3" w:rsidRPr="001B09A6" w:rsidRDefault="00883A31" w:rsidP="001B09A6">
            <w:pPr>
              <w:pStyle w:val="afff5"/>
              <w:rPr>
                <w:rFonts w:cs="Times New Roman"/>
                <w:szCs w:val="21"/>
              </w:rPr>
            </w:pPr>
            <w:r w:rsidRPr="001B09A6">
              <w:rPr>
                <w:rFonts w:cs="Times New Roman" w:hint="eastAsia"/>
                <w:szCs w:val="21"/>
              </w:rPr>
              <w:t>0</w:t>
            </w:r>
          </w:p>
        </w:tc>
      </w:tr>
      <w:tr w:rsidR="002848B3" w:rsidRPr="001B09A6" w14:paraId="29244708" w14:textId="77777777" w:rsidTr="00A23D87">
        <w:tc>
          <w:tcPr>
            <w:tcW w:w="1843" w:type="dxa"/>
            <w:tcBorders>
              <w:top w:val="nil"/>
              <w:bottom w:val="nil"/>
            </w:tcBorders>
          </w:tcPr>
          <w:p w14:paraId="11AB6FBB" w14:textId="77777777" w:rsidR="002848B3" w:rsidRPr="001B09A6" w:rsidRDefault="00000000" w:rsidP="001B09A6">
            <w:pPr>
              <w:pStyle w:val="afff5"/>
              <w:jc w:val="left"/>
              <w:rPr>
                <w:rFonts w:cs="Times New Roman"/>
                <w:i/>
                <w:szCs w:val="21"/>
              </w:rPr>
            </w:pPr>
            <m:oMathPara>
              <m:oMath>
                <m:sSup>
                  <m:sSupPr>
                    <m:ctrlPr>
                      <w:rPr>
                        <w:rFonts w:ascii="Cambria Math" w:hAnsi="Cambria Math" w:cs="Times New Roman"/>
                        <w:i/>
                        <w:szCs w:val="21"/>
                      </w:rPr>
                    </m:ctrlPr>
                  </m:sSupPr>
                  <m:e>
                    <m:r>
                      <m:rPr>
                        <m:sty m:val="bi"/>
                      </m:rPr>
                      <w:rPr>
                        <w:rFonts w:ascii="Cambria Math" w:hAnsi="Cambria Math" w:cs="Times New Roman"/>
                        <w:szCs w:val="21"/>
                      </w:rPr>
                      <m:t>λ</m:t>
                    </m:r>
                  </m:e>
                  <m:sup>
                    <m:r>
                      <m:rPr>
                        <m:sty m:val="bi"/>
                      </m:rPr>
                      <w:rPr>
                        <w:rFonts w:ascii="Cambria Math" w:hAnsi="Cambria Math" w:cs="Times New Roman"/>
                        <w:szCs w:val="21"/>
                      </w:rPr>
                      <m:t>ca,cl</m:t>
                    </m:r>
                  </m:sup>
                </m:sSup>
              </m:oMath>
            </m:oMathPara>
          </w:p>
        </w:tc>
        <w:tc>
          <w:tcPr>
            <w:tcW w:w="4394" w:type="dxa"/>
            <w:tcBorders>
              <w:top w:val="nil"/>
              <w:bottom w:val="nil"/>
            </w:tcBorders>
          </w:tcPr>
          <w:p w14:paraId="78EA0510" w14:textId="6FFFBE1D" w:rsidR="002848B3" w:rsidRPr="001B09A6" w:rsidRDefault="00D11231" w:rsidP="001B09A6">
            <w:pPr>
              <w:pStyle w:val="afff5"/>
              <w:rPr>
                <w:rFonts w:cs="Times New Roman"/>
                <w:szCs w:val="21"/>
              </w:rPr>
            </w:pPr>
            <w:r w:rsidRPr="001B09A6">
              <w:rPr>
                <w:rFonts w:cs="Times New Roman"/>
                <w:szCs w:val="21"/>
              </w:rPr>
              <w:t>Cathode catalytic layer membrane water content</w:t>
            </w:r>
          </w:p>
        </w:tc>
        <w:tc>
          <w:tcPr>
            <w:tcW w:w="2551" w:type="dxa"/>
            <w:tcBorders>
              <w:top w:val="nil"/>
              <w:bottom w:val="nil"/>
            </w:tcBorders>
          </w:tcPr>
          <w:p w14:paraId="44D1367E" w14:textId="0A9CEC7C" w:rsidR="002848B3" w:rsidRPr="001B09A6" w:rsidRDefault="00BD0A02" w:rsidP="001B09A6">
            <w:pPr>
              <w:pStyle w:val="afff5"/>
              <w:rPr>
                <w:rFonts w:cs="Times New Roman"/>
                <w:szCs w:val="21"/>
              </w:rPr>
            </w:pPr>
            <w:r w:rsidRPr="001B09A6">
              <w:rPr>
                <w:rFonts w:cs="Times New Roman"/>
                <w:szCs w:val="21"/>
              </w:rPr>
              <w:t>2.7</w:t>
            </w:r>
          </w:p>
        </w:tc>
      </w:tr>
      <w:tr w:rsidR="002848B3" w:rsidRPr="001B09A6" w14:paraId="2561DF3C" w14:textId="77777777" w:rsidTr="00A23D87">
        <w:tc>
          <w:tcPr>
            <w:tcW w:w="1843" w:type="dxa"/>
            <w:tcBorders>
              <w:top w:val="nil"/>
              <w:bottom w:val="nil"/>
            </w:tcBorders>
          </w:tcPr>
          <w:p w14:paraId="6FC5CDC7" w14:textId="77777777" w:rsidR="002848B3" w:rsidRPr="001B09A6" w:rsidRDefault="00000000" w:rsidP="001B09A6">
            <w:pPr>
              <w:pStyle w:val="afff5"/>
              <w:jc w:val="left"/>
              <w:rPr>
                <w:rFonts w:cs="Times New Roman"/>
                <w:i/>
                <w:szCs w:val="21"/>
              </w:rPr>
            </w:pPr>
            <m:oMathPara>
              <m:oMath>
                <m:sSup>
                  <m:sSupPr>
                    <m:ctrlPr>
                      <w:rPr>
                        <w:rFonts w:ascii="Cambria Math" w:hAnsi="Cambria Math" w:cs="Times New Roman"/>
                        <w:i/>
                        <w:szCs w:val="21"/>
                      </w:rPr>
                    </m:ctrlPr>
                  </m:sSupPr>
                  <m:e>
                    <m:r>
                      <m:rPr>
                        <m:sty m:val="bi"/>
                      </m:rPr>
                      <w:rPr>
                        <w:rFonts w:ascii="Cambria Math" w:hAnsi="Cambria Math" w:cs="Times New Roman"/>
                        <w:szCs w:val="21"/>
                      </w:rPr>
                      <m:t>λ</m:t>
                    </m:r>
                  </m:e>
                  <m:sup>
                    <m:r>
                      <m:rPr>
                        <m:sty m:val="bi"/>
                      </m:rPr>
                      <w:rPr>
                        <w:rFonts w:ascii="Cambria Math" w:hAnsi="Cambria Math" w:cs="Times New Roman"/>
                        <w:szCs w:val="21"/>
                      </w:rPr>
                      <m:t>mem</m:t>
                    </m:r>
                  </m:sup>
                </m:sSup>
              </m:oMath>
            </m:oMathPara>
          </w:p>
        </w:tc>
        <w:tc>
          <w:tcPr>
            <w:tcW w:w="4394" w:type="dxa"/>
            <w:tcBorders>
              <w:top w:val="nil"/>
              <w:bottom w:val="nil"/>
            </w:tcBorders>
          </w:tcPr>
          <w:p w14:paraId="12743D43" w14:textId="412D5C57" w:rsidR="002848B3" w:rsidRPr="001B09A6" w:rsidRDefault="00226F2B" w:rsidP="001B09A6">
            <w:pPr>
              <w:pStyle w:val="afff5"/>
              <w:rPr>
                <w:rFonts w:cs="Times New Roman"/>
                <w:szCs w:val="21"/>
              </w:rPr>
            </w:pPr>
            <w:r w:rsidRPr="001B09A6">
              <w:rPr>
                <w:rFonts w:cs="Times New Roman"/>
                <w:szCs w:val="21"/>
              </w:rPr>
              <w:t>Proton exchange membrane internal water content</w:t>
            </w:r>
          </w:p>
        </w:tc>
        <w:tc>
          <w:tcPr>
            <w:tcW w:w="2551" w:type="dxa"/>
            <w:tcBorders>
              <w:top w:val="nil"/>
              <w:bottom w:val="nil"/>
            </w:tcBorders>
          </w:tcPr>
          <w:p w14:paraId="105EF175" w14:textId="1B5818EE" w:rsidR="002848B3" w:rsidRPr="001B09A6" w:rsidRDefault="00BD0A02" w:rsidP="001B09A6">
            <w:pPr>
              <w:pStyle w:val="afff5"/>
              <w:rPr>
                <w:rFonts w:cs="Times New Roman"/>
                <w:szCs w:val="21"/>
              </w:rPr>
            </w:pPr>
            <w:r w:rsidRPr="001B09A6">
              <w:rPr>
                <w:rFonts w:cs="Times New Roman"/>
                <w:szCs w:val="21"/>
              </w:rPr>
              <w:t>2.7</w:t>
            </w:r>
          </w:p>
        </w:tc>
      </w:tr>
      <w:tr w:rsidR="002848B3" w:rsidRPr="001B09A6" w14:paraId="52803D35" w14:textId="77777777" w:rsidTr="00A23D87">
        <w:tc>
          <w:tcPr>
            <w:tcW w:w="1843" w:type="dxa"/>
            <w:tcBorders>
              <w:top w:val="nil"/>
              <w:bottom w:val="nil"/>
            </w:tcBorders>
          </w:tcPr>
          <w:p w14:paraId="36BDD072" w14:textId="77777777" w:rsidR="002848B3" w:rsidRPr="001B09A6" w:rsidRDefault="00000000" w:rsidP="001B09A6">
            <w:pPr>
              <w:pStyle w:val="afff5"/>
              <w:jc w:val="left"/>
              <w:rPr>
                <w:rFonts w:cs="Times New Roman"/>
                <w:i/>
                <w:szCs w:val="21"/>
              </w:rPr>
            </w:pPr>
            <m:oMathPara>
              <m:oMath>
                <m:sSubSup>
                  <m:sSubSupPr>
                    <m:ctrlPr>
                      <w:rPr>
                        <w:rFonts w:ascii="Cambria Math" w:hAnsi="Cambria Math" w:cs="Times New Roman"/>
                        <w:i/>
                        <w:szCs w:val="21"/>
                      </w:rPr>
                    </m:ctrlPr>
                  </m:sSubSupPr>
                  <m:e>
                    <m:r>
                      <m:rPr>
                        <m:sty m:val="bi"/>
                      </m:rPr>
                      <w:rPr>
                        <w:rFonts w:ascii="Cambria Math" w:hAnsi="Cambria Math" w:cs="Times New Roman"/>
                        <w:szCs w:val="21"/>
                      </w:rPr>
                      <m:t>p</m:t>
                    </m:r>
                  </m:e>
                  <m:sub>
                    <m:r>
                      <m:rPr>
                        <m:sty m:val="bi"/>
                      </m:rPr>
                      <w:rPr>
                        <w:rFonts w:ascii="Cambria Math" w:hAnsi="Cambria Math" w:cs="Times New Roman"/>
                        <w:szCs w:val="21"/>
                      </w:rPr>
                      <m:t>sum</m:t>
                    </m:r>
                  </m:sub>
                  <m:sup>
                    <m:r>
                      <m:rPr>
                        <m:sty m:val="bi"/>
                      </m:rPr>
                      <w:rPr>
                        <w:rFonts w:ascii="Cambria Math" w:hAnsi="Cambria Math" w:cs="Times New Roman"/>
                        <w:szCs w:val="21"/>
                      </w:rPr>
                      <m:t>an</m:t>
                    </m:r>
                  </m:sup>
                </m:sSubSup>
              </m:oMath>
            </m:oMathPara>
          </w:p>
        </w:tc>
        <w:tc>
          <w:tcPr>
            <w:tcW w:w="4394" w:type="dxa"/>
            <w:tcBorders>
              <w:top w:val="nil"/>
              <w:bottom w:val="nil"/>
            </w:tcBorders>
          </w:tcPr>
          <w:p w14:paraId="2AF2827A" w14:textId="043C4E8D" w:rsidR="002848B3" w:rsidRPr="001B09A6" w:rsidRDefault="00877580" w:rsidP="001B09A6">
            <w:pPr>
              <w:pStyle w:val="afff5"/>
              <w:rPr>
                <w:rFonts w:cs="Times New Roman"/>
                <w:szCs w:val="21"/>
              </w:rPr>
            </w:pPr>
            <w:r w:rsidRPr="001B09A6">
              <w:rPr>
                <w:rFonts w:cs="Times New Roman"/>
                <w:szCs w:val="21"/>
              </w:rPr>
              <w:t>Anode chamber total pressure</w:t>
            </w:r>
          </w:p>
        </w:tc>
        <w:tc>
          <w:tcPr>
            <w:tcW w:w="2551" w:type="dxa"/>
            <w:tcBorders>
              <w:top w:val="nil"/>
              <w:bottom w:val="nil"/>
            </w:tcBorders>
          </w:tcPr>
          <w:p w14:paraId="34844CBA" w14:textId="31E1FA0C" w:rsidR="002848B3" w:rsidRPr="001B09A6" w:rsidRDefault="00883A31" w:rsidP="001B09A6">
            <w:pPr>
              <w:pStyle w:val="afff5"/>
              <w:rPr>
                <w:rFonts w:cs="Times New Roman"/>
                <w:szCs w:val="21"/>
              </w:rPr>
            </w:pPr>
            <w:r w:rsidRPr="001B09A6">
              <w:rPr>
                <w:rFonts w:cs="Times New Roman"/>
                <w:szCs w:val="21"/>
              </w:rPr>
              <w:t>131</w:t>
            </w:r>
            <w:r w:rsidR="007B2DF8" w:rsidRPr="001B09A6">
              <w:rPr>
                <w:rFonts w:cs="Times New Roman"/>
                <w:szCs w:val="21"/>
              </w:rPr>
              <w:t xml:space="preserve"> </w:t>
            </w:r>
            <w:r w:rsidRPr="001B09A6">
              <w:rPr>
                <w:rFonts w:cs="Times New Roman"/>
                <w:szCs w:val="21"/>
              </w:rPr>
              <w:t>kPa</w:t>
            </w:r>
          </w:p>
        </w:tc>
      </w:tr>
      <w:tr w:rsidR="002848B3" w:rsidRPr="001B09A6" w14:paraId="7A278C4E" w14:textId="77777777" w:rsidTr="000D06A3">
        <w:tc>
          <w:tcPr>
            <w:tcW w:w="1843" w:type="dxa"/>
            <w:tcBorders>
              <w:top w:val="nil"/>
              <w:bottom w:val="single" w:sz="18" w:space="0" w:color="auto"/>
            </w:tcBorders>
          </w:tcPr>
          <w:p w14:paraId="1CB8F897" w14:textId="77777777" w:rsidR="002848B3" w:rsidRPr="001B09A6" w:rsidRDefault="00000000" w:rsidP="001B09A6">
            <w:pPr>
              <w:pStyle w:val="afff5"/>
              <w:jc w:val="left"/>
              <w:rPr>
                <w:rFonts w:cs="Times New Roman"/>
                <w:i/>
                <w:szCs w:val="21"/>
              </w:rPr>
            </w:pPr>
            <m:oMathPara>
              <m:oMath>
                <m:sSubSup>
                  <m:sSubSupPr>
                    <m:ctrlPr>
                      <w:rPr>
                        <w:rFonts w:ascii="Cambria Math" w:hAnsi="Cambria Math" w:cs="Times New Roman"/>
                        <w:i/>
                        <w:szCs w:val="21"/>
                      </w:rPr>
                    </m:ctrlPr>
                  </m:sSubSupPr>
                  <m:e>
                    <m:r>
                      <m:rPr>
                        <m:sty m:val="bi"/>
                      </m:rPr>
                      <w:rPr>
                        <w:rFonts w:ascii="Cambria Math" w:hAnsi="Cambria Math" w:cs="Times New Roman"/>
                        <w:szCs w:val="21"/>
                      </w:rPr>
                      <m:t>p</m:t>
                    </m:r>
                  </m:e>
                  <m:sub>
                    <m:r>
                      <m:rPr>
                        <m:sty m:val="bi"/>
                      </m:rPr>
                      <w:rPr>
                        <w:rFonts w:ascii="Cambria Math" w:hAnsi="Cambria Math" w:cs="Times New Roman"/>
                        <w:szCs w:val="21"/>
                      </w:rPr>
                      <m:t>g</m:t>
                    </m:r>
                    <m:sSub>
                      <m:sSubPr>
                        <m:ctrlPr>
                          <w:rPr>
                            <w:rFonts w:ascii="Cambria Math" w:hAnsi="Cambria Math" w:cs="Times New Roman"/>
                            <w:i/>
                            <w:szCs w:val="21"/>
                          </w:rPr>
                        </m:ctrlPr>
                      </m:sSubPr>
                      <m:e>
                        <m:r>
                          <m:rPr>
                            <m:sty m:val="bi"/>
                          </m:rPr>
                          <w:rPr>
                            <w:rFonts w:ascii="Cambria Math" w:hAnsi="Cambria Math" w:cs="Times New Roman"/>
                            <w:szCs w:val="21"/>
                          </w:rPr>
                          <m:t>H</m:t>
                        </m:r>
                      </m:e>
                      <m:sub>
                        <m:r>
                          <m:rPr>
                            <m:sty m:val="bi"/>
                          </m:rPr>
                          <w:rPr>
                            <w:rFonts w:ascii="Cambria Math" w:hAnsi="Cambria Math" w:cs="Times New Roman"/>
                            <w:szCs w:val="21"/>
                          </w:rPr>
                          <m:t>2</m:t>
                        </m:r>
                      </m:sub>
                    </m:sSub>
                    <m:r>
                      <m:rPr>
                        <m:sty m:val="bi"/>
                      </m:rPr>
                      <w:rPr>
                        <w:rFonts w:ascii="Cambria Math" w:hAnsi="Cambria Math" w:cs="Times New Roman"/>
                        <w:szCs w:val="21"/>
                      </w:rPr>
                      <m:t>O</m:t>
                    </m:r>
                  </m:sub>
                  <m:sup>
                    <m:r>
                      <m:rPr>
                        <m:sty m:val="bi"/>
                      </m:rPr>
                      <w:rPr>
                        <w:rFonts w:ascii="Cambria Math" w:hAnsi="Cambria Math" w:cs="Times New Roman"/>
                        <w:szCs w:val="21"/>
                      </w:rPr>
                      <m:t>an</m:t>
                    </m:r>
                  </m:sup>
                </m:sSubSup>
              </m:oMath>
            </m:oMathPara>
          </w:p>
        </w:tc>
        <w:tc>
          <w:tcPr>
            <w:tcW w:w="4394" w:type="dxa"/>
            <w:tcBorders>
              <w:top w:val="nil"/>
              <w:bottom w:val="single" w:sz="18" w:space="0" w:color="auto"/>
            </w:tcBorders>
          </w:tcPr>
          <w:p w14:paraId="7F2586A1" w14:textId="189E1BA4" w:rsidR="002848B3" w:rsidRPr="001B09A6" w:rsidRDefault="000D6F0C" w:rsidP="001B09A6">
            <w:pPr>
              <w:pStyle w:val="afff5"/>
              <w:rPr>
                <w:rFonts w:cs="Times New Roman"/>
                <w:szCs w:val="21"/>
              </w:rPr>
            </w:pPr>
            <w:r w:rsidRPr="001B09A6">
              <w:rPr>
                <w:rFonts w:cs="Times New Roman"/>
                <w:szCs w:val="21"/>
              </w:rPr>
              <w:t>Anode chamber water vapor partial pressure</w:t>
            </w:r>
          </w:p>
        </w:tc>
        <w:tc>
          <w:tcPr>
            <w:tcW w:w="2551" w:type="dxa"/>
            <w:tcBorders>
              <w:top w:val="nil"/>
              <w:bottom w:val="single" w:sz="18" w:space="0" w:color="auto"/>
            </w:tcBorders>
          </w:tcPr>
          <w:p w14:paraId="5DAABD28" w14:textId="71090839" w:rsidR="002848B3" w:rsidRPr="001B09A6" w:rsidRDefault="00883A31" w:rsidP="001B09A6">
            <w:pPr>
              <w:pStyle w:val="afff5"/>
              <w:rPr>
                <w:rFonts w:cs="Times New Roman"/>
                <w:szCs w:val="21"/>
              </w:rPr>
            </w:pPr>
            <w:r w:rsidRPr="001B09A6">
              <w:rPr>
                <w:rFonts w:cs="Times New Roman"/>
                <w:szCs w:val="21"/>
              </w:rPr>
              <w:t>5</w:t>
            </w:r>
            <w:r w:rsidR="007B2DF8" w:rsidRPr="001B09A6">
              <w:rPr>
                <w:rFonts w:cs="Times New Roman"/>
                <w:szCs w:val="21"/>
              </w:rPr>
              <w:t xml:space="preserve"> </w:t>
            </w:r>
            <w:r w:rsidRPr="001B09A6">
              <w:rPr>
                <w:rFonts w:cs="Times New Roman"/>
                <w:szCs w:val="21"/>
              </w:rPr>
              <w:t>kPa</w:t>
            </w:r>
          </w:p>
        </w:tc>
      </w:tr>
    </w:tbl>
    <w:p w14:paraId="7A768260" w14:textId="558CA625" w:rsidR="00FE314C" w:rsidRPr="001B09A6" w:rsidRDefault="00FE314C" w:rsidP="001B09A6">
      <w:pPr>
        <w:pStyle w:val="a0"/>
        <w:ind w:firstLine="238"/>
        <w:rPr>
          <w:sz w:val="24"/>
          <w:szCs w:val="24"/>
        </w:rPr>
      </w:pPr>
      <w:r w:rsidRPr="001B09A6">
        <w:rPr>
          <w:sz w:val="24"/>
          <w:szCs w:val="24"/>
        </w:rPr>
        <w:t>Assuming that the initial estimated value is relatively close to the actual situation, it is believed that the estimation error of the initial state is small</w:t>
      </w:r>
      <w:r w:rsidR="00631058">
        <w:rPr>
          <w:rFonts w:hint="eastAsia"/>
          <w:sz w:val="24"/>
          <w:szCs w:val="24"/>
        </w:rPr>
        <w:t>.</w:t>
      </w:r>
      <w:r w:rsidRPr="001B09A6">
        <w:rPr>
          <w:sz w:val="24"/>
          <w:szCs w:val="24"/>
        </w:rPr>
        <w:t xml:space="preserve"> </w:t>
      </w:r>
      <w:r w:rsidR="00631058">
        <w:rPr>
          <w:sz w:val="24"/>
          <w:szCs w:val="24"/>
        </w:rPr>
        <w:t>If</w:t>
      </w:r>
      <w:r w:rsidRPr="001B09A6">
        <w:rPr>
          <w:sz w:val="24"/>
          <w:szCs w:val="24"/>
        </w:rPr>
        <w:t xml:space="preserve"> the estimation errors of different states are not related, the covariance matrix of the estimation error is taken as the diagonal matrix.</w:t>
      </w:r>
    </w:p>
    <w:p w14:paraId="2E65A780" w14:textId="1DF7A0F4" w:rsidR="002848B3" w:rsidRPr="001B09A6" w:rsidRDefault="00000000" w:rsidP="001B09A6">
      <w:pPr>
        <w:pStyle w:val="affa"/>
        <w:spacing w:beforeLines="50" w:before="120" w:afterLines="50" w:after="120"/>
        <w:ind w:firstLine="482"/>
        <w:jc w:val="center"/>
        <w:rPr>
          <w:rFonts w:ascii="Times New Roman" w:hAnsi="Times New Roman" w:cs="Times New Roman"/>
          <w:sz w:val="24"/>
          <w:szCs w:val="24"/>
        </w:rPr>
      </w:pPr>
      <m:oMath>
        <m:sSubSup>
          <m:sSubSupPr>
            <m:ctrlPr>
              <w:rPr>
                <w:rFonts w:ascii="Cambria Math" w:hAnsi="Cambria Math" w:cs="Times New Roman"/>
                <w:szCs w:val="21"/>
              </w:rPr>
            </m:ctrlPr>
          </m:sSubSupPr>
          <m:e>
            <m:r>
              <m:rPr>
                <m:sty m:val="p"/>
              </m:rPr>
              <w:rPr>
                <w:rFonts w:ascii="Cambria Math" w:hAnsi="Cambria Math" w:cs="Times New Roman"/>
                <w:szCs w:val="21"/>
              </w:rPr>
              <m:t>P</m:t>
            </m:r>
          </m:e>
          <m:sub>
            <m:r>
              <m:rPr>
                <m:sty m:val="p"/>
              </m:rPr>
              <w:rPr>
                <w:rFonts w:ascii="Cambria Math" w:hAnsi="Cambria Math" w:cs="Times New Roman"/>
                <w:szCs w:val="21"/>
              </w:rPr>
              <m:t>0</m:t>
            </m:r>
          </m:sub>
          <m:sup>
            <m:r>
              <m:rPr>
                <m:sty m:val="p"/>
              </m:rPr>
              <w:rPr>
                <w:rFonts w:ascii="Cambria Math" w:hAnsi="Cambria Math" w:cs="Times New Roman"/>
                <w:szCs w:val="21"/>
              </w:rPr>
              <m:t>+</m:t>
            </m:r>
          </m:sup>
        </m:sSubSup>
        <m:r>
          <m:rPr>
            <m:sty m:val="p"/>
          </m:rPr>
          <w:rPr>
            <w:rFonts w:ascii="Cambria Math" w:hAnsi="Cambria Math" w:cs="Times New Roman"/>
            <w:szCs w:val="21"/>
          </w:rPr>
          <m:t>= diag(0.1,</m:t>
        </m:r>
        <m:sSup>
          <m:sSupPr>
            <m:ctrlPr>
              <w:rPr>
                <w:rFonts w:ascii="Cambria Math" w:hAnsi="Cambria Math" w:cs="Times New Roman"/>
                <w:szCs w:val="21"/>
              </w:rPr>
            </m:ctrlPr>
          </m:sSupPr>
          <m:e>
            <m:r>
              <m:rPr>
                <m:sty m:val="p"/>
              </m:rPr>
              <w:rPr>
                <w:rFonts w:ascii="Cambria Math" w:hAnsi="Cambria Math" w:cs="Times New Roman"/>
                <w:szCs w:val="21"/>
              </w:rPr>
              <m:t>10</m:t>
            </m:r>
          </m:e>
          <m:sup>
            <m:r>
              <m:rPr>
                <m:sty m:val="p"/>
              </m:rPr>
              <w:rPr>
                <w:rFonts w:ascii="Cambria Math" w:hAnsi="Cambria Math" w:cs="Times New Roman"/>
                <w:szCs w:val="21"/>
              </w:rPr>
              <m:t>-2</m:t>
            </m:r>
          </m:sup>
        </m:sSup>
        <m:r>
          <m:rPr>
            <m:sty m:val="p"/>
          </m:rPr>
          <w:rPr>
            <w:rFonts w:ascii="Cambria Math" w:hAnsi="Cambria Math" w:cs="Times New Roman"/>
            <w:szCs w:val="21"/>
          </w:rPr>
          <m:t>,</m:t>
        </m:r>
        <m:sSup>
          <m:sSupPr>
            <m:ctrlPr>
              <w:rPr>
                <w:rFonts w:ascii="Cambria Math" w:hAnsi="Cambria Math" w:cs="Times New Roman"/>
                <w:szCs w:val="21"/>
              </w:rPr>
            </m:ctrlPr>
          </m:sSupPr>
          <m:e>
            <m:r>
              <m:rPr>
                <m:sty m:val="p"/>
              </m:rPr>
              <w:rPr>
                <w:rFonts w:ascii="Cambria Math" w:hAnsi="Cambria Math" w:cs="Times New Roman"/>
                <w:szCs w:val="21"/>
              </w:rPr>
              <m:t>10</m:t>
            </m:r>
          </m:e>
          <m:sup>
            <m:r>
              <m:rPr>
                <m:sty m:val="p"/>
              </m:rPr>
              <w:rPr>
                <w:rFonts w:ascii="Cambria Math" w:hAnsi="Cambria Math" w:cs="Times New Roman"/>
                <w:szCs w:val="21"/>
              </w:rPr>
              <m:t>-2</m:t>
            </m:r>
          </m:sup>
        </m:sSup>
        <m:r>
          <m:rPr>
            <m:sty m:val="p"/>
          </m:rPr>
          <w:rPr>
            <w:rFonts w:ascii="Cambria Math" w:hAnsi="Cambria Math" w:cs="Times New Roman"/>
            <w:szCs w:val="21"/>
          </w:rPr>
          <m:t>,</m:t>
        </m:r>
        <m:sSup>
          <m:sSupPr>
            <m:ctrlPr>
              <w:rPr>
                <w:rFonts w:ascii="Cambria Math" w:hAnsi="Cambria Math" w:cs="Times New Roman"/>
                <w:szCs w:val="21"/>
              </w:rPr>
            </m:ctrlPr>
          </m:sSupPr>
          <m:e>
            <m:r>
              <m:rPr>
                <m:sty m:val="p"/>
              </m:rPr>
              <w:rPr>
                <w:rFonts w:ascii="Cambria Math" w:hAnsi="Cambria Math" w:cs="Times New Roman"/>
                <w:szCs w:val="21"/>
              </w:rPr>
              <m:t>10</m:t>
            </m:r>
          </m:e>
          <m:sup>
            <m:r>
              <m:rPr>
                <m:sty m:val="p"/>
              </m:rPr>
              <w:rPr>
                <w:rFonts w:ascii="Cambria Math" w:hAnsi="Cambria Math" w:cs="Times New Roman"/>
                <w:szCs w:val="21"/>
              </w:rPr>
              <m:t>-2</m:t>
            </m:r>
          </m:sup>
        </m:sSup>
        <m:r>
          <m:rPr>
            <m:sty m:val="p"/>
          </m:rPr>
          <w:rPr>
            <w:rFonts w:ascii="Cambria Math" w:hAnsi="Cambria Math" w:cs="Times New Roman"/>
            <w:szCs w:val="21"/>
          </w:rPr>
          <m:t>,</m:t>
        </m:r>
        <m:sSup>
          <m:sSupPr>
            <m:ctrlPr>
              <w:rPr>
                <w:rFonts w:ascii="Cambria Math" w:hAnsi="Cambria Math" w:cs="Times New Roman"/>
                <w:szCs w:val="21"/>
              </w:rPr>
            </m:ctrlPr>
          </m:sSupPr>
          <m:e>
            <m:r>
              <m:rPr>
                <m:sty m:val="p"/>
              </m:rPr>
              <w:rPr>
                <w:rFonts w:ascii="Cambria Math" w:hAnsi="Cambria Math" w:cs="Times New Roman"/>
                <w:szCs w:val="21"/>
              </w:rPr>
              <m:t>10</m:t>
            </m:r>
          </m:e>
          <m:sup>
            <m:r>
              <m:rPr>
                <m:sty m:val="p"/>
              </m:rPr>
              <w:rPr>
                <w:rFonts w:ascii="Cambria Math" w:hAnsi="Cambria Math" w:cs="Times New Roman"/>
                <w:szCs w:val="21"/>
              </w:rPr>
              <m:t>-2</m:t>
            </m:r>
          </m:sup>
        </m:sSup>
        <m:r>
          <m:rPr>
            <m:sty m:val="p"/>
          </m:rPr>
          <w:rPr>
            <w:rFonts w:ascii="Cambria Math" w:hAnsi="Cambria Math" w:cs="Times New Roman"/>
            <w:szCs w:val="21"/>
          </w:rPr>
          <m:t>,</m:t>
        </m:r>
        <m:sSup>
          <m:sSupPr>
            <m:ctrlPr>
              <w:rPr>
                <w:rFonts w:ascii="Cambria Math" w:hAnsi="Cambria Math" w:cs="Times New Roman"/>
                <w:szCs w:val="21"/>
              </w:rPr>
            </m:ctrlPr>
          </m:sSupPr>
          <m:e>
            <m:r>
              <m:rPr>
                <m:sty m:val="p"/>
              </m:rPr>
              <w:rPr>
                <w:rFonts w:ascii="Cambria Math" w:hAnsi="Cambria Math" w:cs="Times New Roman"/>
                <w:szCs w:val="21"/>
              </w:rPr>
              <m:t>10</m:t>
            </m:r>
          </m:e>
          <m:sup>
            <m:r>
              <m:rPr>
                <m:sty m:val="p"/>
              </m:rPr>
              <w:rPr>
                <w:rFonts w:ascii="Cambria Math" w:hAnsi="Cambria Math" w:cs="Times New Roman"/>
                <w:szCs w:val="21"/>
              </w:rPr>
              <m:t>-4</m:t>
            </m:r>
          </m:sup>
        </m:sSup>
        <m:r>
          <m:rPr>
            <m:sty m:val="p"/>
          </m:rPr>
          <w:rPr>
            <w:rFonts w:ascii="Cambria Math" w:hAnsi="Cambria Math" w:cs="Times New Roman"/>
            <w:szCs w:val="21"/>
          </w:rPr>
          <m:t>,</m:t>
        </m:r>
        <m:sSup>
          <m:sSupPr>
            <m:ctrlPr>
              <w:rPr>
                <w:rFonts w:ascii="Cambria Math" w:hAnsi="Cambria Math" w:cs="Times New Roman"/>
                <w:szCs w:val="21"/>
              </w:rPr>
            </m:ctrlPr>
          </m:sSupPr>
          <m:e>
            <m:r>
              <m:rPr>
                <m:sty m:val="p"/>
              </m:rPr>
              <w:rPr>
                <w:rFonts w:ascii="Cambria Math" w:hAnsi="Cambria Math" w:cs="Times New Roman"/>
                <w:szCs w:val="21"/>
              </w:rPr>
              <m:t>10</m:t>
            </m:r>
          </m:e>
          <m:sup>
            <m:r>
              <m:rPr>
                <m:sty m:val="p"/>
              </m:rPr>
              <w:rPr>
                <w:rFonts w:ascii="Cambria Math" w:hAnsi="Cambria Math" w:cs="Times New Roman"/>
                <w:szCs w:val="21"/>
              </w:rPr>
              <m:t>-2</m:t>
            </m:r>
          </m:sup>
        </m:sSup>
        <m:r>
          <m:rPr>
            <m:sty m:val="p"/>
          </m:rPr>
          <w:rPr>
            <w:rFonts w:ascii="Cambria Math" w:hAnsi="Cambria Math" w:cs="Times New Roman"/>
            <w:szCs w:val="21"/>
          </w:rPr>
          <m:t>,</m:t>
        </m:r>
        <m:sSup>
          <m:sSupPr>
            <m:ctrlPr>
              <w:rPr>
                <w:rFonts w:ascii="Cambria Math" w:hAnsi="Cambria Math" w:cs="Times New Roman"/>
                <w:szCs w:val="21"/>
              </w:rPr>
            </m:ctrlPr>
          </m:sSupPr>
          <m:e>
            <m:r>
              <m:rPr>
                <m:sty m:val="p"/>
              </m:rPr>
              <w:rPr>
                <w:rFonts w:ascii="Cambria Math" w:hAnsi="Cambria Math" w:cs="Times New Roman"/>
                <w:szCs w:val="21"/>
              </w:rPr>
              <m:t>10</m:t>
            </m:r>
          </m:e>
          <m:sup>
            <m:r>
              <m:rPr>
                <m:sty m:val="p"/>
              </m:rPr>
              <w:rPr>
                <w:rFonts w:ascii="Cambria Math" w:hAnsi="Cambria Math" w:cs="Times New Roman"/>
                <w:szCs w:val="21"/>
              </w:rPr>
              <m:t>-2</m:t>
            </m:r>
          </m:sup>
        </m:sSup>
        <m:r>
          <m:rPr>
            <m:sty m:val="p"/>
          </m:rPr>
          <w:rPr>
            <w:rFonts w:ascii="Cambria Math" w:hAnsi="Cambria Math" w:cs="Times New Roman"/>
            <w:szCs w:val="21"/>
          </w:rPr>
          <m:t>,</m:t>
        </m:r>
        <m:sSup>
          <m:sSupPr>
            <m:ctrlPr>
              <w:rPr>
                <w:rFonts w:ascii="Cambria Math" w:hAnsi="Cambria Math" w:cs="Times New Roman"/>
                <w:szCs w:val="21"/>
              </w:rPr>
            </m:ctrlPr>
          </m:sSupPr>
          <m:e>
            <m:r>
              <m:rPr>
                <m:sty m:val="p"/>
              </m:rPr>
              <w:rPr>
                <w:rFonts w:ascii="Cambria Math" w:hAnsi="Cambria Math" w:cs="Times New Roman"/>
                <w:szCs w:val="21"/>
              </w:rPr>
              <m:t>10</m:t>
            </m:r>
          </m:e>
          <m:sup>
            <m:r>
              <m:rPr>
                <m:sty m:val="p"/>
              </m:rPr>
              <w:rPr>
                <w:rFonts w:ascii="Cambria Math" w:hAnsi="Cambria Math" w:cs="Times New Roman"/>
                <w:szCs w:val="21"/>
              </w:rPr>
              <m:t>-4</m:t>
            </m:r>
          </m:sup>
        </m:sSup>
        <m:r>
          <m:rPr>
            <m:sty m:val="p"/>
          </m:rPr>
          <w:rPr>
            <w:rFonts w:ascii="Cambria Math" w:hAnsi="Cambria Math" w:cs="Times New Roman"/>
            <w:szCs w:val="21"/>
          </w:rPr>
          <m:t>,</m:t>
        </m:r>
        <m:sSup>
          <m:sSupPr>
            <m:ctrlPr>
              <w:rPr>
                <w:rFonts w:ascii="Cambria Math" w:hAnsi="Cambria Math" w:cs="Times New Roman"/>
                <w:szCs w:val="21"/>
              </w:rPr>
            </m:ctrlPr>
          </m:sSupPr>
          <m:e>
            <m:r>
              <m:rPr>
                <m:sty m:val="p"/>
              </m:rPr>
              <w:rPr>
                <w:rFonts w:ascii="Cambria Math" w:hAnsi="Cambria Math" w:cs="Times New Roman"/>
                <w:szCs w:val="21"/>
              </w:rPr>
              <m:t>10</m:t>
            </m:r>
          </m:e>
          <m:sup>
            <m:r>
              <m:rPr>
                <m:sty m:val="p"/>
              </m:rPr>
              <w:rPr>
                <w:rFonts w:ascii="Cambria Math" w:hAnsi="Cambria Math" w:cs="Times New Roman"/>
                <w:szCs w:val="21"/>
              </w:rPr>
              <m:t>-2</m:t>
            </m:r>
          </m:sup>
        </m:sSup>
        <m:r>
          <m:rPr>
            <m:sty m:val="p"/>
          </m:rPr>
          <w:rPr>
            <w:rFonts w:ascii="Cambria Math" w:hAnsi="Cambria Math" w:cs="Times New Roman"/>
            <w:szCs w:val="21"/>
          </w:rPr>
          <m:t>,</m:t>
        </m:r>
        <m:sSup>
          <m:sSupPr>
            <m:ctrlPr>
              <w:rPr>
                <w:rFonts w:ascii="Cambria Math" w:hAnsi="Cambria Math" w:cs="Times New Roman"/>
                <w:szCs w:val="21"/>
              </w:rPr>
            </m:ctrlPr>
          </m:sSupPr>
          <m:e>
            <m:r>
              <m:rPr>
                <m:sty m:val="p"/>
              </m:rPr>
              <w:rPr>
                <w:rFonts w:ascii="Cambria Math" w:hAnsi="Cambria Math" w:cs="Times New Roman"/>
                <w:szCs w:val="21"/>
              </w:rPr>
              <m:t>10</m:t>
            </m:r>
          </m:e>
          <m:sup>
            <m:r>
              <m:rPr>
                <m:sty m:val="p"/>
              </m:rPr>
              <w:rPr>
                <w:rFonts w:ascii="Cambria Math" w:hAnsi="Cambria Math" w:cs="Times New Roman"/>
                <w:szCs w:val="21"/>
              </w:rPr>
              <m:t>-2</m:t>
            </m:r>
          </m:sup>
        </m:sSup>
        <m:r>
          <m:rPr>
            <m:sty m:val="p"/>
          </m:rPr>
          <w:rPr>
            <w:rFonts w:ascii="Cambria Math" w:hAnsi="Cambria Math" w:cs="Times New Roman"/>
            <w:szCs w:val="21"/>
          </w:rPr>
          <m:t>,0.1,</m:t>
        </m:r>
        <m:sSup>
          <m:sSupPr>
            <m:ctrlPr>
              <w:rPr>
                <w:rFonts w:ascii="Cambria Math" w:hAnsi="Cambria Math" w:cs="Times New Roman"/>
                <w:szCs w:val="21"/>
              </w:rPr>
            </m:ctrlPr>
          </m:sSupPr>
          <m:e>
            <m:r>
              <m:rPr>
                <m:sty m:val="p"/>
              </m:rPr>
              <w:rPr>
                <w:rFonts w:ascii="Cambria Math" w:hAnsi="Cambria Math" w:cs="Times New Roman"/>
                <w:szCs w:val="21"/>
              </w:rPr>
              <m:t>10</m:t>
            </m:r>
          </m:e>
          <m:sup>
            <m:r>
              <m:rPr>
                <m:sty m:val="p"/>
              </m:rPr>
              <w:rPr>
                <w:rFonts w:ascii="Cambria Math" w:hAnsi="Cambria Math" w:cs="Times New Roman"/>
                <w:szCs w:val="21"/>
              </w:rPr>
              <m:t>-2</m:t>
            </m:r>
          </m:sup>
        </m:sSup>
        <m:r>
          <m:rPr>
            <m:sty m:val="p"/>
          </m:rPr>
          <w:rPr>
            <w:rFonts w:ascii="Cambria Math" w:hAnsi="Cambria Math" w:cs="Times New Roman"/>
            <w:szCs w:val="21"/>
          </w:rPr>
          <m:t>)</m:t>
        </m:r>
      </m:oMath>
      <w:r w:rsidR="000F23A8" w:rsidRPr="001B09A6">
        <w:rPr>
          <w:rFonts w:ascii="Cambria Math" w:hAnsi="Cambria Math" w:cs="Times New Roman"/>
          <w:sz w:val="24"/>
          <w:szCs w:val="24"/>
        </w:rPr>
        <w:tab/>
      </w:r>
      <w:bookmarkStart w:id="159" w:name="OLE_LINK117"/>
      <w:r w:rsidR="00A47E14" w:rsidRPr="001B09A6">
        <w:rPr>
          <w:rFonts w:ascii="Times New Roman" w:hAnsi="Times New Roman" w:cs="Times New Roman"/>
          <w:sz w:val="24"/>
          <w:szCs w:val="24"/>
        </w:rPr>
        <w:t>(6</w:t>
      </w:r>
      <w:r w:rsidR="008C3841">
        <w:rPr>
          <w:rFonts w:ascii="Times New Roman" w:hAnsi="Times New Roman" w:cs="Times New Roman"/>
          <w:sz w:val="24"/>
          <w:szCs w:val="24"/>
        </w:rPr>
        <w:t>6</w:t>
      </w:r>
      <w:r w:rsidR="00A47E14" w:rsidRPr="001B09A6">
        <w:rPr>
          <w:rFonts w:ascii="Times New Roman" w:hAnsi="Times New Roman" w:cs="Times New Roman"/>
          <w:sz w:val="24"/>
          <w:szCs w:val="24"/>
        </w:rPr>
        <w:t>)</w:t>
      </w:r>
      <w:bookmarkEnd w:id="159"/>
    </w:p>
    <w:p w14:paraId="679CEFA7" w14:textId="74327DB0" w:rsidR="00FC7ADE" w:rsidRPr="001B09A6" w:rsidRDefault="00FC7ADE" w:rsidP="001B09A6">
      <w:pPr>
        <w:pStyle w:val="a0"/>
        <w:ind w:firstLine="238"/>
        <w:rPr>
          <w:sz w:val="24"/>
          <w:szCs w:val="24"/>
        </w:rPr>
      </w:pPr>
      <w:r w:rsidRPr="001B09A6">
        <w:rPr>
          <w:rFonts w:hint="eastAsia"/>
          <w:sz w:val="24"/>
          <w:szCs w:val="24"/>
        </w:rPr>
        <w:t>W</w:t>
      </w:r>
      <w:r w:rsidRPr="001B09A6">
        <w:rPr>
          <w:sz w:val="24"/>
          <w:szCs w:val="24"/>
        </w:rPr>
        <w:t xml:space="preserve">here </w:t>
      </w:r>
      <m:oMath>
        <m:sSubSup>
          <m:sSubSupPr>
            <m:ctrlPr>
              <w:rPr>
                <w:rFonts w:ascii="Cambria Math" w:hAnsi="Cambria Math"/>
                <w:sz w:val="24"/>
                <w:szCs w:val="24"/>
              </w:rPr>
            </m:ctrlPr>
          </m:sSubSupPr>
          <m:e>
            <m:r>
              <m:rPr>
                <m:sty m:val="p"/>
              </m:rPr>
              <w:rPr>
                <w:rFonts w:ascii="Cambria Math" w:hAnsi="Cambria Math"/>
                <w:sz w:val="24"/>
                <w:szCs w:val="24"/>
              </w:rPr>
              <m:t>P</m:t>
            </m:r>
          </m:e>
          <m:sub>
            <m:r>
              <m:rPr>
                <m:sty m:val="p"/>
              </m:rPr>
              <w:rPr>
                <w:rFonts w:ascii="Cambria Math" w:hAnsi="Cambria Math"/>
                <w:sz w:val="24"/>
                <w:szCs w:val="24"/>
              </w:rPr>
              <m:t>0</m:t>
            </m:r>
          </m:sub>
          <m:sup>
            <m:r>
              <m:rPr>
                <m:sty m:val="p"/>
              </m:rPr>
              <w:rPr>
                <w:rFonts w:ascii="Cambria Math" w:hAnsi="Cambria Math"/>
                <w:sz w:val="24"/>
                <w:szCs w:val="24"/>
              </w:rPr>
              <m:t>+</m:t>
            </m:r>
          </m:sup>
        </m:sSubSup>
      </m:oMath>
      <w:r w:rsidRPr="001B09A6">
        <w:rPr>
          <w:rFonts w:hint="eastAsia"/>
          <w:sz w:val="24"/>
          <w:szCs w:val="24"/>
        </w:rPr>
        <w:t xml:space="preserve"> </w:t>
      </w:r>
      <w:r w:rsidRPr="001B09A6">
        <w:rPr>
          <w:sz w:val="24"/>
          <w:szCs w:val="24"/>
        </w:rPr>
        <w:t>is the covariance matrix of the estimation error.</w:t>
      </w:r>
    </w:p>
    <w:p w14:paraId="61A5ED07" w14:textId="6DDC938C" w:rsidR="00A7428D" w:rsidRPr="001B09A6" w:rsidRDefault="00A7428D" w:rsidP="001B09A6">
      <w:pPr>
        <w:pStyle w:val="a0"/>
        <w:ind w:firstLine="238"/>
        <w:rPr>
          <w:sz w:val="24"/>
          <w:szCs w:val="24"/>
        </w:rPr>
      </w:pPr>
      <w:r w:rsidRPr="001B09A6">
        <w:rPr>
          <w:sz w:val="24"/>
          <w:szCs w:val="24"/>
        </w:rPr>
        <w:lastRenderedPageBreak/>
        <w:t xml:space="preserve">Next, determine the noise parameters. The performance of the observer is directly related to the set values of measurement noise and process noise. The impact and determination methods of noise parameters </w:t>
      </w:r>
      <w:r w:rsidR="00364FCB" w:rsidRPr="001B09A6">
        <w:rPr>
          <w:sz w:val="24"/>
          <w:szCs w:val="24"/>
        </w:rPr>
        <w:t>are</w:t>
      </w:r>
      <w:r w:rsidRPr="001B09A6">
        <w:rPr>
          <w:sz w:val="24"/>
          <w:szCs w:val="24"/>
        </w:rPr>
        <w:t xml:space="preserve"> discussed and analyzed in Section 5.</w:t>
      </w:r>
    </w:p>
    <w:p w14:paraId="4A961B0F" w14:textId="614B2521" w:rsidR="003E5B56" w:rsidRPr="001B09A6" w:rsidRDefault="00B14FE9" w:rsidP="001B09A6">
      <w:pPr>
        <w:pStyle w:val="a0"/>
        <w:ind w:firstLine="238"/>
        <w:rPr>
          <w:sz w:val="24"/>
          <w:szCs w:val="24"/>
        </w:rPr>
      </w:pPr>
      <w:r w:rsidRPr="001B09A6">
        <w:rPr>
          <w:sz w:val="24"/>
          <w:szCs w:val="24"/>
        </w:rPr>
        <w:t>Lastly</w:t>
      </w:r>
      <w:r w:rsidR="003E5B56" w:rsidRPr="001B09A6">
        <w:rPr>
          <w:sz w:val="24"/>
          <w:szCs w:val="24"/>
        </w:rPr>
        <w:t xml:space="preserve">, determine the resampling parameters. This study uses system resampling, </w:t>
      </w:r>
      <w:r w:rsidR="00674F99" w:rsidRPr="001B09A6">
        <w:rPr>
          <w:sz w:val="24"/>
          <w:szCs w:val="24"/>
        </w:rPr>
        <w:t xml:space="preserve">with </w:t>
      </w:r>
      <w:r w:rsidR="003E5B56" w:rsidRPr="001B09A6">
        <w:rPr>
          <w:sz w:val="24"/>
          <w:szCs w:val="24"/>
        </w:rPr>
        <w:t>threshold triggering mode and sets the trigger threshold to 0.5.</w:t>
      </w:r>
    </w:p>
    <w:p w14:paraId="42ABB879" w14:textId="43D4DAA0" w:rsidR="0002595E" w:rsidRPr="007F4F63" w:rsidRDefault="00724823" w:rsidP="007F4F63">
      <w:pPr>
        <w:pStyle w:val="1"/>
        <w:spacing w:beforeLines="0" w:before="0" w:afterLines="0" w:after="0" w:line="300" w:lineRule="auto"/>
        <w:rPr>
          <w:rFonts w:ascii="Times New Roman" w:hAnsi="Times New Roman" w:cs="Times New Roman"/>
          <w:b/>
          <w:bCs w:val="0"/>
          <w:sz w:val="24"/>
          <w:szCs w:val="24"/>
        </w:rPr>
      </w:pPr>
      <w:r w:rsidRPr="007F4F63">
        <w:rPr>
          <w:rFonts w:ascii="Times New Roman" w:hAnsi="Times New Roman" w:cs="Times New Roman"/>
          <w:b/>
          <w:bCs w:val="0"/>
          <w:sz w:val="24"/>
          <w:szCs w:val="24"/>
        </w:rPr>
        <w:t>Experiment</w:t>
      </w:r>
      <w:r w:rsidR="002E25C3" w:rsidRPr="007F4F63">
        <w:rPr>
          <w:rFonts w:ascii="Times New Roman" w:hAnsi="Times New Roman" w:cs="Times New Roman"/>
          <w:b/>
          <w:bCs w:val="0"/>
          <w:sz w:val="24"/>
          <w:szCs w:val="24"/>
        </w:rPr>
        <w:t>al</w:t>
      </w:r>
    </w:p>
    <w:p w14:paraId="54A53409" w14:textId="1DBB5BC0" w:rsidR="00866663" w:rsidRPr="007F4F63" w:rsidRDefault="00324B4E" w:rsidP="007F4F63">
      <w:pPr>
        <w:pStyle w:val="a0"/>
        <w:ind w:firstLine="238"/>
        <w:rPr>
          <w:sz w:val="24"/>
          <w:szCs w:val="24"/>
        </w:rPr>
      </w:pPr>
      <w:r w:rsidRPr="007F4F63">
        <w:rPr>
          <w:sz w:val="24"/>
          <w:szCs w:val="24"/>
        </w:rPr>
        <w:t xml:space="preserve">In order to </w:t>
      </w:r>
      <w:bookmarkStart w:id="160" w:name="OLE_LINK9"/>
      <w:bookmarkStart w:id="161" w:name="OLE_LINK10"/>
      <w:r w:rsidRPr="007F4F63">
        <w:rPr>
          <w:sz w:val="24"/>
          <w:szCs w:val="24"/>
        </w:rPr>
        <w:t>verify the effectiveness of the</w:t>
      </w:r>
      <w:bookmarkEnd w:id="160"/>
      <w:bookmarkEnd w:id="161"/>
      <w:r w:rsidRPr="007F4F63">
        <w:rPr>
          <w:sz w:val="24"/>
          <w:szCs w:val="24"/>
        </w:rPr>
        <w:t xml:space="preserve"> PEMFC model, </w:t>
      </w:r>
      <w:r w:rsidR="00B04940" w:rsidRPr="007F4F63">
        <w:rPr>
          <w:sz w:val="24"/>
          <w:szCs w:val="24"/>
        </w:rPr>
        <w:t xml:space="preserve">the experiments </w:t>
      </w:r>
      <w:r w:rsidR="00294A61" w:rsidRPr="007F4F63">
        <w:rPr>
          <w:sz w:val="24"/>
          <w:szCs w:val="24"/>
        </w:rPr>
        <w:t xml:space="preserve">for </w:t>
      </w:r>
      <w:r w:rsidR="007F4F63">
        <w:rPr>
          <w:sz w:val="24"/>
          <w:szCs w:val="24"/>
        </w:rPr>
        <w:t xml:space="preserve">the </w:t>
      </w:r>
      <w:r w:rsidR="00294A61" w:rsidRPr="007F4F63">
        <w:rPr>
          <w:sz w:val="24"/>
          <w:szCs w:val="24"/>
        </w:rPr>
        <w:t xml:space="preserve">fuel cell system </w:t>
      </w:r>
      <w:r w:rsidR="00B04940" w:rsidRPr="007F4F63">
        <w:rPr>
          <w:sz w:val="24"/>
          <w:szCs w:val="24"/>
        </w:rPr>
        <w:t xml:space="preserve">were </w:t>
      </w:r>
      <w:r w:rsidR="00866663" w:rsidRPr="007F4F63">
        <w:rPr>
          <w:sz w:val="24"/>
          <w:szCs w:val="24"/>
        </w:rPr>
        <w:t xml:space="preserve">designed and </w:t>
      </w:r>
      <w:proofErr w:type="spellStart"/>
      <w:r w:rsidR="00B04940" w:rsidRPr="007F4F63">
        <w:rPr>
          <w:sz w:val="24"/>
          <w:szCs w:val="24"/>
        </w:rPr>
        <w:t>carrie</w:t>
      </w:r>
      <w:r w:rsidR="00C871CE">
        <w:rPr>
          <w:rFonts w:hint="eastAsia"/>
          <w:sz w:val="24"/>
          <w:szCs w:val="24"/>
        </w:rPr>
        <w:t>air</w:t>
      </w:r>
      <w:r w:rsidR="00B04940" w:rsidRPr="007F4F63">
        <w:rPr>
          <w:sz w:val="24"/>
          <w:szCs w:val="24"/>
        </w:rPr>
        <w:t>d</w:t>
      </w:r>
      <w:proofErr w:type="spellEnd"/>
      <w:r w:rsidR="00B04940" w:rsidRPr="007F4F63">
        <w:rPr>
          <w:sz w:val="24"/>
          <w:szCs w:val="24"/>
        </w:rPr>
        <w:t xml:space="preserve"> out.</w:t>
      </w:r>
      <w:r w:rsidR="00866663" w:rsidRPr="007F4F63">
        <w:rPr>
          <w:sz w:val="24"/>
          <w:szCs w:val="24"/>
        </w:rPr>
        <w:t xml:space="preserve"> The voltage, </w:t>
      </w:r>
      <w:r w:rsidR="001062EB" w:rsidRPr="007F4F63">
        <w:rPr>
          <w:sz w:val="24"/>
          <w:szCs w:val="24"/>
        </w:rPr>
        <w:t>HF</w:t>
      </w:r>
      <w:r w:rsidR="00EE25A8" w:rsidRPr="007F4F63">
        <w:rPr>
          <w:sz w:val="24"/>
          <w:szCs w:val="24"/>
        </w:rPr>
        <w:t>R</w:t>
      </w:r>
      <w:r w:rsidR="00866663" w:rsidRPr="007F4F63">
        <w:rPr>
          <w:sz w:val="24"/>
          <w:szCs w:val="24"/>
        </w:rPr>
        <w:t xml:space="preserve">, </w:t>
      </w:r>
      <w:r w:rsidR="007F4F63">
        <w:rPr>
          <w:sz w:val="24"/>
          <w:szCs w:val="24"/>
        </w:rPr>
        <w:t xml:space="preserve">and </w:t>
      </w:r>
      <w:r w:rsidR="00866663" w:rsidRPr="007F4F63">
        <w:rPr>
          <w:sz w:val="24"/>
          <w:szCs w:val="24"/>
        </w:rPr>
        <w:t xml:space="preserve">water flow at the cathode outlet and anode </w:t>
      </w:r>
      <w:r w:rsidR="003E4286" w:rsidRPr="007F4F63">
        <w:rPr>
          <w:sz w:val="24"/>
          <w:szCs w:val="24"/>
        </w:rPr>
        <w:t>outlet were tested during the process.</w:t>
      </w:r>
    </w:p>
    <w:p w14:paraId="22B80B12" w14:textId="40E5DB82" w:rsidR="00724823" w:rsidRPr="007F4F63" w:rsidRDefault="005D20B7" w:rsidP="00304CA5">
      <w:pPr>
        <w:pStyle w:val="2"/>
        <w:numPr>
          <w:ilvl w:val="0"/>
          <w:numId w:val="0"/>
        </w:numPr>
        <w:spacing w:beforeLines="0" w:before="0" w:afterLines="0" w:after="0" w:line="300" w:lineRule="auto"/>
        <w:ind w:firstLineChars="100" w:firstLine="240"/>
        <w:rPr>
          <w:i/>
          <w:iCs w:val="0"/>
          <w:sz w:val="24"/>
          <w:szCs w:val="24"/>
        </w:rPr>
      </w:pPr>
      <w:r w:rsidRPr="007F4F63">
        <w:rPr>
          <w:i/>
          <w:iCs w:val="0"/>
          <w:sz w:val="24"/>
          <w:szCs w:val="24"/>
        </w:rPr>
        <w:t xml:space="preserve">4.1 </w:t>
      </w:r>
      <w:r w:rsidR="00724823" w:rsidRPr="007F4F63">
        <w:rPr>
          <w:i/>
          <w:iCs w:val="0"/>
          <w:sz w:val="24"/>
          <w:szCs w:val="24"/>
        </w:rPr>
        <w:t>Experiment setup</w:t>
      </w:r>
    </w:p>
    <w:p w14:paraId="03FD7D36" w14:textId="0FD3CA59" w:rsidR="00E17407" w:rsidRPr="007F4F63" w:rsidRDefault="00BF2BFA" w:rsidP="005672FA">
      <w:pPr>
        <w:pStyle w:val="a0"/>
        <w:ind w:firstLine="238"/>
        <w:rPr>
          <w:sz w:val="24"/>
          <w:szCs w:val="24"/>
        </w:rPr>
      </w:pPr>
      <w:r w:rsidRPr="007F4F63">
        <w:rPr>
          <w:sz w:val="24"/>
          <w:szCs w:val="24"/>
        </w:rPr>
        <w:t>A 100 kW fuel cell system made by the laboratory was selected as the test object</w:t>
      </w:r>
      <w:r w:rsidR="007F4F63">
        <w:rPr>
          <w:rFonts w:hint="eastAsia"/>
          <w:sz w:val="24"/>
          <w:szCs w:val="24"/>
        </w:rPr>
        <w:t>,</w:t>
      </w:r>
      <w:r w:rsidR="007F4F63">
        <w:rPr>
          <w:sz w:val="24"/>
          <w:szCs w:val="24"/>
        </w:rPr>
        <w:t xml:space="preserve"> </w:t>
      </w:r>
      <w:r w:rsidR="005D20B7" w:rsidRPr="007F4F63">
        <w:rPr>
          <w:sz w:val="24"/>
          <w:szCs w:val="24"/>
        </w:rPr>
        <w:t>which</w:t>
      </w:r>
      <w:r w:rsidR="004D4DA0" w:rsidRPr="007F4F63">
        <w:rPr>
          <w:sz w:val="24"/>
          <w:szCs w:val="24"/>
        </w:rPr>
        <w:t xml:space="preserve"> </w:t>
      </w:r>
      <w:r w:rsidR="00CD7E9D" w:rsidRPr="007F4F63">
        <w:rPr>
          <w:sz w:val="24"/>
          <w:szCs w:val="24"/>
        </w:rPr>
        <w:t>was</w:t>
      </w:r>
      <w:r w:rsidR="004D4DA0" w:rsidRPr="007F4F63">
        <w:rPr>
          <w:sz w:val="24"/>
          <w:szCs w:val="24"/>
        </w:rPr>
        <w:t xml:space="preserve"> based on a PEMFC stack MO136 of</w:t>
      </w:r>
      <w:r w:rsidR="008A53FF" w:rsidRPr="007F4F63">
        <w:rPr>
          <w:sz w:val="24"/>
          <w:szCs w:val="24"/>
        </w:rPr>
        <w:t xml:space="preserve"> AT&amp;M Environmental Engineering Technology with 410 cells and </w:t>
      </w:r>
      <w:r w:rsidR="007F4F63">
        <w:rPr>
          <w:sz w:val="24"/>
          <w:szCs w:val="24"/>
        </w:rPr>
        <w:t xml:space="preserve">a </w:t>
      </w:r>
      <w:r w:rsidR="003C63D4" w:rsidRPr="007F4F63">
        <w:rPr>
          <w:sz w:val="24"/>
          <w:szCs w:val="24"/>
        </w:rPr>
        <w:t xml:space="preserve">rated power of </w:t>
      </w:r>
      <w:r w:rsidR="00E17407">
        <w:rPr>
          <w:sz w:val="24"/>
          <w:szCs w:val="24"/>
        </w:rPr>
        <w:t>136 kW</w:t>
      </w:r>
      <w:r w:rsidR="003C63D4" w:rsidRPr="007F4F63">
        <w:rPr>
          <w:sz w:val="24"/>
          <w:szCs w:val="24"/>
        </w:rPr>
        <w:t xml:space="preserve">. The </w:t>
      </w:r>
      <w:r w:rsidR="00B4056E" w:rsidRPr="007F4F63">
        <w:rPr>
          <w:sz w:val="24"/>
          <w:szCs w:val="24"/>
        </w:rPr>
        <w:t>dimension</w:t>
      </w:r>
      <w:r w:rsidR="003C63D4" w:rsidRPr="007F4F63">
        <w:rPr>
          <w:sz w:val="24"/>
          <w:szCs w:val="24"/>
        </w:rPr>
        <w:t xml:space="preserve"> parameters of the stack </w:t>
      </w:r>
      <w:r w:rsidR="00675A23">
        <w:rPr>
          <w:sz w:val="24"/>
          <w:szCs w:val="24"/>
        </w:rPr>
        <w:t>were</w:t>
      </w:r>
      <w:r w:rsidR="003C63D4" w:rsidRPr="007F4F63">
        <w:rPr>
          <w:sz w:val="24"/>
          <w:szCs w:val="24"/>
        </w:rPr>
        <w:t xml:space="preserve"> </w:t>
      </w:r>
      <w:r w:rsidR="00AF41AA" w:rsidRPr="007F4F63">
        <w:rPr>
          <w:sz w:val="24"/>
          <w:szCs w:val="24"/>
        </w:rPr>
        <w:t>exhibited</w:t>
      </w:r>
      <w:r w:rsidR="003C63D4" w:rsidRPr="007F4F63">
        <w:rPr>
          <w:sz w:val="24"/>
          <w:szCs w:val="24"/>
        </w:rPr>
        <w:t xml:space="preserve"> in</w:t>
      </w:r>
      <w:r w:rsidR="00C072EF">
        <w:rPr>
          <w:sz w:val="24"/>
          <w:szCs w:val="24"/>
        </w:rPr>
        <w:t xml:space="preserve"> Table</w:t>
      </w:r>
      <w:r w:rsidR="00C072EF" w:rsidRPr="007F4F63">
        <w:rPr>
          <w:sz w:val="24"/>
          <w:szCs w:val="24"/>
        </w:rPr>
        <w:t xml:space="preserve"> </w:t>
      </w:r>
      <w:r w:rsidR="005B0DE7" w:rsidRPr="007F4F63">
        <w:rPr>
          <w:sz w:val="24"/>
          <w:szCs w:val="24"/>
        </w:rPr>
        <w:t>3</w:t>
      </w:r>
      <w:r w:rsidR="003C63D4" w:rsidRPr="007F4F63">
        <w:rPr>
          <w:sz w:val="24"/>
          <w:szCs w:val="24"/>
        </w:rPr>
        <w:t>.</w:t>
      </w:r>
    </w:p>
    <w:p w14:paraId="47687283" w14:textId="1C2C277E" w:rsidR="003C63D4" w:rsidRPr="00E17407" w:rsidRDefault="002B0808" w:rsidP="00140EC6">
      <w:pPr>
        <w:pStyle w:val="aff8"/>
        <w:spacing w:line="300" w:lineRule="auto"/>
        <w:ind w:firstLine="0"/>
        <w:jc w:val="left"/>
        <w:rPr>
          <w:rFonts w:cs="Times New Roman"/>
          <w:sz w:val="21"/>
          <w:szCs w:val="21"/>
        </w:rPr>
      </w:pPr>
      <w:bookmarkStart w:id="162" w:name="_Ref139316497"/>
      <w:bookmarkStart w:id="163" w:name="_Ref123821487"/>
      <w:bookmarkStart w:id="164" w:name="OLE_LINK4"/>
      <w:bookmarkStart w:id="165" w:name="OLE_LINK5"/>
      <w:r w:rsidRPr="00E17407">
        <w:rPr>
          <w:rFonts w:cs="Times New Roman"/>
          <w:sz w:val="21"/>
          <w:szCs w:val="21"/>
        </w:rPr>
        <w:t xml:space="preserve">Table </w:t>
      </w:r>
      <w:bookmarkEnd w:id="162"/>
      <w:r w:rsidR="00023D9C" w:rsidRPr="00E17407">
        <w:rPr>
          <w:rFonts w:cs="Times New Roman"/>
          <w:sz w:val="21"/>
          <w:szCs w:val="21"/>
        </w:rPr>
        <w:t xml:space="preserve">3 </w:t>
      </w:r>
      <w:r w:rsidR="00B4056E" w:rsidRPr="00E17407">
        <w:rPr>
          <w:rFonts w:cs="Times New Roman"/>
          <w:sz w:val="21"/>
          <w:szCs w:val="21"/>
        </w:rPr>
        <w:t>Dimension</w:t>
      </w:r>
      <w:r w:rsidR="003C63D4" w:rsidRPr="00E17407">
        <w:rPr>
          <w:rFonts w:cs="Times New Roman"/>
          <w:sz w:val="21"/>
          <w:szCs w:val="21"/>
        </w:rPr>
        <w:t xml:space="preserve"> parameters of MO136</w:t>
      </w:r>
      <w:bookmarkEnd w:id="163"/>
      <w:r w:rsidR="00153A51" w:rsidRPr="00E17407">
        <w:rPr>
          <w:rFonts w:cs="Times New Roman"/>
          <w:sz w:val="21"/>
          <w:szCs w:val="21"/>
        </w:rPr>
        <w:t>.</w:t>
      </w:r>
    </w:p>
    <w:tbl>
      <w:tblPr>
        <w:tblW w:w="0" w:type="auto"/>
        <w:jc w:val="center"/>
        <w:tblLook w:val="04A0" w:firstRow="1" w:lastRow="0" w:firstColumn="1" w:lastColumn="0" w:noHBand="0" w:noVBand="1"/>
      </w:tblPr>
      <w:tblGrid>
        <w:gridCol w:w="3119"/>
        <w:gridCol w:w="1843"/>
        <w:gridCol w:w="1843"/>
      </w:tblGrid>
      <w:tr w:rsidR="003C63D4" w:rsidRPr="00E17407" w14:paraId="7DFADF44" w14:textId="736E85FB" w:rsidTr="000D06A3">
        <w:trPr>
          <w:jc w:val="center"/>
        </w:trPr>
        <w:tc>
          <w:tcPr>
            <w:tcW w:w="3119" w:type="dxa"/>
            <w:tcBorders>
              <w:top w:val="single" w:sz="18" w:space="0" w:color="auto"/>
              <w:bottom w:val="single" w:sz="8" w:space="0" w:color="auto"/>
            </w:tcBorders>
          </w:tcPr>
          <w:p w14:paraId="0CFDE1FC" w14:textId="3B7EA8F8" w:rsidR="003C63D4" w:rsidRPr="005672FA" w:rsidRDefault="003C63D4" w:rsidP="00A82C2E">
            <w:pPr>
              <w:pStyle w:val="afff5"/>
              <w:rPr>
                <w:rFonts w:cs="Times New Roman"/>
                <w:b/>
                <w:bCs w:val="0"/>
                <w:szCs w:val="21"/>
              </w:rPr>
            </w:pPr>
            <w:r w:rsidRPr="005672FA">
              <w:rPr>
                <w:rFonts w:cs="Times New Roman"/>
                <w:b/>
                <w:bCs w:val="0"/>
                <w:szCs w:val="21"/>
              </w:rPr>
              <w:t>Parameter</w:t>
            </w:r>
          </w:p>
        </w:tc>
        <w:tc>
          <w:tcPr>
            <w:tcW w:w="1843" w:type="dxa"/>
            <w:tcBorders>
              <w:top w:val="single" w:sz="18" w:space="0" w:color="auto"/>
              <w:bottom w:val="single" w:sz="8" w:space="0" w:color="auto"/>
            </w:tcBorders>
          </w:tcPr>
          <w:p w14:paraId="02D34496" w14:textId="331D007B" w:rsidR="003C63D4" w:rsidRPr="005672FA" w:rsidRDefault="003C63D4" w:rsidP="00A82C2E">
            <w:pPr>
              <w:pStyle w:val="afff5"/>
              <w:rPr>
                <w:rFonts w:cs="Times New Roman"/>
                <w:b/>
                <w:bCs w:val="0"/>
                <w:szCs w:val="21"/>
              </w:rPr>
            </w:pPr>
            <w:r w:rsidRPr="005672FA">
              <w:rPr>
                <w:rFonts w:cs="Times New Roman"/>
                <w:b/>
                <w:bCs w:val="0"/>
                <w:szCs w:val="21"/>
              </w:rPr>
              <w:t>Value</w:t>
            </w:r>
          </w:p>
        </w:tc>
        <w:tc>
          <w:tcPr>
            <w:tcW w:w="1843" w:type="dxa"/>
            <w:tcBorders>
              <w:top w:val="single" w:sz="18" w:space="0" w:color="auto"/>
              <w:bottom w:val="single" w:sz="8" w:space="0" w:color="auto"/>
            </w:tcBorders>
          </w:tcPr>
          <w:p w14:paraId="7216F1C1" w14:textId="3AAF698C" w:rsidR="003C63D4" w:rsidRPr="005672FA" w:rsidRDefault="003C63D4" w:rsidP="00A82C2E">
            <w:pPr>
              <w:pStyle w:val="afff5"/>
              <w:rPr>
                <w:rFonts w:cs="Times New Roman"/>
                <w:b/>
                <w:bCs w:val="0"/>
                <w:szCs w:val="21"/>
              </w:rPr>
            </w:pPr>
            <w:r w:rsidRPr="005672FA">
              <w:rPr>
                <w:rFonts w:cs="Times New Roman"/>
                <w:b/>
                <w:bCs w:val="0"/>
                <w:szCs w:val="21"/>
              </w:rPr>
              <w:t>Units</w:t>
            </w:r>
          </w:p>
        </w:tc>
      </w:tr>
      <w:tr w:rsidR="003C63D4" w:rsidRPr="00E17407" w14:paraId="38BF7650" w14:textId="754577D0" w:rsidTr="00A23D87">
        <w:trPr>
          <w:jc w:val="center"/>
        </w:trPr>
        <w:tc>
          <w:tcPr>
            <w:tcW w:w="3119" w:type="dxa"/>
            <w:tcBorders>
              <w:top w:val="nil"/>
              <w:bottom w:val="nil"/>
            </w:tcBorders>
          </w:tcPr>
          <w:p w14:paraId="1C543D6D" w14:textId="1959B721" w:rsidR="003C63D4" w:rsidRPr="005672FA" w:rsidRDefault="00B4056E" w:rsidP="00A82C2E">
            <w:pPr>
              <w:pStyle w:val="afff5"/>
              <w:rPr>
                <w:rFonts w:cs="Times New Roman"/>
                <w:b/>
                <w:bCs w:val="0"/>
                <w:szCs w:val="21"/>
              </w:rPr>
            </w:pPr>
            <w:r w:rsidRPr="005672FA">
              <w:rPr>
                <w:rFonts w:cs="Times New Roman"/>
                <w:b/>
                <w:bCs w:val="0"/>
                <w:szCs w:val="21"/>
              </w:rPr>
              <w:t>Channel length</w:t>
            </w:r>
          </w:p>
        </w:tc>
        <w:tc>
          <w:tcPr>
            <w:tcW w:w="1843" w:type="dxa"/>
            <w:tcBorders>
              <w:top w:val="nil"/>
              <w:bottom w:val="nil"/>
            </w:tcBorders>
          </w:tcPr>
          <w:p w14:paraId="66C5439B" w14:textId="2F1FBF6F" w:rsidR="003C63D4" w:rsidRPr="00E17407" w:rsidRDefault="0071493C" w:rsidP="00A82C2E">
            <w:pPr>
              <w:pStyle w:val="afff5"/>
              <w:rPr>
                <w:rFonts w:cs="Times New Roman"/>
                <w:szCs w:val="21"/>
              </w:rPr>
            </w:pPr>
            <w:r w:rsidRPr="00E17407">
              <w:rPr>
                <w:rFonts w:cs="Times New Roman"/>
                <w:szCs w:val="21"/>
              </w:rPr>
              <w:t>0.3</w:t>
            </w:r>
          </w:p>
        </w:tc>
        <w:tc>
          <w:tcPr>
            <w:tcW w:w="1843" w:type="dxa"/>
            <w:tcBorders>
              <w:top w:val="nil"/>
              <w:bottom w:val="nil"/>
            </w:tcBorders>
          </w:tcPr>
          <w:p w14:paraId="05126CC3" w14:textId="13E09BC8" w:rsidR="003C63D4" w:rsidRPr="00E17407" w:rsidRDefault="00142DDC" w:rsidP="00A82C2E">
            <w:pPr>
              <w:pStyle w:val="afff5"/>
              <w:rPr>
                <w:rFonts w:eastAsia="黑体" w:cs="Times New Roman"/>
                <w:szCs w:val="21"/>
              </w:rPr>
            </w:pPr>
            <w:r w:rsidRPr="00E17407">
              <w:rPr>
                <w:rFonts w:eastAsia="黑体" w:cs="Times New Roman" w:hint="eastAsia"/>
                <w:szCs w:val="21"/>
              </w:rPr>
              <w:t>m</w:t>
            </w:r>
          </w:p>
        </w:tc>
      </w:tr>
      <w:tr w:rsidR="003C63D4" w:rsidRPr="00E17407" w14:paraId="015CB18F" w14:textId="2EE3349B" w:rsidTr="00A23D87">
        <w:trPr>
          <w:jc w:val="center"/>
        </w:trPr>
        <w:tc>
          <w:tcPr>
            <w:tcW w:w="3119" w:type="dxa"/>
            <w:tcBorders>
              <w:top w:val="nil"/>
              <w:bottom w:val="nil"/>
            </w:tcBorders>
          </w:tcPr>
          <w:p w14:paraId="242AAF36" w14:textId="1B6133D6" w:rsidR="003C63D4" w:rsidRPr="005672FA" w:rsidRDefault="00B4056E" w:rsidP="00A82C2E">
            <w:pPr>
              <w:pStyle w:val="afff5"/>
              <w:rPr>
                <w:rFonts w:cs="Times New Roman"/>
                <w:b/>
                <w:bCs w:val="0"/>
                <w:szCs w:val="21"/>
              </w:rPr>
            </w:pPr>
            <w:r w:rsidRPr="005672FA">
              <w:rPr>
                <w:rFonts w:cs="Times New Roman"/>
                <w:b/>
                <w:bCs w:val="0"/>
                <w:szCs w:val="21"/>
              </w:rPr>
              <w:t>Channel width</w:t>
            </w:r>
          </w:p>
        </w:tc>
        <w:tc>
          <w:tcPr>
            <w:tcW w:w="1843" w:type="dxa"/>
            <w:tcBorders>
              <w:top w:val="nil"/>
              <w:bottom w:val="nil"/>
            </w:tcBorders>
          </w:tcPr>
          <w:p w14:paraId="14905D6C" w14:textId="44F42648" w:rsidR="003C63D4" w:rsidRPr="00E17407" w:rsidRDefault="0071493C" w:rsidP="00A82C2E">
            <w:pPr>
              <w:pStyle w:val="afff5"/>
              <w:rPr>
                <w:rFonts w:cs="Times New Roman"/>
                <w:szCs w:val="21"/>
                <w:vertAlign w:val="superscript"/>
              </w:rPr>
            </w:pPr>
            <w:r w:rsidRPr="00E17407">
              <w:rPr>
                <w:rFonts w:cs="Times New Roman"/>
                <w:szCs w:val="21"/>
              </w:rPr>
              <w:t>7</w:t>
            </w:r>
            <w:r w:rsidR="00001135" w:rsidRPr="00E17407">
              <w:rPr>
                <w:rFonts w:cs="Times New Roman"/>
                <w:szCs w:val="21"/>
              </w:rPr>
              <w:t>.0</w:t>
            </w:r>
            <w:r w:rsidR="00FF6F38" w:rsidRPr="00E17407">
              <w:rPr>
                <w:rFonts w:cs="Times New Roman"/>
                <w:szCs w:val="21"/>
              </w:rPr>
              <w:t>00</w:t>
            </w:r>
            <w:r w:rsidR="00261672" w:rsidRPr="00E17407">
              <w:rPr>
                <w:rFonts w:cs="Times New Roman"/>
                <w:szCs w:val="21"/>
              </w:rPr>
              <w:t>×</w:t>
            </w:r>
            <w:r w:rsidRPr="00E17407">
              <w:rPr>
                <w:rFonts w:cs="Times New Roman"/>
                <w:szCs w:val="21"/>
              </w:rPr>
              <w:t>10</w:t>
            </w:r>
            <w:r w:rsidRPr="00E17407">
              <w:rPr>
                <w:rFonts w:cs="Times New Roman"/>
                <w:szCs w:val="21"/>
                <w:vertAlign w:val="superscript"/>
              </w:rPr>
              <w:t>-4</w:t>
            </w:r>
          </w:p>
        </w:tc>
        <w:tc>
          <w:tcPr>
            <w:tcW w:w="1843" w:type="dxa"/>
            <w:tcBorders>
              <w:top w:val="nil"/>
              <w:bottom w:val="nil"/>
            </w:tcBorders>
          </w:tcPr>
          <w:p w14:paraId="5D65E7E3" w14:textId="00C2F59B" w:rsidR="003C63D4" w:rsidRPr="00E17407" w:rsidRDefault="00142DDC" w:rsidP="00A82C2E">
            <w:pPr>
              <w:pStyle w:val="afff5"/>
              <w:rPr>
                <w:rFonts w:eastAsia="黑体" w:cs="Times New Roman"/>
                <w:szCs w:val="21"/>
              </w:rPr>
            </w:pPr>
            <w:r w:rsidRPr="00E17407">
              <w:rPr>
                <w:rFonts w:cs="Times New Roman" w:hint="eastAsia"/>
                <w:szCs w:val="21"/>
              </w:rPr>
              <w:t>m</w:t>
            </w:r>
          </w:p>
        </w:tc>
      </w:tr>
      <w:tr w:rsidR="003C63D4" w:rsidRPr="00E17407" w14:paraId="5365416F" w14:textId="297DD78B" w:rsidTr="00A23D87">
        <w:trPr>
          <w:jc w:val="center"/>
        </w:trPr>
        <w:tc>
          <w:tcPr>
            <w:tcW w:w="3119" w:type="dxa"/>
            <w:tcBorders>
              <w:top w:val="nil"/>
              <w:bottom w:val="nil"/>
            </w:tcBorders>
          </w:tcPr>
          <w:p w14:paraId="5C146CB3" w14:textId="304B4601" w:rsidR="003C63D4" w:rsidRPr="005672FA" w:rsidRDefault="00B4056E" w:rsidP="00A82C2E">
            <w:pPr>
              <w:pStyle w:val="afff5"/>
              <w:rPr>
                <w:rFonts w:cs="Times New Roman"/>
                <w:b/>
                <w:bCs w:val="0"/>
                <w:szCs w:val="21"/>
              </w:rPr>
            </w:pPr>
            <w:r w:rsidRPr="005672FA">
              <w:rPr>
                <w:rFonts w:cs="Times New Roman"/>
                <w:b/>
                <w:bCs w:val="0"/>
                <w:szCs w:val="21"/>
              </w:rPr>
              <w:t>Rib width</w:t>
            </w:r>
          </w:p>
        </w:tc>
        <w:tc>
          <w:tcPr>
            <w:tcW w:w="1843" w:type="dxa"/>
            <w:tcBorders>
              <w:top w:val="nil"/>
              <w:bottom w:val="nil"/>
            </w:tcBorders>
          </w:tcPr>
          <w:p w14:paraId="169B003F" w14:textId="12B44A0C" w:rsidR="003C63D4" w:rsidRPr="00E17407" w:rsidRDefault="0071493C" w:rsidP="00A82C2E">
            <w:pPr>
              <w:pStyle w:val="afff5"/>
              <w:rPr>
                <w:rFonts w:cs="Times New Roman"/>
                <w:szCs w:val="21"/>
              </w:rPr>
            </w:pPr>
            <w:r w:rsidRPr="00E17407">
              <w:rPr>
                <w:rFonts w:cs="Times New Roman"/>
                <w:szCs w:val="21"/>
              </w:rPr>
              <w:t>7</w:t>
            </w:r>
            <w:r w:rsidR="00D0233E" w:rsidRPr="00E17407">
              <w:rPr>
                <w:rFonts w:cs="Times New Roman"/>
                <w:szCs w:val="21"/>
              </w:rPr>
              <w:t>.0</w:t>
            </w:r>
            <w:r w:rsidR="00FF6F38" w:rsidRPr="00E17407">
              <w:rPr>
                <w:rFonts w:cs="Times New Roman"/>
                <w:szCs w:val="21"/>
              </w:rPr>
              <w:t>00</w:t>
            </w:r>
            <w:r w:rsidR="00261672" w:rsidRPr="00E17407">
              <w:rPr>
                <w:rFonts w:cs="Times New Roman"/>
                <w:szCs w:val="21"/>
              </w:rPr>
              <w:t>×</w:t>
            </w:r>
            <w:r w:rsidRPr="00E17407">
              <w:rPr>
                <w:rFonts w:cs="Times New Roman"/>
                <w:szCs w:val="21"/>
              </w:rPr>
              <w:t>10</w:t>
            </w:r>
            <w:r w:rsidRPr="00E17407">
              <w:rPr>
                <w:rFonts w:cs="Times New Roman"/>
                <w:szCs w:val="21"/>
                <w:vertAlign w:val="superscript"/>
              </w:rPr>
              <w:t>-4</w:t>
            </w:r>
          </w:p>
        </w:tc>
        <w:tc>
          <w:tcPr>
            <w:tcW w:w="1843" w:type="dxa"/>
            <w:tcBorders>
              <w:top w:val="nil"/>
              <w:bottom w:val="nil"/>
            </w:tcBorders>
          </w:tcPr>
          <w:p w14:paraId="5BC2AE6F" w14:textId="58BEF59E" w:rsidR="003C63D4" w:rsidRPr="00E17407" w:rsidRDefault="00142DDC" w:rsidP="00A82C2E">
            <w:pPr>
              <w:pStyle w:val="afff5"/>
              <w:rPr>
                <w:rFonts w:eastAsia="黑体" w:cs="Times New Roman"/>
                <w:szCs w:val="21"/>
              </w:rPr>
            </w:pPr>
            <w:r w:rsidRPr="00E17407">
              <w:rPr>
                <w:rFonts w:cs="Times New Roman" w:hint="eastAsia"/>
                <w:szCs w:val="21"/>
              </w:rPr>
              <w:t>m</w:t>
            </w:r>
          </w:p>
        </w:tc>
      </w:tr>
      <w:tr w:rsidR="003C63D4" w:rsidRPr="00E17407" w14:paraId="4FE0282A" w14:textId="56AAC857" w:rsidTr="00A23D87">
        <w:trPr>
          <w:jc w:val="center"/>
        </w:trPr>
        <w:tc>
          <w:tcPr>
            <w:tcW w:w="3119" w:type="dxa"/>
            <w:tcBorders>
              <w:top w:val="nil"/>
              <w:bottom w:val="nil"/>
            </w:tcBorders>
          </w:tcPr>
          <w:p w14:paraId="6E8C2347" w14:textId="6EDD0846" w:rsidR="003C63D4" w:rsidRPr="005672FA" w:rsidRDefault="00B4056E" w:rsidP="00A82C2E">
            <w:pPr>
              <w:pStyle w:val="afff5"/>
              <w:rPr>
                <w:rFonts w:cs="Times New Roman"/>
                <w:b/>
                <w:bCs w:val="0"/>
                <w:szCs w:val="21"/>
              </w:rPr>
            </w:pPr>
            <w:r w:rsidRPr="005672FA">
              <w:rPr>
                <w:rFonts w:cs="Times New Roman"/>
                <w:b/>
                <w:bCs w:val="0"/>
                <w:szCs w:val="21"/>
              </w:rPr>
              <w:t>Channel depth</w:t>
            </w:r>
          </w:p>
        </w:tc>
        <w:tc>
          <w:tcPr>
            <w:tcW w:w="1843" w:type="dxa"/>
            <w:tcBorders>
              <w:top w:val="nil"/>
              <w:bottom w:val="nil"/>
            </w:tcBorders>
          </w:tcPr>
          <w:p w14:paraId="11324079" w14:textId="4576B538" w:rsidR="003C63D4" w:rsidRPr="00E17407" w:rsidRDefault="0071493C" w:rsidP="00A82C2E">
            <w:pPr>
              <w:pStyle w:val="afff5"/>
              <w:rPr>
                <w:rFonts w:cs="Times New Roman"/>
                <w:szCs w:val="21"/>
              </w:rPr>
            </w:pPr>
            <w:r w:rsidRPr="00E17407">
              <w:rPr>
                <w:rFonts w:cs="Times New Roman"/>
                <w:szCs w:val="21"/>
              </w:rPr>
              <w:t>4.5</w:t>
            </w:r>
            <w:r w:rsidR="00FF6F38" w:rsidRPr="00E17407">
              <w:rPr>
                <w:rFonts w:cs="Times New Roman"/>
                <w:szCs w:val="21"/>
              </w:rPr>
              <w:t>00</w:t>
            </w:r>
            <w:r w:rsidR="00261672" w:rsidRPr="00E17407">
              <w:rPr>
                <w:rFonts w:cs="Times New Roman"/>
                <w:szCs w:val="21"/>
              </w:rPr>
              <w:t>×</w:t>
            </w:r>
            <w:r w:rsidRPr="00E17407">
              <w:rPr>
                <w:rFonts w:cs="Times New Roman"/>
                <w:szCs w:val="21"/>
              </w:rPr>
              <w:t>10</w:t>
            </w:r>
            <w:r w:rsidRPr="00E17407">
              <w:rPr>
                <w:rFonts w:cs="Times New Roman"/>
                <w:szCs w:val="21"/>
                <w:vertAlign w:val="superscript"/>
              </w:rPr>
              <w:t>-4</w:t>
            </w:r>
          </w:p>
        </w:tc>
        <w:tc>
          <w:tcPr>
            <w:tcW w:w="1843" w:type="dxa"/>
            <w:tcBorders>
              <w:top w:val="nil"/>
              <w:bottom w:val="nil"/>
            </w:tcBorders>
          </w:tcPr>
          <w:p w14:paraId="70D4A0A6" w14:textId="5EFA401E" w:rsidR="003C63D4" w:rsidRPr="00E17407" w:rsidRDefault="00142DDC" w:rsidP="00A82C2E">
            <w:pPr>
              <w:pStyle w:val="afff5"/>
              <w:rPr>
                <w:rFonts w:cs="Times New Roman"/>
                <w:szCs w:val="21"/>
              </w:rPr>
            </w:pPr>
            <w:r w:rsidRPr="00E17407">
              <w:rPr>
                <w:rFonts w:cs="Times New Roman" w:hint="eastAsia"/>
                <w:szCs w:val="21"/>
              </w:rPr>
              <w:t>m</w:t>
            </w:r>
          </w:p>
        </w:tc>
      </w:tr>
      <w:tr w:rsidR="003C63D4" w:rsidRPr="00E17407" w14:paraId="0D4FB177" w14:textId="2823E17D" w:rsidTr="00A23D87">
        <w:trPr>
          <w:jc w:val="center"/>
        </w:trPr>
        <w:tc>
          <w:tcPr>
            <w:tcW w:w="3119" w:type="dxa"/>
            <w:tcBorders>
              <w:top w:val="nil"/>
              <w:bottom w:val="nil"/>
            </w:tcBorders>
          </w:tcPr>
          <w:p w14:paraId="6571B4AA" w14:textId="28449388" w:rsidR="003C63D4" w:rsidRPr="005672FA" w:rsidRDefault="00B4056E" w:rsidP="00A82C2E">
            <w:pPr>
              <w:pStyle w:val="afff5"/>
              <w:rPr>
                <w:rFonts w:cs="Times New Roman"/>
                <w:b/>
                <w:bCs w:val="0"/>
                <w:szCs w:val="21"/>
              </w:rPr>
            </w:pPr>
            <w:r w:rsidRPr="005672FA">
              <w:rPr>
                <w:rFonts w:cs="Times New Roman"/>
                <w:b/>
                <w:bCs w:val="0"/>
                <w:szCs w:val="21"/>
              </w:rPr>
              <w:t>GDL thickness</w:t>
            </w:r>
          </w:p>
        </w:tc>
        <w:tc>
          <w:tcPr>
            <w:tcW w:w="1843" w:type="dxa"/>
            <w:tcBorders>
              <w:top w:val="nil"/>
              <w:bottom w:val="nil"/>
            </w:tcBorders>
          </w:tcPr>
          <w:p w14:paraId="562CBCB1" w14:textId="31D52C05" w:rsidR="003C63D4" w:rsidRPr="00E17407" w:rsidRDefault="0071493C" w:rsidP="00A82C2E">
            <w:pPr>
              <w:pStyle w:val="afff5"/>
              <w:rPr>
                <w:rFonts w:cs="Times New Roman"/>
                <w:szCs w:val="21"/>
              </w:rPr>
            </w:pPr>
            <w:r w:rsidRPr="00E17407">
              <w:rPr>
                <w:rFonts w:cs="Times New Roman"/>
                <w:szCs w:val="21"/>
              </w:rPr>
              <w:t>1.7</w:t>
            </w:r>
            <w:r w:rsidR="00FF6F38" w:rsidRPr="00E17407">
              <w:rPr>
                <w:rFonts w:cs="Times New Roman"/>
                <w:szCs w:val="21"/>
              </w:rPr>
              <w:t>00</w:t>
            </w:r>
            <w:r w:rsidR="00261672" w:rsidRPr="00E17407">
              <w:rPr>
                <w:rFonts w:cs="Times New Roman"/>
                <w:szCs w:val="21"/>
              </w:rPr>
              <w:t>×</w:t>
            </w:r>
            <w:r w:rsidRPr="00E17407">
              <w:rPr>
                <w:rFonts w:cs="Times New Roman"/>
                <w:szCs w:val="21"/>
              </w:rPr>
              <w:t>10</w:t>
            </w:r>
            <w:r w:rsidRPr="00E17407">
              <w:rPr>
                <w:rFonts w:cs="Times New Roman"/>
                <w:szCs w:val="21"/>
                <w:vertAlign w:val="superscript"/>
              </w:rPr>
              <w:t>-4</w:t>
            </w:r>
          </w:p>
        </w:tc>
        <w:tc>
          <w:tcPr>
            <w:tcW w:w="1843" w:type="dxa"/>
            <w:tcBorders>
              <w:top w:val="nil"/>
              <w:bottom w:val="nil"/>
            </w:tcBorders>
          </w:tcPr>
          <w:p w14:paraId="038E4285" w14:textId="5E5488E1" w:rsidR="003C63D4" w:rsidRPr="00E17407" w:rsidRDefault="00142DDC" w:rsidP="00A82C2E">
            <w:pPr>
              <w:pStyle w:val="afff5"/>
              <w:rPr>
                <w:rFonts w:cs="Times New Roman"/>
                <w:szCs w:val="21"/>
              </w:rPr>
            </w:pPr>
            <w:r w:rsidRPr="00E17407">
              <w:rPr>
                <w:rFonts w:cs="Times New Roman" w:hint="eastAsia"/>
                <w:szCs w:val="21"/>
              </w:rPr>
              <w:t>m</w:t>
            </w:r>
          </w:p>
        </w:tc>
      </w:tr>
      <w:tr w:rsidR="003C63D4" w:rsidRPr="00E17407" w14:paraId="530DF6B3" w14:textId="039A8E16" w:rsidTr="00A23D87">
        <w:trPr>
          <w:jc w:val="center"/>
        </w:trPr>
        <w:tc>
          <w:tcPr>
            <w:tcW w:w="3119" w:type="dxa"/>
            <w:tcBorders>
              <w:top w:val="nil"/>
              <w:bottom w:val="nil"/>
            </w:tcBorders>
          </w:tcPr>
          <w:p w14:paraId="4557C991" w14:textId="3E337431" w:rsidR="003C63D4" w:rsidRPr="005672FA" w:rsidRDefault="00B4056E" w:rsidP="00A82C2E">
            <w:pPr>
              <w:pStyle w:val="afff5"/>
              <w:rPr>
                <w:rFonts w:cs="Times New Roman"/>
                <w:b/>
                <w:bCs w:val="0"/>
                <w:szCs w:val="21"/>
              </w:rPr>
            </w:pPr>
            <w:r w:rsidRPr="005672FA">
              <w:rPr>
                <w:rFonts w:cs="Times New Roman"/>
                <w:b/>
                <w:bCs w:val="0"/>
                <w:szCs w:val="21"/>
              </w:rPr>
              <w:t>CL thickness</w:t>
            </w:r>
          </w:p>
        </w:tc>
        <w:tc>
          <w:tcPr>
            <w:tcW w:w="1843" w:type="dxa"/>
            <w:tcBorders>
              <w:top w:val="nil"/>
              <w:bottom w:val="nil"/>
            </w:tcBorders>
          </w:tcPr>
          <w:p w14:paraId="53DCA760" w14:textId="722D7754" w:rsidR="003C63D4" w:rsidRPr="00E17407" w:rsidRDefault="0071493C" w:rsidP="00A82C2E">
            <w:pPr>
              <w:pStyle w:val="afff5"/>
              <w:rPr>
                <w:rFonts w:cs="Times New Roman"/>
                <w:szCs w:val="21"/>
              </w:rPr>
            </w:pPr>
            <w:r w:rsidRPr="00E17407">
              <w:rPr>
                <w:rFonts w:cs="Times New Roman"/>
                <w:szCs w:val="21"/>
              </w:rPr>
              <w:t>1.0</w:t>
            </w:r>
            <w:r w:rsidR="00FF6F38" w:rsidRPr="00E17407">
              <w:rPr>
                <w:rFonts w:cs="Times New Roman"/>
                <w:szCs w:val="21"/>
              </w:rPr>
              <w:t>00</w:t>
            </w:r>
            <w:r w:rsidR="00261672" w:rsidRPr="00E17407">
              <w:rPr>
                <w:rFonts w:cs="Times New Roman"/>
                <w:szCs w:val="21"/>
              </w:rPr>
              <w:t>×</w:t>
            </w:r>
            <w:r w:rsidRPr="00E17407">
              <w:rPr>
                <w:rFonts w:cs="Times New Roman"/>
                <w:szCs w:val="21"/>
              </w:rPr>
              <w:t>10</w:t>
            </w:r>
            <w:r w:rsidRPr="00E17407">
              <w:rPr>
                <w:rFonts w:cs="Times New Roman"/>
                <w:szCs w:val="21"/>
                <w:vertAlign w:val="superscript"/>
              </w:rPr>
              <w:t>-5</w:t>
            </w:r>
          </w:p>
        </w:tc>
        <w:tc>
          <w:tcPr>
            <w:tcW w:w="1843" w:type="dxa"/>
            <w:tcBorders>
              <w:top w:val="nil"/>
              <w:bottom w:val="nil"/>
            </w:tcBorders>
          </w:tcPr>
          <w:p w14:paraId="5B498415" w14:textId="3DB0847C" w:rsidR="003C63D4" w:rsidRPr="00E17407" w:rsidRDefault="00142DDC" w:rsidP="00A82C2E">
            <w:pPr>
              <w:pStyle w:val="afff5"/>
              <w:rPr>
                <w:rFonts w:cs="Times New Roman"/>
                <w:szCs w:val="21"/>
              </w:rPr>
            </w:pPr>
            <w:r w:rsidRPr="00E17407">
              <w:rPr>
                <w:rFonts w:cs="Times New Roman" w:hint="eastAsia"/>
                <w:szCs w:val="21"/>
              </w:rPr>
              <w:t>m</w:t>
            </w:r>
          </w:p>
        </w:tc>
      </w:tr>
      <w:tr w:rsidR="003C63D4" w:rsidRPr="00E17407" w14:paraId="75ED62BA" w14:textId="2E5D0C45" w:rsidTr="00A23D87">
        <w:trPr>
          <w:jc w:val="center"/>
        </w:trPr>
        <w:tc>
          <w:tcPr>
            <w:tcW w:w="3119" w:type="dxa"/>
            <w:tcBorders>
              <w:top w:val="nil"/>
              <w:bottom w:val="nil"/>
            </w:tcBorders>
          </w:tcPr>
          <w:p w14:paraId="59BE0F49" w14:textId="5DDB4220" w:rsidR="003C63D4" w:rsidRPr="005672FA" w:rsidRDefault="00B4056E" w:rsidP="00A82C2E">
            <w:pPr>
              <w:pStyle w:val="afff5"/>
              <w:rPr>
                <w:rFonts w:cs="Times New Roman"/>
                <w:b/>
                <w:bCs w:val="0"/>
                <w:szCs w:val="21"/>
              </w:rPr>
            </w:pPr>
            <w:r w:rsidRPr="005672FA">
              <w:rPr>
                <w:rFonts w:cs="Times New Roman"/>
                <w:b/>
                <w:bCs w:val="0"/>
                <w:szCs w:val="21"/>
              </w:rPr>
              <w:t>Membrane thickness</w:t>
            </w:r>
          </w:p>
        </w:tc>
        <w:tc>
          <w:tcPr>
            <w:tcW w:w="1843" w:type="dxa"/>
            <w:tcBorders>
              <w:top w:val="nil"/>
              <w:bottom w:val="nil"/>
            </w:tcBorders>
          </w:tcPr>
          <w:p w14:paraId="6B5D50B0" w14:textId="5AC7E417" w:rsidR="003C63D4" w:rsidRPr="00E17407" w:rsidRDefault="0071493C" w:rsidP="00A82C2E">
            <w:pPr>
              <w:pStyle w:val="afff5"/>
              <w:rPr>
                <w:rFonts w:cs="Times New Roman"/>
                <w:szCs w:val="21"/>
              </w:rPr>
            </w:pPr>
            <w:r w:rsidRPr="00E17407">
              <w:rPr>
                <w:rFonts w:cs="Times New Roman"/>
                <w:szCs w:val="21"/>
              </w:rPr>
              <w:t>8.0</w:t>
            </w:r>
            <w:r w:rsidR="00FF6F38" w:rsidRPr="00E17407">
              <w:rPr>
                <w:rFonts w:cs="Times New Roman"/>
                <w:szCs w:val="21"/>
              </w:rPr>
              <w:t>00</w:t>
            </w:r>
            <w:r w:rsidR="00261672" w:rsidRPr="00E17407">
              <w:rPr>
                <w:rFonts w:cs="Times New Roman"/>
                <w:szCs w:val="21"/>
              </w:rPr>
              <w:t>×</w:t>
            </w:r>
            <w:r w:rsidRPr="00E17407">
              <w:rPr>
                <w:rFonts w:cs="Times New Roman"/>
                <w:szCs w:val="21"/>
              </w:rPr>
              <w:t>10</w:t>
            </w:r>
            <w:r w:rsidRPr="00E17407">
              <w:rPr>
                <w:rFonts w:cs="Times New Roman"/>
                <w:szCs w:val="21"/>
                <w:vertAlign w:val="superscript"/>
              </w:rPr>
              <w:t>-6</w:t>
            </w:r>
          </w:p>
        </w:tc>
        <w:tc>
          <w:tcPr>
            <w:tcW w:w="1843" w:type="dxa"/>
            <w:tcBorders>
              <w:top w:val="nil"/>
              <w:bottom w:val="nil"/>
            </w:tcBorders>
          </w:tcPr>
          <w:p w14:paraId="42AC8975" w14:textId="0D8F100C" w:rsidR="003C63D4" w:rsidRPr="00E17407" w:rsidRDefault="00142DDC" w:rsidP="00A82C2E">
            <w:pPr>
              <w:pStyle w:val="afff5"/>
              <w:rPr>
                <w:rFonts w:cs="Times New Roman"/>
                <w:szCs w:val="21"/>
              </w:rPr>
            </w:pPr>
            <w:r w:rsidRPr="00E17407">
              <w:rPr>
                <w:rFonts w:cs="Times New Roman" w:hint="eastAsia"/>
                <w:szCs w:val="21"/>
              </w:rPr>
              <w:t>m</w:t>
            </w:r>
          </w:p>
        </w:tc>
      </w:tr>
      <w:tr w:rsidR="003C63D4" w:rsidRPr="00E17407" w14:paraId="72BF57E0" w14:textId="702237E6" w:rsidTr="000D06A3">
        <w:trPr>
          <w:jc w:val="center"/>
        </w:trPr>
        <w:tc>
          <w:tcPr>
            <w:tcW w:w="3119" w:type="dxa"/>
            <w:tcBorders>
              <w:top w:val="nil"/>
              <w:bottom w:val="single" w:sz="18" w:space="0" w:color="auto"/>
            </w:tcBorders>
          </w:tcPr>
          <w:p w14:paraId="2EF15DE7" w14:textId="061BD13E" w:rsidR="003C63D4" w:rsidRPr="005672FA" w:rsidRDefault="00B4056E" w:rsidP="00A82C2E">
            <w:pPr>
              <w:pStyle w:val="afff5"/>
              <w:rPr>
                <w:rFonts w:cs="Times New Roman"/>
                <w:b/>
                <w:bCs w:val="0"/>
                <w:szCs w:val="21"/>
              </w:rPr>
            </w:pPr>
            <w:r w:rsidRPr="005672FA">
              <w:rPr>
                <w:rFonts w:cs="Times New Roman"/>
                <w:b/>
                <w:bCs w:val="0"/>
                <w:szCs w:val="21"/>
              </w:rPr>
              <w:t>Membrane area</w:t>
            </w:r>
          </w:p>
        </w:tc>
        <w:tc>
          <w:tcPr>
            <w:tcW w:w="1843" w:type="dxa"/>
            <w:tcBorders>
              <w:top w:val="nil"/>
              <w:bottom w:val="single" w:sz="18" w:space="0" w:color="auto"/>
            </w:tcBorders>
          </w:tcPr>
          <w:p w14:paraId="7CAC22C8" w14:textId="0223176B" w:rsidR="003C63D4" w:rsidRPr="00E17407" w:rsidRDefault="0071493C" w:rsidP="00A82C2E">
            <w:pPr>
              <w:pStyle w:val="afff5"/>
              <w:rPr>
                <w:rFonts w:cs="Times New Roman"/>
                <w:szCs w:val="21"/>
              </w:rPr>
            </w:pPr>
            <w:r w:rsidRPr="00E17407">
              <w:rPr>
                <w:rFonts w:cs="Times New Roman"/>
                <w:szCs w:val="21"/>
              </w:rPr>
              <w:t>3.3</w:t>
            </w:r>
            <w:r w:rsidR="00FF6F38" w:rsidRPr="00E17407">
              <w:rPr>
                <w:rFonts w:cs="Times New Roman"/>
                <w:szCs w:val="21"/>
              </w:rPr>
              <w:t>00</w:t>
            </w:r>
            <w:r w:rsidR="00261672" w:rsidRPr="00E17407">
              <w:rPr>
                <w:rFonts w:cs="Times New Roman"/>
                <w:szCs w:val="21"/>
              </w:rPr>
              <w:t>×</w:t>
            </w:r>
            <w:r w:rsidRPr="00E17407">
              <w:rPr>
                <w:rFonts w:cs="Times New Roman"/>
                <w:szCs w:val="21"/>
              </w:rPr>
              <w:t>10</w:t>
            </w:r>
            <w:r w:rsidRPr="00E17407">
              <w:rPr>
                <w:rFonts w:cs="Times New Roman"/>
                <w:szCs w:val="21"/>
                <w:vertAlign w:val="superscript"/>
              </w:rPr>
              <w:t>-2</w:t>
            </w:r>
          </w:p>
        </w:tc>
        <w:tc>
          <w:tcPr>
            <w:tcW w:w="1843" w:type="dxa"/>
            <w:tcBorders>
              <w:top w:val="nil"/>
              <w:bottom w:val="single" w:sz="18" w:space="0" w:color="auto"/>
            </w:tcBorders>
          </w:tcPr>
          <w:p w14:paraId="6BC7700F" w14:textId="69196A06" w:rsidR="003C63D4" w:rsidRPr="00E17407" w:rsidRDefault="00142DDC" w:rsidP="00A82C2E">
            <w:pPr>
              <w:pStyle w:val="afff5"/>
              <w:rPr>
                <w:rFonts w:cs="Times New Roman"/>
                <w:szCs w:val="21"/>
                <w:vertAlign w:val="superscript"/>
              </w:rPr>
            </w:pPr>
            <w:r w:rsidRPr="00E17407">
              <w:rPr>
                <w:rFonts w:cs="Times New Roman"/>
                <w:szCs w:val="21"/>
              </w:rPr>
              <w:t>m</w:t>
            </w:r>
            <w:r w:rsidRPr="00E17407">
              <w:rPr>
                <w:rFonts w:cs="Times New Roman"/>
                <w:szCs w:val="21"/>
                <w:vertAlign w:val="superscript"/>
              </w:rPr>
              <w:t>2</w:t>
            </w:r>
          </w:p>
        </w:tc>
      </w:tr>
    </w:tbl>
    <w:bookmarkEnd w:id="164"/>
    <w:bookmarkEnd w:id="165"/>
    <w:p w14:paraId="7198F5B8" w14:textId="6B86434F" w:rsidR="00DD5477" w:rsidRPr="00442A48" w:rsidRDefault="005D20B7" w:rsidP="00140EC6">
      <w:pPr>
        <w:pStyle w:val="a0"/>
        <w:ind w:firstLine="238"/>
        <w:rPr>
          <w:sz w:val="24"/>
          <w:szCs w:val="24"/>
        </w:rPr>
      </w:pPr>
      <w:r w:rsidRPr="00442A48">
        <w:rPr>
          <w:sz w:val="24"/>
          <w:szCs w:val="24"/>
        </w:rPr>
        <w:t>T</w:t>
      </w:r>
      <w:r w:rsidR="00DD5477" w:rsidRPr="00442A48">
        <w:rPr>
          <w:sz w:val="24"/>
          <w:szCs w:val="24"/>
        </w:rPr>
        <w:t>he fuel cell system contain</w:t>
      </w:r>
      <w:r w:rsidR="00675A23">
        <w:rPr>
          <w:sz w:val="24"/>
          <w:szCs w:val="24"/>
        </w:rPr>
        <w:t>ed</w:t>
      </w:r>
      <w:r w:rsidR="00DD5477" w:rsidRPr="00442A48">
        <w:rPr>
          <w:sz w:val="24"/>
          <w:szCs w:val="24"/>
        </w:rPr>
        <w:t xml:space="preserve"> </w:t>
      </w:r>
      <w:r w:rsidR="001E3010">
        <w:rPr>
          <w:sz w:val="24"/>
          <w:szCs w:val="24"/>
        </w:rPr>
        <w:t xml:space="preserve">an </w:t>
      </w:r>
      <w:r w:rsidR="00DD5477" w:rsidRPr="00442A48">
        <w:rPr>
          <w:sz w:val="24"/>
          <w:szCs w:val="24"/>
        </w:rPr>
        <w:t xml:space="preserve">air supply subsystem, </w:t>
      </w:r>
      <w:r w:rsidR="001E3010">
        <w:rPr>
          <w:sz w:val="24"/>
          <w:szCs w:val="24"/>
        </w:rPr>
        <w:t xml:space="preserve">a </w:t>
      </w:r>
      <w:r w:rsidR="00DD5477" w:rsidRPr="00442A48">
        <w:rPr>
          <w:sz w:val="24"/>
          <w:szCs w:val="24"/>
        </w:rPr>
        <w:t xml:space="preserve">hydrogen supply subsystem, </w:t>
      </w:r>
      <w:r w:rsidR="001E3010">
        <w:rPr>
          <w:rFonts w:hint="eastAsia"/>
          <w:sz w:val="24"/>
          <w:szCs w:val="24"/>
        </w:rPr>
        <w:t>and</w:t>
      </w:r>
      <w:r w:rsidR="001E3010">
        <w:rPr>
          <w:sz w:val="24"/>
          <w:szCs w:val="24"/>
        </w:rPr>
        <w:t xml:space="preserve"> a </w:t>
      </w:r>
      <w:r w:rsidR="00DD5477" w:rsidRPr="00442A48">
        <w:rPr>
          <w:sz w:val="24"/>
          <w:szCs w:val="24"/>
        </w:rPr>
        <w:t>thermal management subsystem.</w:t>
      </w:r>
      <w:r w:rsidR="0083445B" w:rsidRPr="00442A48">
        <w:rPr>
          <w:sz w:val="24"/>
          <w:szCs w:val="24"/>
        </w:rPr>
        <w:t xml:space="preserve"> The Schematic diagram of the fuel cell system </w:t>
      </w:r>
      <w:r w:rsidR="00675A23">
        <w:rPr>
          <w:sz w:val="24"/>
          <w:szCs w:val="24"/>
        </w:rPr>
        <w:t>was</w:t>
      </w:r>
      <w:r w:rsidR="0083445B" w:rsidRPr="00442A48">
        <w:rPr>
          <w:sz w:val="24"/>
          <w:szCs w:val="24"/>
        </w:rPr>
        <w:t xml:space="preserve"> shown in</w:t>
      </w:r>
      <w:r w:rsidR="00442A48">
        <w:rPr>
          <w:sz w:val="24"/>
          <w:szCs w:val="24"/>
        </w:rPr>
        <w:t xml:space="preserve"> Figure 3</w:t>
      </w:r>
      <w:r w:rsidR="0083445B" w:rsidRPr="00442A48">
        <w:rPr>
          <w:sz w:val="24"/>
          <w:szCs w:val="24"/>
        </w:rPr>
        <w:t>.</w:t>
      </w:r>
    </w:p>
    <w:p w14:paraId="08E8B314" w14:textId="6A60BA81" w:rsidR="001F43A3" w:rsidRPr="00C37E5F" w:rsidRDefault="007A68CA" w:rsidP="00A12B23">
      <w:pPr>
        <w:pStyle w:val="aff8"/>
        <w:ind w:firstLine="0"/>
        <w:jc w:val="both"/>
        <w:rPr>
          <w:rFonts w:cs="Times New Roman"/>
        </w:rPr>
      </w:pPr>
      <w:r>
        <w:rPr>
          <w:rFonts w:cs="Times New Roman"/>
          <w:noProof/>
        </w:rPr>
        <w:drawing>
          <wp:inline distT="0" distB="0" distL="0" distR="0" wp14:anchorId="1BDFDBAE" wp14:editId="040BBB3F">
            <wp:extent cx="5580380" cy="2174240"/>
            <wp:effectExtent l="0" t="0" r="0" b="0"/>
            <wp:docPr id="1057376629" name="图片 3"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376629" name="图片 3" descr="图示&#10;&#10;描述已自动生成"/>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580380" cy="2174240"/>
                    </a:xfrm>
                    <a:prstGeom prst="rect">
                      <a:avLst/>
                    </a:prstGeom>
                  </pic:spPr>
                </pic:pic>
              </a:graphicData>
            </a:graphic>
          </wp:inline>
        </w:drawing>
      </w:r>
    </w:p>
    <w:p w14:paraId="735E4671" w14:textId="6CBC262C" w:rsidR="002B0808" w:rsidRPr="001E3010" w:rsidRDefault="002B0808" w:rsidP="000D6EFA">
      <w:pPr>
        <w:pStyle w:val="aff8"/>
        <w:spacing w:before="120" w:after="120" w:line="300" w:lineRule="auto"/>
        <w:ind w:firstLine="0"/>
        <w:rPr>
          <w:rFonts w:cs="Times New Roman"/>
          <w:sz w:val="21"/>
          <w:szCs w:val="21"/>
        </w:rPr>
      </w:pPr>
      <w:bookmarkStart w:id="166" w:name="_Ref139372481"/>
      <w:r w:rsidRPr="001E3010">
        <w:rPr>
          <w:rFonts w:cs="Times New Roman"/>
          <w:sz w:val="21"/>
          <w:szCs w:val="21"/>
        </w:rPr>
        <w:t xml:space="preserve">Figure </w:t>
      </w:r>
      <w:bookmarkEnd w:id="166"/>
      <w:r w:rsidR="000F4934" w:rsidRPr="001E3010">
        <w:rPr>
          <w:rFonts w:cs="Times New Roman"/>
          <w:sz w:val="21"/>
          <w:szCs w:val="21"/>
        </w:rPr>
        <w:t xml:space="preserve">3 </w:t>
      </w:r>
      <w:r w:rsidRPr="001E3010">
        <w:rPr>
          <w:rFonts w:cs="Times New Roman"/>
          <w:sz w:val="21"/>
          <w:szCs w:val="21"/>
        </w:rPr>
        <w:t>Schematic diagram of the fuel cell system</w:t>
      </w:r>
      <w:r w:rsidR="00153A51" w:rsidRPr="001E3010">
        <w:rPr>
          <w:rFonts w:cs="Times New Roman"/>
          <w:sz w:val="21"/>
          <w:szCs w:val="21"/>
        </w:rPr>
        <w:t>.</w:t>
      </w:r>
    </w:p>
    <w:p w14:paraId="349ED947" w14:textId="14DCB740" w:rsidR="00866663" w:rsidRPr="00675A23" w:rsidRDefault="005D20B7" w:rsidP="00675A23">
      <w:pPr>
        <w:pStyle w:val="2"/>
        <w:numPr>
          <w:ilvl w:val="0"/>
          <w:numId w:val="0"/>
        </w:numPr>
        <w:spacing w:beforeLines="0" w:before="0" w:afterLines="0" w:after="0" w:line="300" w:lineRule="auto"/>
        <w:rPr>
          <w:i/>
          <w:iCs w:val="0"/>
          <w:sz w:val="24"/>
          <w:szCs w:val="24"/>
        </w:rPr>
      </w:pPr>
      <w:r w:rsidRPr="00675A23">
        <w:rPr>
          <w:i/>
          <w:iCs w:val="0"/>
          <w:sz w:val="24"/>
          <w:szCs w:val="24"/>
        </w:rPr>
        <w:t xml:space="preserve">4.2 </w:t>
      </w:r>
      <w:r w:rsidR="00A456E3" w:rsidRPr="00675A23">
        <w:rPr>
          <w:i/>
          <w:iCs w:val="0"/>
          <w:sz w:val="24"/>
          <w:szCs w:val="24"/>
        </w:rPr>
        <w:t>Test protocol</w:t>
      </w:r>
    </w:p>
    <w:p w14:paraId="10BCA54A" w14:textId="3521EB42" w:rsidR="00D265F9" w:rsidRPr="00675A23" w:rsidRDefault="00A456E3" w:rsidP="00675A23">
      <w:pPr>
        <w:pStyle w:val="a0"/>
        <w:ind w:firstLine="238"/>
        <w:rPr>
          <w:sz w:val="24"/>
          <w:szCs w:val="24"/>
        </w:rPr>
      </w:pPr>
      <w:r w:rsidRPr="00675A23">
        <w:rPr>
          <w:sz w:val="24"/>
          <w:szCs w:val="24"/>
        </w:rPr>
        <w:t>The purpose of th</w:t>
      </w:r>
      <w:r w:rsidR="00675A23">
        <w:rPr>
          <w:sz w:val="24"/>
          <w:szCs w:val="24"/>
        </w:rPr>
        <w:t>e</w:t>
      </w:r>
      <w:r w:rsidRPr="00675A23">
        <w:rPr>
          <w:sz w:val="24"/>
          <w:szCs w:val="24"/>
        </w:rPr>
        <w:t xml:space="preserve"> experiment </w:t>
      </w:r>
      <w:r w:rsidR="008F3F4B" w:rsidRPr="00675A23">
        <w:rPr>
          <w:sz w:val="24"/>
          <w:szCs w:val="24"/>
        </w:rPr>
        <w:t>was</w:t>
      </w:r>
      <w:r w:rsidRPr="00675A23">
        <w:rPr>
          <w:sz w:val="24"/>
          <w:szCs w:val="24"/>
        </w:rPr>
        <w:t xml:space="preserve"> to optimize and validate the PEMFC lumped parameter model</w:t>
      </w:r>
      <w:r w:rsidR="00675A23">
        <w:rPr>
          <w:rFonts w:hint="eastAsia"/>
          <w:sz w:val="24"/>
          <w:szCs w:val="24"/>
        </w:rPr>
        <w:t>.</w:t>
      </w:r>
      <w:r w:rsidR="00675A23">
        <w:rPr>
          <w:sz w:val="24"/>
          <w:szCs w:val="24"/>
        </w:rPr>
        <w:t xml:space="preserve"> Meanwhile,</w:t>
      </w:r>
      <w:r w:rsidRPr="00675A23">
        <w:rPr>
          <w:sz w:val="24"/>
          <w:szCs w:val="24"/>
        </w:rPr>
        <w:t xml:space="preserve"> the initial state and noise parameters for the state observer</w:t>
      </w:r>
      <w:r w:rsidR="00675A23">
        <w:rPr>
          <w:sz w:val="24"/>
          <w:szCs w:val="24"/>
        </w:rPr>
        <w:t xml:space="preserve"> </w:t>
      </w:r>
      <w:r w:rsidR="00675A23">
        <w:rPr>
          <w:sz w:val="24"/>
          <w:szCs w:val="24"/>
        </w:rPr>
        <w:lastRenderedPageBreak/>
        <w:t xml:space="preserve">were </w:t>
      </w:r>
      <w:r w:rsidR="00675A23" w:rsidRPr="00675A23">
        <w:rPr>
          <w:sz w:val="24"/>
          <w:szCs w:val="24"/>
        </w:rPr>
        <w:t>obtain</w:t>
      </w:r>
      <w:r w:rsidR="00675A23">
        <w:rPr>
          <w:sz w:val="24"/>
          <w:szCs w:val="24"/>
        </w:rPr>
        <w:t>ed</w:t>
      </w:r>
      <w:r w:rsidRPr="00675A23">
        <w:rPr>
          <w:sz w:val="24"/>
          <w:szCs w:val="24"/>
        </w:rPr>
        <w:t>. Parameters with great influence on the internal water content of PEMFC should be selected as independent variables in the experiment, including the following</w:t>
      </w:r>
      <w:r w:rsidR="00B15DF5" w:rsidRPr="00675A23">
        <w:rPr>
          <w:sz w:val="24"/>
          <w:szCs w:val="24"/>
        </w:rPr>
        <w:t>:</w:t>
      </w:r>
    </w:p>
    <w:p w14:paraId="377B354D" w14:textId="20F682D2" w:rsidR="00B15DF5" w:rsidRPr="00675A23" w:rsidRDefault="00B15DF5" w:rsidP="00675A23">
      <w:pPr>
        <w:pStyle w:val="a0"/>
        <w:numPr>
          <w:ilvl w:val="0"/>
          <w:numId w:val="1"/>
        </w:numPr>
        <w:rPr>
          <w:sz w:val="24"/>
          <w:szCs w:val="24"/>
        </w:rPr>
      </w:pPr>
      <w:r w:rsidRPr="00675A23">
        <w:rPr>
          <w:sz w:val="24"/>
          <w:szCs w:val="24"/>
        </w:rPr>
        <w:t>Air flow: the higher the air flow, the more water is discharged.</w:t>
      </w:r>
    </w:p>
    <w:p w14:paraId="4B237C2F" w14:textId="6EF2F9FB" w:rsidR="00B15DF5" w:rsidRPr="00675A23" w:rsidRDefault="00B15DF5" w:rsidP="00675A23">
      <w:pPr>
        <w:pStyle w:val="a0"/>
        <w:numPr>
          <w:ilvl w:val="0"/>
          <w:numId w:val="1"/>
        </w:numPr>
        <w:rPr>
          <w:sz w:val="24"/>
          <w:szCs w:val="24"/>
        </w:rPr>
      </w:pPr>
      <w:r w:rsidRPr="00675A23">
        <w:rPr>
          <w:sz w:val="24"/>
          <w:szCs w:val="24"/>
        </w:rPr>
        <w:t>Load current: the higher the load current, the more water is generated.</w:t>
      </w:r>
    </w:p>
    <w:p w14:paraId="03186EF1" w14:textId="4E026238" w:rsidR="00B15DF5" w:rsidRPr="00675A23" w:rsidRDefault="00B15DF5" w:rsidP="00675A23">
      <w:pPr>
        <w:pStyle w:val="a0"/>
        <w:numPr>
          <w:ilvl w:val="0"/>
          <w:numId w:val="1"/>
        </w:numPr>
        <w:rPr>
          <w:sz w:val="24"/>
          <w:szCs w:val="24"/>
        </w:rPr>
      </w:pPr>
      <w:r w:rsidRPr="00675A23">
        <w:rPr>
          <w:sz w:val="24"/>
          <w:szCs w:val="24"/>
        </w:rPr>
        <w:t xml:space="preserve">Stack temperature: the higher the stack temperature, the higher the saturated </w:t>
      </w:r>
      <w:r w:rsidR="00F90594" w:rsidRPr="00675A23">
        <w:rPr>
          <w:sz w:val="24"/>
          <w:szCs w:val="24"/>
        </w:rPr>
        <w:t>vapor</w:t>
      </w:r>
      <w:r w:rsidRPr="00675A23">
        <w:rPr>
          <w:sz w:val="24"/>
          <w:szCs w:val="24"/>
        </w:rPr>
        <w:t xml:space="preserve"> pressure, </w:t>
      </w:r>
      <w:r w:rsidR="00A456E3" w:rsidRPr="00675A23">
        <w:rPr>
          <w:sz w:val="24"/>
          <w:szCs w:val="24"/>
        </w:rPr>
        <w:t>leading to more</w:t>
      </w:r>
      <w:r w:rsidRPr="00675A23">
        <w:rPr>
          <w:sz w:val="24"/>
          <w:szCs w:val="24"/>
        </w:rPr>
        <w:t xml:space="preserve"> </w:t>
      </w:r>
      <w:r w:rsidR="00F90594" w:rsidRPr="00675A23">
        <w:rPr>
          <w:sz w:val="24"/>
          <w:szCs w:val="24"/>
        </w:rPr>
        <w:t>vapor</w:t>
      </w:r>
      <w:r w:rsidR="00A456E3" w:rsidRPr="00675A23">
        <w:rPr>
          <w:sz w:val="24"/>
          <w:szCs w:val="24"/>
        </w:rPr>
        <w:t xml:space="preserve"> transformed from liquid water</w:t>
      </w:r>
      <w:r w:rsidRPr="00675A23">
        <w:rPr>
          <w:sz w:val="24"/>
          <w:szCs w:val="24"/>
        </w:rPr>
        <w:t>.</w:t>
      </w:r>
    </w:p>
    <w:p w14:paraId="0A364DA2" w14:textId="29911A0E" w:rsidR="0057646F" w:rsidRPr="00675A23" w:rsidRDefault="00B15DF5" w:rsidP="00675A23">
      <w:pPr>
        <w:pStyle w:val="a0"/>
        <w:ind w:firstLine="238"/>
        <w:rPr>
          <w:sz w:val="24"/>
          <w:szCs w:val="24"/>
        </w:rPr>
      </w:pPr>
      <w:r w:rsidRPr="00675A23">
        <w:rPr>
          <w:sz w:val="24"/>
          <w:szCs w:val="24"/>
        </w:rPr>
        <w:t xml:space="preserve">Since </w:t>
      </w:r>
      <w:r w:rsidR="00675A23">
        <w:rPr>
          <w:sz w:val="24"/>
          <w:szCs w:val="24"/>
        </w:rPr>
        <w:t xml:space="preserve">the </w:t>
      </w:r>
      <w:r w:rsidRPr="00675A23">
        <w:rPr>
          <w:sz w:val="24"/>
          <w:szCs w:val="24"/>
        </w:rPr>
        <w:t xml:space="preserve">temperature </w:t>
      </w:r>
      <w:r w:rsidR="004151A3" w:rsidRPr="00675A23">
        <w:rPr>
          <w:sz w:val="24"/>
          <w:szCs w:val="24"/>
        </w:rPr>
        <w:t>was</w:t>
      </w:r>
      <w:r w:rsidRPr="00675A23">
        <w:rPr>
          <w:sz w:val="24"/>
          <w:szCs w:val="24"/>
        </w:rPr>
        <w:t xml:space="preserve"> not considered in the model </w:t>
      </w:r>
      <w:r w:rsidR="00A456E3" w:rsidRPr="00675A23">
        <w:rPr>
          <w:sz w:val="24"/>
          <w:szCs w:val="24"/>
        </w:rPr>
        <w:t xml:space="preserve">in </w:t>
      </w:r>
      <w:r w:rsidRPr="00675A23">
        <w:rPr>
          <w:sz w:val="24"/>
          <w:szCs w:val="24"/>
        </w:rPr>
        <w:t xml:space="preserve">this study, air flow and load current </w:t>
      </w:r>
      <w:r w:rsidR="00BB44B6" w:rsidRPr="00675A23">
        <w:rPr>
          <w:sz w:val="24"/>
          <w:szCs w:val="24"/>
        </w:rPr>
        <w:t>were</w:t>
      </w:r>
      <w:r w:rsidR="00BA641C" w:rsidRPr="00675A23">
        <w:rPr>
          <w:sz w:val="24"/>
          <w:szCs w:val="24"/>
        </w:rPr>
        <w:t xml:space="preserve"> chosen </w:t>
      </w:r>
      <w:r w:rsidRPr="00675A23">
        <w:rPr>
          <w:sz w:val="24"/>
          <w:szCs w:val="24"/>
        </w:rPr>
        <w:t>as the operation conditions to be regulated.</w:t>
      </w:r>
    </w:p>
    <w:p w14:paraId="02D636CE" w14:textId="59F984EB" w:rsidR="00B15DF5" w:rsidRPr="00675A23" w:rsidRDefault="000D2782" w:rsidP="00675A23">
      <w:pPr>
        <w:pStyle w:val="a0"/>
        <w:ind w:firstLine="238"/>
        <w:rPr>
          <w:sz w:val="24"/>
          <w:szCs w:val="24"/>
        </w:rPr>
      </w:pPr>
      <w:r w:rsidRPr="00675A23">
        <w:rPr>
          <w:sz w:val="24"/>
          <w:szCs w:val="24"/>
        </w:rPr>
        <w:t>The</w:t>
      </w:r>
      <w:r w:rsidR="00A456E3" w:rsidRPr="00675A23">
        <w:rPr>
          <w:sz w:val="24"/>
          <w:szCs w:val="24"/>
        </w:rPr>
        <w:t xml:space="preserve"> experimental</w:t>
      </w:r>
      <w:r w:rsidRPr="00675A23">
        <w:rPr>
          <w:sz w:val="24"/>
          <w:szCs w:val="24"/>
        </w:rPr>
        <w:t xml:space="preserve"> </w:t>
      </w:r>
      <w:r w:rsidR="00A456E3" w:rsidRPr="00675A23">
        <w:rPr>
          <w:sz w:val="24"/>
          <w:szCs w:val="24"/>
        </w:rPr>
        <w:t>protocols</w:t>
      </w:r>
      <w:r w:rsidR="00A456E3" w:rsidRPr="00675A23" w:rsidDel="00A456E3">
        <w:rPr>
          <w:sz w:val="24"/>
          <w:szCs w:val="24"/>
        </w:rPr>
        <w:t xml:space="preserve"> </w:t>
      </w:r>
      <w:r w:rsidRPr="00675A23">
        <w:rPr>
          <w:sz w:val="24"/>
          <w:szCs w:val="24"/>
        </w:rPr>
        <w:t xml:space="preserve">are shown in </w:t>
      </w:r>
      <w:r w:rsidR="00675A23">
        <w:rPr>
          <w:sz w:val="24"/>
          <w:szCs w:val="24"/>
        </w:rPr>
        <w:t>Table 4.</w:t>
      </w:r>
    </w:p>
    <w:p w14:paraId="7AB117E0" w14:textId="3D6598FC" w:rsidR="006B4BDC" w:rsidRDefault="002B0808" w:rsidP="00675A23">
      <w:pPr>
        <w:pStyle w:val="aff8"/>
        <w:spacing w:line="300" w:lineRule="auto"/>
        <w:ind w:firstLine="0"/>
        <w:jc w:val="left"/>
        <w:rPr>
          <w:ins w:id="167" w:author="一语 仲" w:date="2024-04-17T21:42:00Z"/>
          <w:rFonts w:cs="Times New Roman"/>
          <w:sz w:val="21"/>
          <w:szCs w:val="21"/>
        </w:rPr>
      </w:pPr>
      <w:bookmarkStart w:id="168" w:name="_Ref139372465"/>
      <w:r w:rsidRPr="00675A23">
        <w:rPr>
          <w:rFonts w:cs="Times New Roman"/>
          <w:sz w:val="21"/>
          <w:szCs w:val="21"/>
        </w:rPr>
        <w:t xml:space="preserve">Table </w:t>
      </w:r>
      <w:bookmarkEnd w:id="168"/>
      <w:r w:rsidR="009164BF" w:rsidRPr="00675A23">
        <w:rPr>
          <w:rFonts w:cs="Times New Roman"/>
          <w:sz w:val="21"/>
          <w:szCs w:val="21"/>
        </w:rPr>
        <w:t xml:space="preserve">4 </w:t>
      </w:r>
      <w:r w:rsidR="006B4BDC" w:rsidRPr="00675A23">
        <w:rPr>
          <w:rFonts w:cs="Times New Roman"/>
          <w:sz w:val="21"/>
          <w:szCs w:val="21"/>
        </w:rPr>
        <w:t>Operati</w:t>
      </w:r>
      <w:r w:rsidR="003853DE" w:rsidRPr="00675A23">
        <w:rPr>
          <w:rFonts w:cs="Times New Roman"/>
          <w:sz w:val="21"/>
          <w:szCs w:val="21"/>
        </w:rPr>
        <w:t>ng</w:t>
      </w:r>
      <w:r w:rsidR="006B4BDC" w:rsidRPr="00675A23">
        <w:rPr>
          <w:rFonts w:cs="Times New Roman"/>
          <w:sz w:val="21"/>
          <w:szCs w:val="21"/>
        </w:rPr>
        <w:t xml:space="preserve"> </w:t>
      </w:r>
      <w:r w:rsidR="00D843BE" w:rsidRPr="00675A23">
        <w:rPr>
          <w:rFonts w:cs="Times New Roman"/>
          <w:sz w:val="21"/>
          <w:szCs w:val="21"/>
        </w:rPr>
        <w:t>c</w:t>
      </w:r>
      <w:r w:rsidR="006B4BDC" w:rsidRPr="00675A23">
        <w:rPr>
          <w:rFonts w:cs="Times New Roman"/>
          <w:sz w:val="21"/>
          <w:szCs w:val="21"/>
        </w:rPr>
        <w:t>ondition</w:t>
      </w:r>
      <w:r w:rsidR="00625E0A" w:rsidRPr="00675A23">
        <w:rPr>
          <w:rFonts w:cs="Times New Roman"/>
          <w:sz w:val="21"/>
          <w:szCs w:val="21"/>
        </w:rPr>
        <w:t xml:space="preserve"> in validation test</w:t>
      </w:r>
      <w:r w:rsidR="00153A51" w:rsidRPr="00675A23">
        <w:rPr>
          <w:rFonts w:cs="Times New Roman"/>
          <w:sz w:val="21"/>
          <w:szCs w:val="21"/>
        </w:rPr>
        <w:t>.</w:t>
      </w:r>
    </w:p>
    <w:p w14:paraId="60D94F50" w14:textId="447BFF14" w:rsidR="00207F74" w:rsidRPr="00675A23" w:rsidRDefault="00207F74" w:rsidP="00675A23">
      <w:pPr>
        <w:pStyle w:val="aff8"/>
        <w:spacing w:line="300" w:lineRule="auto"/>
        <w:ind w:firstLine="0"/>
        <w:jc w:val="left"/>
        <w:rPr>
          <w:rFonts w:cs="Times New Roman"/>
          <w:sz w:val="21"/>
          <w:szCs w:val="21"/>
        </w:rPr>
      </w:pPr>
      <w:ins w:id="169" w:author="一语 仲" w:date="2024-04-17T21:42:00Z">
        <w:r w:rsidRPr="00862682">
          <w:rPr>
            <w:rFonts w:cs="Times New Roman" w:hint="eastAsia"/>
            <w:sz w:val="21"/>
            <w:szCs w:val="21"/>
            <w:highlight w:val="yellow"/>
          </w:rPr>
          <w:t>调整表格栏宽度</w:t>
        </w:r>
      </w:ins>
    </w:p>
    <w:tbl>
      <w:tblPr>
        <w:tblW w:w="0" w:type="auto"/>
        <w:jc w:val="center"/>
        <w:tblLook w:val="04A0" w:firstRow="1" w:lastRow="0" w:firstColumn="1" w:lastColumn="0" w:noHBand="0" w:noVBand="1"/>
      </w:tblPr>
      <w:tblGrid>
        <w:gridCol w:w="1985"/>
        <w:gridCol w:w="142"/>
        <w:gridCol w:w="1842"/>
        <w:gridCol w:w="2268"/>
        <w:gridCol w:w="2411"/>
      </w:tblGrid>
      <w:tr w:rsidR="006B4BDC" w:rsidRPr="00675A23" w14:paraId="1AAC5CC7" w14:textId="77777777" w:rsidTr="000D06A3">
        <w:trPr>
          <w:jc w:val="center"/>
        </w:trPr>
        <w:tc>
          <w:tcPr>
            <w:tcW w:w="1985" w:type="dxa"/>
            <w:tcBorders>
              <w:top w:val="single" w:sz="18" w:space="0" w:color="auto"/>
              <w:bottom w:val="single" w:sz="8" w:space="0" w:color="auto"/>
            </w:tcBorders>
          </w:tcPr>
          <w:p w14:paraId="76EDE78E" w14:textId="4388691C" w:rsidR="006B4BDC" w:rsidRPr="007A68CA" w:rsidRDefault="00D62013" w:rsidP="00A82C2E">
            <w:pPr>
              <w:pStyle w:val="afff5"/>
              <w:rPr>
                <w:rFonts w:cs="Times New Roman"/>
                <w:b/>
                <w:bCs w:val="0"/>
                <w:szCs w:val="21"/>
              </w:rPr>
            </w:pPr>
            <w:r w:rsidRPr="007A68CA">
              <w:rPr>
                <w:rFonts w:cs="Times New Roman"/>
                <w:b/>
                <w:bCs w:val="0"/>
                <w:szCs w:val="21"/>
              </w:rPr>
              <w:t>C</w:t>
            </w:r>
            <w:r w:rsidRPr="007A68CA">
              <w:rPr>
                <w:rFonts w:cs="Times New Roman" w:hint="eastAsia"/>
                <w:b/>
                <w:bCs w:val="0"/>
                <w:szCs w:val="21"/>
              </w:rPr>
              <w:t>ase</w:t>
            </w:r>
          </w:p>
        </w:tc>
        <w:tc>
          <w:tcPr>
            <w:tcW w:w="1984" w:type="dxa"/>
            <w:gridSpan w:val="2"/>
            <w:tcBorders>
              <w:top w:val="single" w:sz="18" w:space="0" w:color="auto"/>
              <w:bottom w:val="single" w:sz="8" w:space="0" w:color="auto"/>
            </w:tcBorders>
          </w:tcPr>
          <w:p w14:paraId="1FD9241B" w14:textId="57E5F327" w:rsidR="006B4BDC" w:rsidRPr="007A68CA" w:rsidRDefault="006C3CF4" w:rsidP="00A82C2E">
            <w:pPr>
              <w:pStyle w:val="afff5"/>
              <w:rPr>
                <w:rFonts w:cs="Times New Roman"/>
                <w:b/>
                <w:bCs w:val="0"/>
                <w:szCs w:val="21"/>
              </w:rPr>
            </w:pPr>
            <w:ins w:id="170" w:author="一语 仲" w:date="2024-04-17T21:42:00Z">
              <w:r>
                <w:rPr>
                  <w:rFonts w:cs="Times New Roman" w:hint="eastAsia"/>
                  <w:b/>
                  <w:bCs w:val="0"/>
                  <w:szCs w:val="21"/>
                  <w:highlight w:val="yellow"/>
                </w:rPr>
                <w:t xml:space="preserve">Air </w:t>
              </w:r>
            </w:ins>
            <w:r w:rsidR="003E273C" w:rsidRPr="00C871CE">
              <w:rPr>
                <w:rFonts w:cs="Times New Roman" w:hint="eastAsia"/>
                <w:b/>
                <w:bCs w:val="0"/>
                <w:szCs w:val="21"/>
                <w:highlight w:val="yellow"/>
              </w:rPr>
              <w:t>Compressor</w:t>
            </w:r>
            <w:r w:rsidR="006B4BDC" w:rsidRPr="007A68CA">
              <w:rPr>
                <w:rFonts w:cs="Times New Roman"/>
                <w:b/>
                <w:bCs w:val="0"/>
                <w:szCs w:val="21"/>
              </w:rPr>
              <w:t xml:space="preserve"> Speed (rpm)</w:t>
            </w:r>
          </w:p>
        </w:tc>
        <w:tc>
          <w:tcPr>
            <w:tcW w:w="2268" w:type="dxa"/>
            <w:tcBorders>
              <w:top w:val="single" w:sz="18" w:space="0" w:color="auto"/>
              <w:bottom w:val="single" w:sz="8" w:space="0" w:color="auto"/>
            </w:tcBorders>
          </w:tcPr>
          <w:p w14:paraId="114EF822" w14:textId="5311EA8C" w:rsidR="006B4BDC" w:rsidRPr="007A68CA" w:rsidRDefault="006B4BDC" w:rsidP="00A82C2E">
            <w:pPr>
              <w:pStyle w:val="afff5"/>
              <w:rPr>
                <w:rFonts w:cs="Times New Roman"/>
                <w:b/>
                <w:bCs w:val="0"/>
                <w:szCs w:val="21"/>
              </w:rPr>
            </w:pPr>
            <w:r w:rsidRPr="007A68CA">
              <w:rPr>
                <w:rFonts w:cs="Times New Roman"/>
                <w:b/>
                <w:bCs w:val="0"/>
                <w:szCs w:val="21"/>
              </w:rPr>
              <w:t>Load Current (A)</w:t>
            </w:r>
          </w:p>
        </w:tc>
        <w:tc>
          <w:tcPr>
            <w:tcW w:w="2411" w:type="dxa"/>
            <w:tcBorders>
              <w:top w:val="single" w:sz="18" w:space="0" w:color="auto"/>
              <w:bottom w:val="single" w:sz="8" w:space="0" w:color="auto"/>
            </w:tcBorders>
          </w:tcPr>
          <w:p w14:paraId="684ADA7A" w14:textId="7BD459B0" w:rsidR="006B4BDC" w:rsidRPr="007A68CA" w:rsidRDefault="006B4BDC" w:rsidP="00A82C2E">
            <w:pPr>
              <w:pStyle w:val="afff5"/>
              <w:rPr>
                <w:rFonts w:cs="Times New Roman"/>
                <w:b/>
                <w:bCs w:val="0"/>
                <w:szCs w:val="21"/>
              </w:rPr>
            </w:pPr>
            <w:r w:rsidRPr="007A68CA">
              <w:rPr>
                <w:rFonts w:cs="Times New Roman"/>
                <w:b/>
                <w:bCs w:val="0"/>
                <w:szCs w:val="21"/>
              </w:rPr>
              <w:t>Stack Temperature (K)</w:t>
            </w:r>
          </w:p>
        </w:tc>
      </w:tr>
      <w:tr w:rsidR="006B4BDC" w:rsidRPr="00675A23" w14:paraId="28C2429B" w14:textId="77777777" w:rsidTr="00D62013">
        <w:trPr>
          <w:jc w:val="center"/>
        </w:trPr>
        <w:tc>
          <w:tcPr>
            <w:tcW w:w="2127" w:type="dxa"/>
            <w:gridSpan w:val="2"/>
            <w:tcBorders>
              <w:top w:val="nil"/>
              <w:bottom w:val="nil"/>
            </w:tcBorders>
          </w:tcPr>
          <w:p w14:paraId="61700BB1" w14:textId="5AC966AC" w:rsidR="006B4BDC" w:rsidRPr="007A68CA" w:rsidRDefault="006B4BDC" w:rsidP="00A82C2E">
            <w:pPr>
              <w:pStyle w:val="afff5"/>
              <w:rPr>
                <w:rFonts w:cs="Times New Roman"/>
                <w:b/>
                <w:bCs w:val="0"/>
                <w:szCs w:val="21"/>
              </w:rPr>
            </w:pPr>
            <w:r w:rsidRPr="007A68CA">
              <w:rPr>
                <w:rFonts w:cs="Times New Roman"/>
                <w:b/>
                <w:bCs w:val="0"/>
                <w:szCs w:val="21"/>
              </w:rPr>
              <w:t>Experiment 1</w:t>
            </w:r>
          </w:p>
        </w:tc>
        <w:tc>
          <w:tcPr>
            <w:tcW w:w="1842" w:type="dxa"/>
            <w:tcBorders>
              <w:top w:val="nil"/>
              <w:bottom w:val="nil"/>
            </w:tcBorders>
          </w:tcPr>
          <w:p w14:paraId="227D777E" w14:textId="46A9A4E0" w:rsidR="006B4BDC" w:rsidRPr="00675A23" w:rsidRDefault="006B4BDC" w:rsidP="00A82C2E">
            <w:pPr>
              <w:pStyle w:val="afff5"/>
              <w:rPr>
                <w:rFonts w:cs="Times New Roman"/>
                <w:szCs w:val="21"/>
              </w:rPr>
            </w:pPr>
            <w:r w:rsidRPr="00675A23">
              <w:rPr>
                <w:rFonts w:cs="Times New Roman"/>
                <w:szCs w:val="21"/>
              </w:rPr>
              <w:t>35000→50000</w:t>
            </w:r>
          </w:p>
        </w:tc>
        <w:tc>
          <w:tcPr>
            <w:tcW w:w="2268" w:type="dxa"/>
            <w:tcBorders>
              <w:top w:val="nil"/>
              <w:bottom w:val="nil"/>
            </w:tcBorders>
          </w:tcPr>
          <w:p w14:paraId="02901A2A" w14:textId="48FE575E" w:rsidR="006B4BDC" w:rsidRPr="00675A23" w:rsidRDefault="006B4BDC" w:rsidP="00A82C2E">
            <w:pPr>
              <w:pStyle w:val="afff5"/>
              <w:rPr>
                <w:rFonts w:cs="Times New Roman"/>
                <w:szCs w:val="21"/>
              </w:rPr>
            </w:pPr>
            <w:r w:rsidRPr="00675A23">
              <w:rPr>
                <w:rFonts w:cs="Times New Roman"/>
                <w:szCs w:val="21"/>
              </w:rPr>
              <w:t>60→300</w:t>
            </w:r>
          </w:p>
        </w:tc>
        <w:tc>
          <w:tcPr>
            <w:tcW w:w="2411" w:type="dxa"/>
            <w:tcBorders>
              <w:top w:val="nil"/>
              <w:bottom w:val="nil"/>
            </w:tcBorders>
          </w:tcPr>
          <w:p w14:paraId="425DEFB8" w14:textId="26CC39D1" w:rsidR="006B4BDC" w:rsidRPr="00675A23" w:rsidRDefault="006B4BDC" w:rsidP="00A82C2E">
            <w:pPr>
              <w:pStyle w:val="afff5"/>
              <w:rPr>
                <w:rFonts w:eastAsia="黑体" w:cs="Times New Roman"/>
                <w:szCs w:val="21"/>
              </w:rPr>
            </w:pPr>
            <w:r w:rsidRPr="00675A23">
              <w:rPr>
                <w:rFonts w:eastAsia="黑体" w:cs="Times New Roman"/>
                <w:szCs w:val="21"/>
              </w:rPr>
              <w:t>338.15</w:t>
            </w:r>
          </w:p>
        </w:tc>
      </w:tr>
      <w:tr w:rsidR="006B4BDC" w:rsidRPr="00675A23" w14:paraId="0BF09B0C" w14:textId="77777777" w:rsidTr="00D62013">
        <w:trPr>
          <w:jc w:val="center"/>
        </w:trPr>
        <w:tc>
          <w:tcPr>
            <w:tcW w:w="2127" w:type="dxa"/>
            <w:gridSpan w:val="2"/>
            <w:tcBorders>
              <w:top w:val="nil"/>
              <w:bottom w:val="nil"/>
            </w:tcBorders>
          </w:tcPr>
          <w:p w14:paraId="797B1713" w14:textId="1584BD92" w:rsidR="006B4BDC" w:rsidRPr="007A68CA" w:rsidRDefault="006B4BDC" w:rsidP="00A82C2E">
            <w:pPr>
              <w:pStyle w:val="afff5"/>
              <w:rPr>
                <w:rFonts w:cs="Times New Roman"/>
                <w:b/>
                <w:bCs w:val="0"/>
                <w:szCs w:val="21"/>
              </w:rPr>
            </w:pPr>
            <w:r w:rsidRPr="007A68CA">
              <w:rPr>
                <w:rFonts w:cs="Times New Roman"/>
                <w:b/>
                <w:bCs w:val="0"/>
                <w:szCs w:val="21"/>
              </w:rPr>
              <w:t>Experiment 2</w:t>
            </w:r>
          </w:p>
        </w:tc>
        <w:tc>
          <w:tcPr>
            <w:tcW w:w="1842" w:type="dxa"/>
            <w:tcBorders>
              <w:top w:val="nil"/>
              <w:bottom w:val="nil"/>
            </w:tcBorders>
          </w:tcPr>
          <w:p w14:paraId="02313828" w14:textId="1AB77371" w:rsidR="006B4BDC" w:rsidRPr="00675A23" w:rsidRDefault="006B4BDC" w:rsidP="00A82C2E">
            <w:pPr>
              <w:pStyle w:val="afff5"/>
              <w:rPr>
                <w:rFonts w:cs="Times New Roman"/>
                <w:szCs w:val="21"/>
              </w:rPr>
            </w:pPr>
            <w:r w:rsidRPr="00675A23">
              <w:rPr>
                <w:rFonts w:cs="Times New Roman"/>
                <w:szCs w:val="21"/>
              </w:rPr>
              <w:t>35000→60000</w:t>
            </w:r>
          </w:p>
        </w:tc>
        <w:tc>
          <w:tcPr>
            <w:tcW w:w="2268" w:type="dxa"/>
            <w:tcBorders>
              <w:top w:val="nil"/>
              <w:bottom w:val="nil"/>
            </w:tcBorders>
          </w:tcPr>
          <w:p w14:paraId="4494FBB8" w14:textId="2A8E7FD5" w:rsidR="006B4BDC" w:rsidRPr="00675A23" w:rsidRDefault="006B4BDC" w:rsidP="00A82C2E">
            <w:pPr>
              <w:pStyle w:val="afff5"/>
              <w:rPr>
                <w:rFonts w:eastAsia="黑体" w:cs="Times New Roman"/>
                <w:szCs w:val="21"/>
              </w:rPr>
            </w:pPr>
            <w:r w:rsidRPr="00675A23">
              <w:rPr>
                <w:rFonts w:cs="Times New Roman"/>
                <w:szCs w:val="21"/>
              </w:rPr>
              <w:t>60→300</w:t>
            </w:r>
          </w:p>
        </w:tc>
        <w:tc>
          <w:tcPr>
            <w:tcW w:w="2411" w:type="dxa"/>
            <w:tcBorders>
              <w:top w:val="nil"/>
              <w:bottom w:val="nil"/>
            </w:tcBorders>
          </w:tcPr>
          <w:p w14:paraId="3543FA93" w14:textId="439B6301" w:rsidR="006B4BDC" w:rsidRPr="00675A23" w:rsidRDefault="006B4BDC" w:rsidP="00A82C2E">
            <w:pPr>
              <w:pStyle w:val="afff5"/>
              <w:rPr>
                <w:rFonts w:cs="Times New Roman"/>
                <w:szCs w:val="21"/>
              </w:rPr>
            </w:pPr>
            <w:r w:rsidRPr="00675A23">
              <w:rPr>
                <w:rFonts w:eastAsia="黑体" w:cs="Times New Roman"/>
                <w:szCs w:val="21"/>
              </w:rPr>
              <w:t>338.15</w:t>
            </w:r>
          </w:p>
        </w:tc>
      </w:tr>
      <w:tr w:rsidR="006B4BDC" w:rsidRPr="00675A23" w14:paraId="26490861" w14:textId="77777777" w:rsidTr="000D06A3">
        <w:trPr>
          <w:jc w:val="center"/>
        </w:trPr>
        <w:tc>
          <w:tcPr>
            <w:tcW w:w="2127" w:type="dxa"/>
            <w:gridSpan w:val="2"/>
            <w:tcBorders>
              <w:top w:val="nil"/>
              <w:bottom w:val="single" w:sz="18" w:space="0" w:color="auto"/>
            </w:tcBorders>
          </w:tcPr>
          <w:p w14:paraId="2878C3F9" w14:textId="013019B5" w:rsidR="006B4BDC" w:rsidRPr="007A68CA" w:rsidRDefault="006B4BDC" w:rsidP="00A82C2E">
            <w:pPr>
              <w:pStyle w:val="afff5"/>
              <w:rPr>
                <w:rFonts w:cs="Times New Roman"/>
                <w:b/>
                <w:bCs w:val="0"/>
                <w:szCs w:val="21"/>
              </w:rPr>
            </w:pPr>
            <w:r w:rsidRPr="007A68CA">
              <w:rPr>
                <w:rFonts w:cs="Times New Roman"/>
                <w:b/>
                <w:bCs w:val="0"/>
                <w:szCs w:val="21"/>
              </w:rPr>
              <w:t>Experiment 3</w:t>
            </w:r>
          </w:p>
        </w:tc>
        <w:tc>
          <w:tcPr>
            <w:tcW w:w="1842" w:type="dxa"/>
            <w:tcBorders>
              <w:top w:val="nil"/>
              <w:bottom w:val="single" w:sz="18" w:space="0" w:color="auto"/>
            </w:tcBorders>
          </w:tcPr>
          <w:p w14:paraId="3C02EC2B" w14:textId="14063904" w:rsidR="006B4BDC" w:rsidRPr="00675A23" w:rsidRDefault="006B4BDC" w:rsidP="00A82C2E">
            <w:pPr>
              <w:pStyle w:val="afff5"/>
              <w:rPr>
                <w:rFonts w:cs="Times New Roman"/>
                <w:szCs w:val="21"/>
              </w:rPr>
            </w:pPr>
            <w:r w:rsidRPr="00675A23">
              <w:rPr>
                <w:rFonts w:cs="Times New Roman"/>
                <w:szCs w:val="21"/>
              </w:rPr>
              <w:t>35000→70000</w:t>
            </w:r>
          </w:p>
        </w:tc>
        <w:tc>
          <w:tcPr>
            <w:tcW w:w="2268" w:type="dxa"/>
            <w:tcBorders>
              <w:top w:val="nil"/>
              <w:bottom w:val="single" w:sz="18" w:space="0" w:color="auto"/>
            </w:tcBorders>
          </w:tcPr>
          <w:p w14:paraId="13F85C51" w14:textId="37CAD82F" w:rsidR="006B4BDC" w:rsidRPr="00675A23" w:rsidRDefault="006B4BDC" w:rsidP="00A82C2E">
            <w:pPr>
              <w:pStyle w:val="afff5"/>
              <w:rPr>
                <w:rFonts w:eastAsia="黑体" w:cs="Times New Roman"/>
                <w:szCs w:val="21"/>
              </w:rPr>
            </w:pPr>
            <w:r w:rsidRPr="00675A23">
              <w:rPr>
                <w:rFonts w:cs="Times New Roman"/>
                <w:szCs w:val="21"/>
              </w:rPr>
              <w:t>60→300</w:t>
            </w:r>
          </w:p>
        </w:tc>
        <w:tc>
          <w:tcPr>
            <w:tcW w:w="2411" w:type="dxa"/>
            <w:tcBorders>
              <w:top w:val="nil"/>
              <w:bottom w:val="single" w:sz="18" w:space="0" w:color="auto"/>
            </w:tcBorders>
          </w:tcPr>
          <w:p w14:paraId="572AF6C0" w14:textId="06D41858" w:rsidR="006B4BDC" w:rsidRPr="00675A23" w:rsidRDefault="006B4BDC" w:rsidP="00A82C2E">
            <w:pPr>
              <w:pStyle w:val="afff5"/>
              <w:rPr>
                <w:rFonts w:cs="Times New Roman"/>
                <w:szCs w:val="21"/>
              </w:rPr>
            </w:pPr>
            <w:r w:rsidRPr="00675A23">
              <w:rPr>
                <w:rFonts w:eastAsia="黑体" w:cs="Times New Roman"/>
                <w:szCs w:val="21"/>
              </w:rPr>
              <w:t>338.15</w:t>
            </w:r>
          </w:p>
        </w:tc>
      </w:tr>
    </w:tbl>
    <w:p w14:paraId="16986893" w14:textId="1C745ED4" w:rsidR="00724823" w:rsidRPr="00E07D82" w:rsidRDefault="00A32273" w:rsidP="00675A23">
      <w:pPr>
        <w:pStyle w:val="a0"/>
        <w:rPr>
          <w:sz w:val="24"/>
          <w:szCs w:val="24"/>
        </w:rPr>
      </w:pPr>
      <w:r>
        <w:rPr>
          <w:sz w:val="24"/>
          <w:szCs w:val="24"/>
        </w:rPr>
        <w:t>To</w:t>
      </w:r>
      <w:r w:rsidR="006A2218" w:rsidRPr="00E07D82">
        <w:rPr>
          <w:sz w:val="24"/>
          <w:szCs w:val="24"/>
        </w:rPr>
        <w:t xml:space="preserve"> distinguish the </w:t>
      </w:r>
      <w:r>
        <w:rPr>
          <w:sz w:val="24"/>
          <w:szCs w:val="24"/>
        </w:rPr>
        <w:t>impact</w:t>
      </w:r>
      <w:r w:rsidR="006A2218" w:rsidRPr="00E07D82">
        <w:rPr>
          <w:sz w:val="24"/>
          <w:szCs w:val="24"/>
        </w:rPr>
        <w:t xml:space="preserve"> of air flow and load current, </w:t>
      </w:r>
      <w:r w:rsidR="00BA641C" w:rsidRPr="00E07D82">
        <w:rPr>
          <w:sz w:val="24"/>
          <w:szCs w:val="24"/>
        </w:rPr>
        <w:t xml:space="preserve">the speed of the air compressor </w:t>
      </w:r>
      <w:r w:rsidR="00A456E3" w:rsidRPr="00E07D82">
        <w:rPr>
          <w:rFonts w:hint="eastAsia"/>
          <w:sz w:val="24"/>
          <w:szCs w:val="24"/>
        </w:rPr>
        <w:t>was</w:t>
      </w:r>
      <w:r w:rsidR="00BA641C" w:rsidRPr="00E07D82">
        <w:rPr>
          <w:sz w:val="24"/>
          <w:szCs w:val="24"/>
        </w:rPr>
        <w:t xml:space="preserve"> increased </w:t>
      </w:r>
      <w:r>
        <w:rPr>
          <w:sz w:val="24"/>
          <w:szCs w:val="24"/>
        </w:rPr>
        <w:t>first</w:t>
      </w:r>
      <w:r w:rsidR="00BA641C" w:rsidRPr="00E07D82">
        <w:rPr>
          <w:sz w:val="24"/>
          <w:szCs w:val="24"/>
        </w:rPr>
        <w:t>, followed by the load current.</w:t>
      </w:r>
      <w:r w:rsidR="006A2218" w:rsidRPr="00E07D82">
        <w:rPr>
          <w:sz w:val="24"/>
          <w:szCs w:val="24"/>
        </w:rPr>
        <w:t xml:space="preserve"> </w:t>
      </w:r>
      <w:r w:rsidR="00866663" w:rsidRPr="00E07D82">
        <w:rPr>
          <w:sz w:val="24"/>
          <w:szCs w:val="24"/>
        </w:rPr>
        <w:t>In this process, the</w:t>
      </w:r>
      <w:r w:rsidR="006A2218" w:rsidRPr="00E07D82">
        <w:rPr>
          <w:sz w:val="24"/>
          <w:szCs w:val="24"/>
        </w:rPr>
        <w:t xml:space="preserve"> voltage, </w:t>
      </w:r>
      <w:r w:rsidR="00F73535" w:rsidRPr="00E07D82">
        <w:rPr>
          <w:sz w:val="24"/>
          <w:szCs w:val="24"/>
        </w:rPr>
        <w:t>HFR</w:t>
      </w:r>
      <w:r w:rsidR="006A2218" w:rsidRPr="00E07D82">
        <w:rPr>
          <w:sz w:val="24"/>
          <w:szCs w:val="24"/>
        </w:rPr>
        <w:t xml:space="preserve">, </w:t>
      </w:r>
      <w:r w:rsidR="00CF1C5D">
        <w:rPr>
          <w:sz w:val="24"/>
          <w:szCs w:val="24"/>
        </w:rPr>
        <w:t xml:space="preserve">and </w:t>
      </w:r>
      <w:r w:rsidR="006A2218" w:rsidRPr="00E07D82">
        <w:rPr>
          <w:sz w:val="24"/>
          <w:szCs w:val="24"/>
        </w:rPr>
        <w:t>water flow at the cathode</w:t>
      </w:r>
      <w:r w:rsidR="00F73535" w:rsidRPr="00E07D82">
        <w:rPr>
          <w:sz w:val="24"/>
          <w:szCs w:val="24"/>
        </w:rPr>
        <w:t>/</w:t>
      </w:r>
      <w:r w:rsidR="006A2218" w:rsidRPr="00E07D82">
        <w:rPr>
          <w:sz w:val="24"/>
          <w:szCs w:val="24"/>
        </w:rPr>
        <w:t xml:space="preserve">anode outlet </w:t>
      </w:r>
      <w:r w:rsidR="006E29FE" w:rsidRPr="00E07D82">
        <w:rPr>
          <w:sz w:val="24"/>
          <w:szCs w:val="24"/>
        </w:rPr>
        <w:t>were</w:t>
      </w:r>
      <w:r w:rsidR="006A2218" w:rsidRPr="00E07D82">
        <w:rPr>
          <w:sz w:val="24"/>
          <w:szCs w:val="24"/>
        </w:rPr>
        <w:t xml:space="preserve"> tested.</w:t>
      </w:r>
      <w:r w:rsidR="001E61EA" w:rsidRPr="00E07D82">
        <w:rPr>
          <w:sz w:val="24"/>
          <w:szCs w:val="24"/>
        </w:rPr>
        <w:t xml:space="preserve"> </w:t>
      </w:r>
      <w:r w:rsidR="00F73535" w:rsidRPr="00E07D82">
        <w:rPr>
          <w:sz w:val="24"/>
          <w:szCs w:val="24"/>
        </w:rPr>
        <w:t>T</w:t>
      </w:r>
      <w:r w:rsidR="009A2C3B" w:rsidRPr="00E07D82">
        <w:rPr>
          <w:sz w:val="24"/>
          <w:szCs w:val="24"/>
        </w:rPr>
        <w:t xml:space="preserve">he measured </w:t>
      </w:r>
      <w:r w:rsidR="00F73535" w:rsidRPr="00E07D82">
        <w:rPr>
          <w:rFonts w:hint="eastAsia"/>
          <w:sz w:val="24"/>
          <w:szCs w:val="24"/>
        </w:rPr>
        <w:t>results</w:t>
      </w:r>
      <w:r w:rsidR="009A2C3B" w:rsidRPr="00E07D82">
        <w:rPr>
          <w:sz w:val="24"/>
          <w:szCs w:val="24"/>
        </w:rPr>
        <w:t xml:space="preserve"> are </w:t>
      </w:r>
      <w:r w:rsidR="00EE6956" w:rsidRPr="00E07D82">
        <w:rPr>
          <w:sz w:val="24"/>
          <w:szCs w:val="24"/>
        </w:rPr>
        <w:t>presented</w:t>
      </w:r>
      <w:r w:rsidR="009A2C3B" w:rsidRPr="00E07D82">
        <w:rPr>
          <w:sz w:val="24"/>
          <w:szCs w:val="24"/>
        </w:rPr>
        <w:t xml:space="preserve"> in </w:t>
      </w:r>
      <w:r w:rsidR="00675A23">
        <w:rPr>
          <w:sz w:val="24"/>
          <w:szCs w:val="24"/>
        </w:rPr>
        <w:t xml:space="preserve">Figure </w:t>
      </w:r>
      <w:r w:rsidR="004C2E4A">
        <w:rPr>
          <w:sz w:val="24"/>
          <w:szCs w:val="24"/>
        </w:rPr>
        <w:t>4</w:t>
      </w:r>
      <w:r w:rsidR="009A2C3B" w:rsidRPr="00E07D82">
        <w:rPr>
          <w:sz w:val="24"/>
          <w:szCs w:val="24"/>
        </w:rPr>
        <w:t>.</w:t>
      </w:r>
    </w:p>
    <w:p w14:paraId="349488E4" w14:textId="6FB297DE" w:rsidR="001E61EA" w:rsidRPr="00C37E5F" w:rsidRDefault="007A68CA" w:rsidP="007841FF">
      <w:pPr>
        <w:pStyle w:val="aff8"/>
        <w:ind w:firstLine="0"/>
        <w:jc w:val="both"/>
        <w:rPr>
          <w:rFonts w:cs="Times New Roman"/>
        </w:rPr>
      </w:pPr>
      <w:r>
        <w:rPr>
          <w:rFonts w:cs="Times New Roman"/>
          <w:noProof/>
        </w:rPr>
        <w:drawing>
          <wp:inline distT="0" distB="0" distL="0" distR="0" wp14:anchorId="317907CD" wp14:editId="3FCBAF2A">
            <wp:extent cx="5580380" cy="2229485"/>
            <wp:effectExtent l="0" t="0" r="0" b="5715"/>
            <wp:docPr id="378129326" name="图片 4" descr="图表,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129326" name="图片 4" descr="图表, 图示&#10;&#10;描述已自动生成"/>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580380" cy="2229485"/>
                    </a:xfrm>
                    <a:prstGeom prst="rect">
                      <a:avLst/>
                    </a:prstGeom>
                  </pic:spPr>
                </pic:pic>
              </a:graphicData>
            </a:graphic>
          </wp:inline>
        </w:drawing>
      </w:r>
    </w:p>
    <w:p w14:paraId="1979494D" w14:textId="298AAA52" w:rsidR="009A2C3B" w:rsidRPr="00675A23" w:rsidRDefault="002B0808" w:rsidP="000D6EFA">
      <w:pPr>
        <w:pStyle w:val="aff8"/>
        <w:spacing w:before="200" w:after="240" w:line="200" w:lineRule="exact"/>
        <w:ind w:firstLine="0"/>
        <w:rPr>
          <w:rFonts w:cs="Times New Roman"/>
          <w:sz w:val="21"/>
          <w:szCs w:val="21"/>
        </w:rPr>
      </w:pPr>
      <w:bookmarkStart w:id="171" w:name="_Ref139372520"/>
      <w:bookmarkStart w:id="172" w:name="_Ref139443909"/>
      <w:bookmarkStart w:id="173" w:name="OLE_LINK86"/>
      <w:r w:rsidRPr="00675A23">
        <w:rPr>
          <w:rFonts w:cs="Times New Roman"/>
          <w:sz w:val="21"/>
          <w:szCs w:val="21"/>
        </w:rPr>
        <w:t xml:space="preserve">Figure </w:t>
      </w:r>
      <w:bookmarkEnd w:id="171"/>
      <w:r w:rsidR="004C2E4A">
        <w:rPr>
          <w:rFonts w:cs="Times New Roman"/>
          <w:sz w:val="21"/>
          <w:szCs w:val="21"/>
        </w:rPr>
        <w:t>4</w:t>
      </w:r>
      <w:r w:rsidR="001E01C1" w:rsidRPr="00675A23">
        <w:rPr>
          <w:rFonts w:cs="Times New Roman"/>
          <w:sz w:val="21"/>
          <w:szCs w:val="21"/>
        </w:rPr>
        <w:t xml:space="preserve"> Changes of operating parameters in different experiments</w:t>
      </w:r>
      <w:r w:rsidR="001C2EAE" w:rsidRPr="00675A23">
        <w:rPr>
          <w:rFonts w:cs="Times New Roman" w:hint="eastAsia"/>
          <w:sz w:val="21"/>
          <w:szCs w:val="21"/>
        </w:rPr>
        <w:t>.</w:t>
      </w:r>
      <w:r w:rsidR="001C2EAE" w:rsidRPr="00675A23">
        <w:rPr>
          <w:rFonts w:cs="Times New Roman"/>
          <w:sz w:val="21"/>
          <w:szCs w:val="21"/>
        </w:rPr>
        <w:t xml:space="preserve"> </w:t>
      </w:r>
      <w:r w:rsidR="009A2C3B" w:rsidRPr="00675A23">
        <w:rPr>
          <w:rFonts w:cs="Times New Roman"/>
          <w:sz w:val="21"/>
          <w:szCs w:val="21"/>
        </w:rPr>
        <w:t xml:space="preserve">(a) </w:t>
      </w:r>
      <w:r w:rsidR="004C2E4A">
        <w:rPr>
          <w:rFonts w:cs="Times New Roman"/>
          <w:sz w:val="21"/>
          <w:szCs w:val="21"/>
        </w:rPr>
        <w:t>A</w:t>
      </w:r>
      <w:r w:rsidR="009A2C3B" w:rsidRPr="00675A23">
        <w:rPr>
          <w:rFonts w:cs="Times New Roman"/>
          <w:sz w:val="21"/>
          <w:szCs w:val="21"/>
        </w:rPr>
        <w:t>ir flow</w:t>
      </w:r>
      <w:r w:rsidR="001E01C1" w:rsidRPr="00675A23">
        <w:rPr>
          <w:rFonts w:cs="Times New Roman"/>
          <w:sz w:val="21"/>
          <w:szCs w:val="21"/>
        </w:rPr>
        <w:t>,</w:t>
      </w:r>
      <w:r w:rsidR="009A2C3B" w:rsidRPr="00675A23">
        <w:rPr>
          <w:rFonts w:cs="Times New Roman"/>
          <w:sz w:val="21"/>
          <w:szCs w:val="21"/>
        </w:rPr>
        <w:t xml:space="preserve"> (b) </w:t>
      </w:r>
      <w:r w:rsidR="00394E38">
        <w:rPr>
          <w:rFonts w:cs="Times New Roman"/>
          <w:sz w:val="21"/>
          <w:szCs w:val="21"/>
        </w:rPr>
        <w:t>s</w:t>
      </w:r>
      <w:r w:rsidR="001E01C1" w:rsidRPr="00675A23">
        <w:rPr>
          <w:rFonts w:cs="Times New Roman"/>
          <w:sz w:val="21"/>
          <w:szCs w:val="21"/>
        </w:rPr>
        <w:t>tack current</w:t>
      </w:r>
      <w:r w:rsidR="00153A51" w:rsidRPr="00675A23">
        <w:rPr>
          <w:rFonts w:cs="Times New Roman"/>
          <w:sz w:val="21"/>
          <w:szCs w:val="21"/>
        </w:rPr>
        <w:t>.</w:t>
      </w:r>
      <w:bookmarkEnd w:id="172"/>
    </w:p>
    <w:bookmarkEnd w:id="173"/>
    <w:p w14:paraId="78EDE280" w14:textId="114B00F2" w:rsidR="00724823" w:rsidRPr="001F773B" w:rsidRDefault="005D20B7" w:rsidP="001F773B">
      <w:pPr>
        <w:pStyle w:val="2"/>
        <w:numPr>
          <w:ilvl w:val="0"/>
          <w:numId w:val="0"/>
        </w:numPr>
        <w:spacing w:beforeLines="0" w:before="0" w:afterLines="0" w:after="0" w:line="300" w:lineRule="auto"/>
        <w:rPr>
          <w:i/>
          <w:iCs w:val="0"/>
          <w:sz w:val="24"/>
          <w:szCs w:val="24"/>
        </w:rPr>
      </w:pPr>
      <w:r w:rsidRPr="001F773B">
        <w:rPr>
          <w:i/>
          <w:iCs w:val="0"/>
          <w:sz w:val="24"/>
          <w:szCs w:val="24"/>
        </w:rPr>
        <w:t xml:space="preserve">4.3 </w:t>
      </w:r>
      <w:r w:rsidR="00724823" w:rsidRPr="001F773B">
        <w:rPr>
          <w:i/>
          <w:iCs w:val="0"/>
          <w:sz w:val="24"/>
          <w:szCs w:val="24"/>
        </w:rPr>
        <w:t xml:space="preserve">Model </w:t>
      </w:r>
      <w:r w:rsidR="003540DA" w:rsidRPr="001F773B">
        <w:rPr>
          <w:i/>
          <w:iCs w:val="0"/>
          <w:sz w:val="24"/>
          <w:szCs w:val="24"/>
        </w:rPr>
        <w:t>v</w:t>
      </w:r>
      <w:r w:rsidR="00724823" w:rsidRPr="001F773B">
        <w:rPr>
          <w:i/>
          <w:iCs w:val="0"/>
          <w:sz w:val="24"/>
          <w:szCs w:val="24"/>
        </w:rPr>
        <w:t>alidation</w:t>
      </w:r>
    </w:p>
    <w:p w14:paraId="47686ECE" w14:textId="073A2E57" w:rsidR="00D526A4" w:rsidRPr="001F773B" w:rsidRDefault="00F73535" w:rsidP="001F773B">
      <w:pPr>
        <w:pStyle w:val="a0"/>
        <w:rPr>
          <w:sz w:val="24"/>
          <w:szCs w:val="24"/>
        </w:rPr>
      </w:pPr>
      <w:r w:rsidRPr="001F773B">
        <w:rPr>
          <w:sz w:val="24"/>
          <w:szCs w:val="24"/>
        </w:rPr>
        <w:t>M</w:t>
      </w:r>
      <w:r w:rsidR="00A43E9D" w:rsidRPr="001F773B">
        <w:rPr>
          <w:sz w:val="24"/>
          <w:szCs w:val="24"/>
        </w:rPr>
        <w:t>odel performance can be evaluated by criteria such as Root Mean Square Error (RMSE), Normalized Root Mean Square Error (NRMSE), Mean Absolute Percent Error (MAPE), and the coefficient of determination (R</w:t>
      </w:r>
      <w:r w:rsidR="00A16C6B" w:rsidRPr="001F773B">
        <w:rPr>
          <w:sz w:val="24"/>
          <w:szCs w:val="24"/>
          <w:vertAlign w:val="superscript"/>
        </w:rPr>
        <w:t>2</w:t>
      </w:r>
      <w:r w:rsidR="00A43E9D" w:rsidRPr="001F773B">
        <w:rPr>
          <w:sz w:val="24"/>
          <w:szCs w:val="24"/>
        </w:rPr>
        <w:t xml:space="preserve">). </w:t>
      </w:r>
      <w:r w:rsidR="00C34A09" w:rsidRPr="001F773B">
        <w:rPr>
          <w:sz w:val="24"/>
          <w:szCs w:val="24"/>
        </w:rPr>
        <w:t>Among them, RMSE is unit-dependent, while the other</w:t>
      </w:r>
      <w:r w:rsidRPr="001F773B">
        <w:rPr>
          <w:rFonts w:hint="eastAsia"/>
          <w:sz w:val="24"/>
          <w:szCs w:val="24"/>
        </w:rPr>
        <w:t>s</w:t>
      </w:r>
      <w:r w:rsidR="00C34A09" w:rsidRPr="001F773B">
        <w:rPr>
          <w:sz w:val="24"/>
          <w:szCs w:val="24"/>
        </w:rPr>
        <w:t xml:space="preserve"> are unit-independent. </w:t>
      </w:r>
      <w:r w:rsidR="00A43E9D" w:rsidRPr="001F773B">
        <w:rPr>
          <w:sz w:val="24"/>
          <w:szCs w:val="24"/>
        </w:rPr>
        <w:t>The smaller RMSE, NRMSE</w:t>
      </w:r>
      <w:r w:rsidR="00A32273">
        <w:rPr>
          <w:sz w:val="24"/>
          <w:szCs w:val="24"/>
        </w:rPr>
        <w:t>,</w:t>
      </w:r>
      <w:r w:rsidR="00A43E9D" w:rsidRPr="001F773B">
        <w:rPr>
          <w:sz w:val="24"/>
          <w:szCs w:val="24"/>
        </w:rPr>
        <w:t xml:space="preserve"> and MAPE</w:t>
      </w:r>
      <w:r w:rsidR="003E6D0D" w:rsidRPr="001F773B">
        <w:rPr>
          <w:sz w:val="24"/>
          <w:szCs w:val="24"/>
        </w:rPr>
        <w:t xml:space="preserve"> indicate better</w:t>
      </w:r>
      <w:r w:rsidR="00A43E9D" w:rsidRPr="001F773B">
        <w:rPr>
          <w:sz w:val="24"/>
          <w:szCs w:val="24"/>
        </w:rPr>
        <w:t xml:space="preserve"> </w:t>
      </w:r>
      <w:r w:rsidR="00014C65" w:rsidRPr="001F773B">
        <w:rPr>
          <w:sz w:val="24"/>
          <w:szCs w:val="24"/>
        </w:rPr>
        <w:t xml:space="preserve">model </w:t>
      </w:r>
      <w:r w:rsidR="00A43E9D" w:rsidRPr="001F773B">
        <w:rPr>
          <w:sz w:val="24"/>
          <w:szCs w:val="24"/>
        </w:rPr>
        <w:t>accuracy</w:t>
      </w:r>
      <w:r w:rsidR="00014C65" w:rsidRPr="001F773B">
        <w:rPr>
          <w:sz w:val="24"/>
          <w:szCs w:val="24"/>
        </w:rPr>
        <w:t>. T</w:t>
      </w:r>
      <w:r w:rsidR="003E6D0D" w:rsidRPr="001F773B">
        <w:rPr>
          <w:sz w:val="24"/>
          <w:szCs w:val="24"/>
        </w:rPr>
        <w:t xml:space="preserve">he larger </w:t>
      </w:r>
      <w:r w:rsidR="00E6212E" w:rsidRPr="001F773B">
        <w:rPr>
          <w:sz w:val="24"/>
          <w:szCs w:val="24"/>
        </w:rPr>
        <w:t>R</w:t>
      </w:r>
      <w:r w:rsidR="00A16C6B" w:rsidRPr="001F773B">
        <w:rPr>
          <w:sz w:val="24"/>
          <w:szCs w:val="24"/>
          <w:vertAlign w:val="superscript"/>
        </w:rPr>
        <w:t>2</w:t>
      </w:r>
      <w:r w:rsidR="003E6D0D" w:rsidRPr="001F773B">
        <w:rPr>
          <w:sz w:val="24"/>
          <w:szCs w:val="24"/>
        </w:rPr>
        <w:t xml:space="preserve"> means better </w:t>
      </w:r>
      <w:r w:rsidR="00014C65" w:rsidRPr="001F773B">
        <w:rPr>
          <w:sz w:val="24"/>
          <w:szCs w:val="24"/>
        </w:rPr>
        <w:t xml:space="preserve">model </w:t>
      </w:r>
      <w:r w:rsidR="003E6D0D" w:rsidRPr="001F773B">
        <w:rPr>
          <w:sz w:val="24"/>
          <w:szCs w:val="24"/>
        </w:rPr>
        <w:t>performance</w:t>
      </w:r>
      <w:r w:rsidR="00014C65" w:rsidRPr="001F773B">
        <w:rPr>
          <w:sz w:val="24"/>
          <w:szCs w:val="24"/>
        </w:rPr>
        <w:t xml:space="preserve">. Specifically, </w:t>
      </w:r>
      <w:r w:rsidR="00B76C5E" w:rsidRPr="001F773B">
        <w:rPr>
          <w:sz w:val="24"/>
          <w:szCs w:val="24"/>
        </w:rPr>
        <w:t>R</w:t>
      </w:r>
      <w:r w:rsidR="00237513" w:rsidRPr="001F773B">
        <w:rPr>
          <w:sz w:val="24"/>
          <w:szCs w:val="24"/>
          <w:vertAlign w:val="superscript"/>
        </w:rPr>
        <w:t>2</w:t>
      </w:r>
      <w:r w:rsidR="00014C65" w:rsidRPr="001F773B">
        <w:rPr>
          <w:sz w:val="24"/>
          <w:szCs w:val="24"/>
        </w:rPr>
        <w:t>=1 implies that the model matches the actual value perfectly. The equations for the criteria are shown as follows:</w:t>
      </w:r>
    </w:p>
    <w:p w14:paraId="1797F9BA" w14:textId="2F14C99C" w:rsidR="00312F6E" w:rsidRPr="001F773B" w:rsidRDefault="00032426" w:rsidP="00A32273">
      <w:pPr>
        <w:pStyle w:val="affa"/>
        <w:spacing w:before="240" w:after="240"/>
        <w:ind w:firstLine="482"/>
        <w:jc w:val="center"/>
        <w:rPr>
          <w:rFonts w:ascii="Times New Roman" w:hAnsi="Times New Roman" w:cs="Times New Roman"/>
          <w:sz w:val="24"/>
          <w:szCs w:val="24"/>
        </w:rPr>
      </w:pPr>
      <w:r w:rsidRPr="00A4613F">
        <w:rPr>
          <w:rFonts w:ascii="Cambria Math" w:hAnsi="Cambria Math" w:cs="Times New Roman"/>
          <w:sz w:val="20"/>
          <w:szCs w:val="20"/>
        </w:rPr>
        <w:lastRenderedPageBreak/>
        <w:tab/>
      </w:r>
      <m:oMath>
        <m:r>
          <m:rPr>
            <m:sty m:val="p"/>
          </m:rPr>
          <w:rPr>
            <w:rFonts w:ascii="Cambria Math" w:hAnsi="Cambria Math" w:cs="Times New Roman"/>
            <w:sz w:val="24"/>
            <w:szCs w:val="24"/>
          </w:rPr>
          <m:t>RMSE=</m:t>
        </m:r>
        <m:rad>
          <m:radPr>
            <m:degHide m:val="1"/>
            <m:ctrlPr>
              <w:rPr>
                <w:rFonts w:ascii="Cambria Math" w:hAnsi="Cambria Math" w:cs="Times New Roman"/>
                <w:sz w:val="24"/>
                <w:szCs w:val="24"/>
              </w:rPr>
            </m:ctrlPr>
          </m:radPr>
          <m:deg/>
          <m:e>
            <m:f>
              <m:fPr>
                <m:ctrlPr>
                  <w:rPr>
                    <w:rFonts w:ascii="Cambria Math" w:hAnsi="Cambria Math" w:cs="Times New Roman"/>
                    <w:sz w:val="24"/>
                    <w:szCs w:val="24"/>
                  </w:rPr>
                </m:ctrlPr>
              </m:fPr>
              <m:num>
                <m:r>
                  <m:rPr>
                    <m:sty m:val="p"/>
                  </m:rPr>
                  <w:rPr>
                    <w:rFonts w:ascii="Cambria Math" w:hAnsi="Cambria Math" w:cs="Times New Roman"/>
                    <w:sz w:val="24"/>
                    <w:szCs w:val="24"/>
                  </w:rPr>
                  <m:t>1</m:t>
                </m:r>
              </m:num>
              <m:den>
                <m:r>
                  <w:rPr>
                    <w:rFonts w:ascii="Cambria Math" w:hAnsi="Cambria Math" w:cs="Times New Roman"/>
                    <w:sz w:val="24"/>
                    <w:szCs w:val="24"/>
                  </w:rPr>
                  <m:t>M</m:t>
                </m:r>
              </m:den>
            </m:f>
            <m:nary>
              <m:naryPr>
                <m:chr m:val="∑"/>
                <m:limLoc m:val="undOvr"/>
                <m:grow m:val="1"/>
                <m:ctrlPr>
                  <w:rPr>
                    <w:rFonts w:ascii="Cambria Math" w:hAnsi="Cambria Math" w:cs="Times New Roman"/>
                    <w:sz w:val="24"/>
                    <w:szCs w:val="24"/>
                  </w:rPr>
                </m:ctrlPr>
              </m:naryPr>
              <m:sub>
                <m:r>
                  <m:rPr>
                    <m:sty m:val="p"/>
                  </m:rPr>
                  <w:rPr>
                    <w:rFonts w:ascii="Cambria Math" w:hAnsi="Cambria Math" w:cs="Times New Roman"/>
                    <w:sz w:val="24"/>
                    <w:szCs w:val="24"/>
                  </w:rPr>
                  <m:t>1</m:t>
                </m:r>
              </m:sub>
              <m:sup>
                <m:r>
                  <w:rPr>
                    <w:rFonts w:ascii="Cambria Math" w:hAnsi="Cambria Math" w:cs="Times New Roman"/>
                    <w:sz w:val="24"/>
                    <w:szCs w:val="24"/>
                  </w:rPr>
                  <m:t>M</m:t>
                </m:r>
              </m:sup>
              <m:e>
                <m:r>
                  <m:rPr>
                    <m:sty m:val="p"/>
                  </m:rPr>
                  <w:rPr>
                    <w:rFonts w:ascii="Cambria Math" w:hAnsi="Cambria Math" w:cs="Times New Roman"/>
                    <w:sz w:val="24"/>
                    <w:szCs w:val="24"/>
                  </w:rPr>
                  <m:t> </m:t>
                </m:r>
              </m:e>
            </m:nary>
            <m:r>
              <m:rPr>
                <m:sty m:val="p"/>
              </m:rPr>
              <w:rPr>
                <w:rFonts w:ascii="Cambria Math" w:hAnsi="Cambria Math" w:cs="Times New Roman"/>
                <w:sz w:val="24"/>
                <w:szCs w:val="24"/>
              </w:rPr>
              <m:t>(</m:t>
            </m:r>
            <m:r>
              <w:rPr>
                <w:rFonts w:ascii="Cambria Math" w:hAnsi="Cambria Math" w:cs="Times New Roman"/>
                <w:sz w:val="24"/>
                <w:szCs w:val="24"/>
              </w:rPr>
              <m:t>Y</m:t>
            </m:r>
            <m:r>
              <m:rPr>
                <m:sty m:val="p"/>
              </m:rPr>
              <w:rPr>
                <w:rFonts w:ascii="Cambria Math" w:hAnsi="Cambria Math" w:cs="Times New Roman"/>
                <w:sz w:val="24"/>
                <w:szCs w:val="24"/>
              </w:rPr>
              <m:t>(</m:t>
            </m:r>
            <m:r>
              <w:rPr>
                <w:rFonts w:ascii="Cambria Math" w:hAnsi="Cambria Math" w:cs="Times New Roman"/>
                <w:sz w:val="24"/>
                <w:szCs w:val="24"/>
              </w:rPr>
              <m:t>t</m:t>
            </m:r>
            <m:r>
              <m:rPr>
                <m:sty m:val="p"/>
              </m:rPr>
              <w:rPr>
                <w:rFonts w:ascii="Cambria Math" w:hAnsi="Cambria Math" w:cs="Times New Roman"/>
                <w:sz w:val="24"/>
                <w:szCs w:val="24"/>
              </w:rPr>
              <m:t>)-</m:t>
            </m:r>
            <m:acc>
              <m:accPr>
                <m:chr m:val="̃"/>
                <m:ctrlPr>
                  <w:rPr>
                    <w:rFonts w:ascii="Cambria Math" w:hAnsi="Cambria Math" w:cs="Times New Roman"/>
                    <w:sz w:val="24"/>
                    <w:szCs w:val="24"/>
                  </w:rPr>
                </m:ctrlPr>
              </m:accPr>
              <m:e>
                <m:r>
                  <w:rPr>
                    <w:rFonts w:ascii="Cambria Math" w:hAnsi="Cambria Math" w:cs="Times New Roman"/>
                    <w:sz w:val="24"/>
                    <w:szCs w:val="24"/>
                  </w:rPr>
                  <m:t>Y</m:t>
                </m:r>
              </m:e>
            </m:acc>
            <m:r>
              <m:rPr>
                <m:sty m:val="p"/>
              </m:rPr>
              <w:rPr>
                <w:rFonts w:ascii="Cambria Math" w:hAnsi="Cambria Math" w:cs="Times New Roman"/>
                <w:sz w:val="24"/>
                <w:szCs w:val="24"/>
              </w:rPr>
              <m:t>(</m:t>
            </m:r>
            <m:r>
              <w:rPr>
                <w:rFonts w:ascii="Cambria Math" w:hAnsi="Cambria Math" w:cs="Times New Roman"/>
                <w:sz w:val="24"/>
                <w:szCs w:val="24"/>
              </w:rPr>
              <m:t>t</m:t>
            </m:r>
            <m:r>
              <m:rPr>
                <m:sty m:val="p"/>
              </m:rPr>
              <w:rPr>
                <w:rFonts w:ascii="Cambria Math" w:hAnsi="Cambria Math" w:cs="Times New Roman"/>
                <w:sz w:val="24"/>
                <w:szCs w:val="24"/>
              </w:rPr>
              <m:t>)</m:t>
            </m:r>
            <m:sSup>
              <m:sSupPr>
                <m:ctrlPr>
                  <w:rPr>
                    <w:rFonts w:ascii="Cambria Math" w:hAnsi="Cambria Math" w:cs="Times New Roman"/>
                    <w:sz w:val="24"/>
                    <w:szCs w:val="24"/>
                  </w:rPr>
                </m:ctrlPr>
              </m:sSupPr>
              <m:e>
                <m:r>
                  <m:rPr>
                    <m:sty m:val="p"/>
                  </m:rPr>
                  <w:rPr>
                    <w:rFonts w:ascii="Cambria Math" w:hAnsi="Cambria Math" w:cs="Times New Roman"/>
                    <w:sz w:val="24"/>
                    <w:szCs w:val="24"/>
                  </w:rPr>
                  <m:t>)</m:t>
                </m:r>
              </m:e>
              <m:sup>
                <m:r>
                  <m:rPr>
                    <m:sty m:val="p"/>
                  </m:rPr>
                  <w:rPr>
                    <w:rFonts w:ascii="Cambria Math" w:hAnsi="Cambria Math" w:cs="Times New Roman"/>
                    <w:sz w:val="24"/>
                    <w:szCs w:val="24"/>
                  </w:rPr>
                  <m:t>2</m:t>
                </m:r>
              </m:sup>
            </m:sSup>
          </m:e>
        </m:rad>
      </m:oMath>
      <w:r w:rsidR="001270B4" w:rsidRPr="001F773B">
        <w:rPr>
          <w:rFonts w:ascii="Cambria Math" w:hAnsi="Cambria Math" w:cs="Times New Roman"/>
          <w:sz w:val="24"/>
          <w:szCs w:val="24"/>
        </w:rPr>
        <w:t xml:space="preserve">       </w:t>
      </w:r>
      <w:r w:rsidRPr="001F773B">
        <w:rPr>
          <w:rFonts w:ascii="Cambria Math" w:hAnsi="Cambria Math" w:cs="Times New Roman"/>
          <w:sz w:val="24"/>
          <w:szCs w:val="24"/>
        </w:rPr>
        <w:tab/>
      </w:r>
      <w:r w:rsidR="001270B4" w:rsidRPr="001F773B">
        <w:rPr>
          <w:rFonts w:ascii="Times New Roman" w:hAnsi="Times New Roman" w:cs="Times New Roman"/>
          <w:sz w:val="24"/>
          <w:szCs w:val="24"/>
        </w:rPr>
        <w:t>(6</w:t>
      </w:r>
      <w:r w:rsidR="008C3841">
        <w:rPr>
          <w:rFonts w:ascii="Times New Roman" w:hAnsi="Times New Roman" w:cs="Times New Roman"/>
          <w:sz w:val="24"/>
          <w:szCs w:val="24"/>
        </w:rPr>
        <w:t>7</w:t>
      </w:r>
      <w:r w:rsidR="001270B4" w:rsidRPr="001F773B">
        <w:rPr>
          <w:rFonts w:ascii="Times New Roman" w:hAnsi="Times New Roman" w:cs="Times New Roman"/>
          <w:sz w:val="24"/>
          <w:szCs w:val="24"/>
        </w:rPr>
        <w:t>)</w:t>
      </w:r>
    </w:p>
    <w:p w14:paraId="4C36732D" w14:textId="450A4A12" w:rsidR="00B87E4A" w:rsidRPr="00A32273" w:rsidRDefault="00E354C2" w:rsidP="00A32273">
      <w:pPr>
        <w:pStyle w:val="affa"/>
        <w:spacing w:before="240" w:after="240"/>
        <w:ind w:firstLine="482"/>
        <w:jc w:val="center"/>
        <w:rPr>
          <w:rFonts w:ascii="Times New Roman" w:hAnsi="Times New Roman" w:cs="Times New Roman"/>
          <w:sz w:val="24"/>
          <w:szCs w:val="24"/>
        </w:rPr>
      </w:pPr>
      <w:r w:rsidRPr="001F773B">
        <w:rPr>
          <w:rFonts w:ascii="Cambria Math" w:hAnsi="Cambria Math" w:cs="Times New Roman"/>
          <w:sz w:val="24"/>
          <w:szCs w:val="24"/>
        </w:rPr>
        <w:tab/>
      </w:r>
      <m:oMath>
        <m:r>
          <m:rPr>
            <m:sty m:val="p"/>
          </m:rPr>
          <w:rPr>
            <w:rFonts w:ascii="Cambria Math" w:hAnsi="Cambria Math" w:cs="Times New Roman"/>
            <w:sz w:val="24"/>
            <w:szCs w:val="24"/>
          </w:rPr>
          <m:t>NRMSE=</m:t>
        </m:r>
        <m:f>
          <m:fPr>
            <m:ctrlPr>
              <w:rPr>
                <w:rFonts w:ascii="Cambria Math" w:hAnsi="Cambria Math" w:cs="Times New Roman"/>
                <w:sz w:val="24"/>
                <w:szCs w:val="24"/>
              </w:rPr>
            </m:ctrlPr>
          </m:fPr>
          <m:num>
            <m:r>
              <m:rPr>
                <m:sty m:val="p"/>
              </m:rPr>
              <w:rPr>
                <w:rFonts w:ascii="Cambria Math" w:hAnsi="Cambria Math" w:cs="Times New Roman"/>
                <w:sz w:val="24"/>
                <w:szCs w:val="24"/>
              </w:rPr>
              <m:t>RMSE</m:t>
            </m:r>
          </m:num>
          <m:den>
            <m:r>
              <m:rPr>
                <m:sty m:val="p"/>
              </m:rPr>
              <w:rPr>
                <w:rFonts w:ascii="Cambria Math" w:hAnsi="Cambria Math" w:cs="Times New Roman"/>
                <w:sz w:val="24"/>
                <w:szCs w:val="24"/>
              </w:rPr>
              <m:t>max(</m:t>
            </m:r>
            <m:r>
              <w:rPr>
                <w:rFonts w:ascii="Cambria Math" w:hAnsi="Cambria Math" w:cs="Times New Roman"/>
                <w:sz w:val="24"/>
                <w:szCs w:val="24"/>
              </w:rPr>
              <m:t>Y</m:t>
            </m:r>
            <m:r>
              <m:rPr>
                <m:sty m:val="p"/>
              </m:rPr>
              <w:rPr>
                <w:rFonts w:ascii="Cambria Math" w:hAnsi="Cambria Math" w:cs="Times New Roman"/>
                <w:sz w:val="24"/>
                <w:szCs w:val="24"/>
              </w:rPr>
              <m:t>(</m:t>
            </m:r>
            <m:r>
              <w:rPr>
                <w:rFonts w:ascii="Cambria Math" w:hAnsi="Cambria Math" w:cs="Times New Roman"/>
                <w:sz w:val="24"/>
                <w:szCs w:val="24"/>
              </w:rPr>
              <m:t>t</m:t>
            </m:r>
            <m:r>
              <m:rPr>
                <m:sty m:val="p"/>
              </m:rPr>
              <w:rPr>
                <w:rFonts w:ascii="Cambria Math" w:hAnsi="Cambria Math" w:cs="Times New Roman"/>
                <w:sz w:val="24"/>
                <w:szCs w:val="24"/>
              </w:rPr>
              <m:t>))-min⁡(</m:t>
            </m:r>
            <m:r>
              <w:rPr>
                <w:rFonts w:ascii="Cambria Math" w:hAnsi="Cambria Math" w:cs="Times New Roman"/>
                <w:sz w:val="24"/>
                <w:szCs w:val="24"/>
              </w:rPr>
              <m:t>Y</m:t>
            </m:r>
            <m:r>
              <m:rPr>
                <m:sty m:val="p"/>
              </m:rPr>
              <w:rPr>
                <w:rFonts w:ascii="Cambria Math" w:hAnsi="Cambria Math" w:cs="Times New Roman"/>
                <w:sz w:val="24"/>
                <w:szCs w:val="24"/>
              </w:rPr>
              <m:t>(</m:t>
            </m:r>
            <m:r>
              <w:rPr>
                <w:rFonts w:ascii="Cambria Math" w:hAnsi="Cambria Math" w:cs="Times New Roman"/>
                <w:sz w:val="24"/>
                <w:szCs w:val="24"/>
              </w:rPr>
              <m:t>t</m:t>
            </m:r>
            <m:r>
              <m:rPr>
                <m:sty m:val="p"/>
              </m:rPr>
              <w:rPr>
                <w:rFonts w:ascii="Cambria Math" w:hAnsi="Cambria Math" w:cs="Times New Roman"/>
                <w:sz w:val="24"/>
                <w:szCs w:val="24"/>
              </w:rPr>
              <m:t>))</m:t>
            </m:r>
          </m:den>
        </m:f>
      </m:oMath>
      <w:r w:rsidRPr="001F773B">
        <w:rPr>
          <w:rFonts w:ascii="Cambria Math" w:hAnsi="Cambria Math" w:cs="Times New Roman"/>
          <w:sz w:val="24"/>
          <w:szCs w:val="24"/>
        </w:rPr>
        <w:t xml:space="preserve">     </w:t>
      </w:r>
      <w:r w:rsidRPr="001F773B">
        <w:rPr>
          <w:rFonts w:ascii="Cambria Math" w:hAnsi="Cambria Math" w:cs="Times New Roman"/>
          <w:sz w:val="24"/>
          <w:szCs w:val="24"/>
        </w:rPr>
        <w:tab/>
      </w:r>
      <w:r w:rsidRPr="001F773B">
        <w:rPr>
          <w:rFonts w:ascii="Times New Roman" w:hAnsi="Times New Roman" w:cs="Times New Roman"/>
          <w:sz w:val="24"/>
          <w:szCs w:val="24"/>
        </w:rPr>
        <w:t>(6</w:t>
      </w:r>
      <w:r w:rsidR="008C3841">
        <w:rPr>
          <w:rFonts w:ascii="Times New Roman" w:hAnsi="Times New Roman" w:cs="Times New Roman"/>
          <w:sz w:val="24"/>
          <w:szCs w:val="24"/>
        </w:rPr>
        <w:t>8</w:t>
      </w:r>
      <w:r w:rsidRPr="001F773B">
        <w:rPr>
          <w:rFonts w:ascii="Times New Roman" w:hAnsi="Times New Roman" w:cs="Times New Roman"/>
          <w:sz w:val="24"/>
          <w:szCs w:val="24"/>
        </w:rPr>
        <w:t>)</w:t>
      </w:r>
    </w:p>
    <w:p w14:paraId="661B40F0" w14:textId="41425C4B" w:rsidR="00B87E4A" w:rsidRPr="00A32273" w:rsidRDefault="007177A7" w:rsidP="00A32273">
      <w:pPr>
        <w:pStyle w:val="affa"/>
        <w:spacing w:before="240" w:after="240"/>
        <w:ind w:firstLine="482"/>
        <w:jc w:val="center"/>
        <w:rPr>
          <w:rFonts w:ascii="Times New Roman" w:hAnsi="Times New Roman" w:cs="Times New Roman"/>
          <w:sz w:val="24"/>
          <w:szCs w:val="24"/>
        </w:rPr>
      </w:pPr>
      <w:r w:rsidRPr="001F773B">
        <w:rPr>
          <w:rFonts w:ascii="Cambria Math" w:hAnsi="Cambria Math" w:cs="Times New Roman"/>
          <w:sz w:val="24"/>
          <w:szCs w:val="24"/>
        </w:rPr>
        <w:tab/>
      </w:r>
      <m:oMath>
        <m:r>
          <m:rPr>
            <m:sty m:val="p"/>
          </m:rPr>
          <w:rPr>
            <w:rFonts w:ascii="Cambria Math" w:hAnsi="Cambria Math" w:cs="Times New Roman"/>
            <w:sz w:val="24"/>
            <w:szCs w:val="24"/>
          </w:rPr>
          <m:t>MAPE=</m:t>
        </m:r>
        <m:f>
          <m:fPr>
            <m:ctrlPr>
              <w:rPr>
                <w:rFonts w:ascii="Cambria Math" w:hAnsi="Cambria Math" w:cs="Times New Roman"/>
                <w:sz w:val="24"/>
                <w:szCs w:val="24"/>
              </w:rPr>
            </m:ctrlPr>
          </m:fPr>
          <m:num>
            <m:r>
              <m:rPr>
                <m:sty m:val="p"/>
              </m:rPr>
              <w:rPr>
                <w:rFonts w:ascii="Cambria Math" w:hAnsi="Cambria Math" w:cs="Times New Roman"/>
                <w:sz w:val="24"/>
                <w:szCs w:val="24"/>
              </w:rPr>
              <m:t>1</m:t>
            </m:r>
          </m:num>
          <m:den>
            <m:r>
              <w:rPr>
                <w:rFonts w:ascii="Cambria Math" w:hAnsi="Cambria Math" w:cs="Times New Roman"/>
                <w:sz w:val="24"/>
                <w:szCs w:val="24"/>
              </w:rPr>
              <m:t>M</m:t>
            </m:r>
          </m:den>
        </m:f>
        <m:nary>
          <m:naryPr>
            <m:chr m:val="∑"/>
            <m:limLoc m:val="undOvr"/>
            <m:grow m:val="1"/>
            <m:ctrlPr>
              <w:rPr>
                <w:rFonts w:ascii="Cambria Math" w:hAnsi="Cambria Math" w:cs="Times New Roman"/>
                <w:sz w:val="24"/>
                <w:szCs w:val="24"/>
              </w:rPr>
            </m:ctrlPr>
          </m:naryPr>
          <m:sub>
            <m:r>
              <m:rPr>
                <m:sty m:val="p"/>
              </m:rPr>
              <w:rPr>
                <w:rFonts w:ascii="Cambria Math" w:hAnsi="Cambria Math" w:cs="Times New Roman"/>
                <w:sz w:val="24"/>
                <w:szCs w:val="24"/>
              </w:rPr>
              <m:t>1</m:t>
            </m:r>
          </m:sub>
          <m:sup>
            <m:r>
              <w:rPr>
                <w:rFonts w:ascii="Cambria Math" w:hAnsi="Cambria Math" w:cs="Times New Roman"/>
                <w:sz w:val="24"/>
                <w:szCs w:val="24"/>
              </w:rPr>
              <m:t>M</m:t>
            </m:r>
          </m:sup>
          <m:e>
            <m:r>
              <m:rPr>
                <m:sty m:val="p"/>
              </m:rPr>
              <w:rPr>
                <w:rFonts w:ascii="Cambria Math" w:hAnsi="Cambria Math" w:cs="Times New Roman"/>
                <w:sz w:val="24"/>
                <w:szCs w:val="24"/>
              </w:rPr>
              <m:t> </m:t>
            </m:r>
          </m:e>
        </m:nary>
        <m:f>
          <m:fPr>
            <m:ctrlPr>
              <w:rPr>
                <w:rFonts w:ascii="Cambria Math" w:hAnsi="Cambria Math" w:cs="Times New Roman"/>
                <w:sz w:val="24"/>
                <w:szCs w:val="24"/>
              </w:rPr>
            </m:ctrlPr>
          </m:fPr>
          <m:num>
            <m:d>
              <m:dPr>
                <m:begChr m:val="|"/>
                <m:endChr m:val="|"/>
                <m:ctrlPr>
                  <w:rPr>
                    <w:rFonts w:ascii="Cambria Math" w:hAnsi="Cambria Math" w:cs="Times New Roman"/>
                    <w:sz w:val="24"/>
                    <w:szCs w:val="24"/>
                  </w:rPr>
                </m:ctrlPr>
              </m:dPr>
              <m:e>
                <m:r>
                  <w:rPr>
                    <w:rFonts w:ascii="Cambria Math" w:hAnsi="Cambria Math" w:cs="Times New Roman"/>
                    <w:sz w:val="24"/>
                    <w:szCs w:val="24"/>
                  </w:rPr>
                  <m:t>Y</m:t>
                </m:r>
                <m:d>
                  <m:dPr>
                    <m:ctrlPr>
                      <w:rPr>
                        <w:rFonts w:ascii="Cambria Math" w:hAnsi="Cambria Math" w:cs="Times New Roman"/>
                        <w:sz w:val="24"/>
                        <w:szCs w:val="24"/>
                      </w:rPr>
                    </m:ctrlPr>
                  </m:dPr>
                  <m:e>
                    <m:r>
                      <w:rPr>
                        <w:rFonts w:ascii="Cambria Math" w:hAnsi="Cambria Math" w:cs="Times New Roman"/>
                        <w:sz w:val="24"/>
                        <w:szCs w:val="24"/>
                      </w:rPr>
                      <m:t>t</m:t>
                    </m:r>
                  </m:e>
                </m:d>
                <m:r>
                  <m:rPr>
                    <m:sty m:val="p"/>
                  </m:rPr>
                  <w:rPr>
                    <w:rFonts w:ascii="Cambria Math" w:hAnsi="Cambria Math" w:cs="Times New Roman"/>
                    <w:sz w:val="24"/>
                    <w:szCs w:val="24"/>
                  </w:rPr>
                  <m:t>-</m:t>
                </m:r>
                <m:acc>
                  <m:accPr>
                    <m:chr m:val="̃"/>
                    <m:ctrlPr>
                      <w:rPr>
                        <w:rFonts w:ascii="Cambria Math" w:hAnsi="Cambria Math" w:cs="Times New Roman"/>
                        <w:sz w:val="24"/>
                        <w:szCs w:val="24"/>
                      </w:rPr>
                    </m:ctrlPr>
                  </m:accPr>
                  <m:e>
                    <m:r>
                      <w:rPr>
                        <w:rFonts w:ascii="Cambria Math" w:hAnsi="Cambria Math" w:cs="Times New Roman"/>
                        <w:sz w:val="24"/>
                        <w:szCs w:val="24"/>
                      </w:rPr>
                      <m:t>Y</m:t>
                    </m:r>
                  </m:e>
                </m:acc>
                <m:d>
                  <m:dPr>
                    <m:ctrlPr>
                      <w:rPr>
                        <w:rFonts w:ascii="Cambria Math" w:hAnsi="Cambria Math" w:cs="Times New Roman"/>
                        <w:sz w:val="24"/>
                        <w:szCs w:val="24"/>
                      </w:rPr>
                    </m:ctrlPr>
                  </m:dPr>
                  <m:e>
                    <m:r>
                      <w:rPr>
                        <w:rFonts w:ascii="Cambria Math" w:hAnsi="Cambria Math" w:cs="Times New Roman"/>
                        <w:sz w:val="24"/>
                        <w:szCs w:val="24"/>
                      </w:rPr>
                      <m:t>t</m:t>
                    </m:r>
                  </m:e>
                </m:d>
              </m:e>
            </m:d>
          </m:num>
          <m:den>
            <m:d>
              <m:dPr>
                <m:begChr m:val="|"/>
                <m:endChr m:val="|"/>
                <m:ctrlPr>
                  <w:rPr>
                    <w:rFonts w:ascii="Cambria Math" w:hAnsi="Cambria Math" w:cs="Times New Roman"/>
                    <w:sz w:val="24"/>
                    <w:szCs w:val="24"/>
                  </w:rPr>
                </m:ctrlPr>
              </m:dPr>
              <m:e>
                <m:r>
                  <w:rPr>
                    <w:rFonts w:ascii="Cambria Math" w:hAnsi="Cambria Math" w:cs="Times New Roman"/>
                    <w:sz w:val="24"/>
                    <w:szCs w:val="24"/>
                  </w:rPr>
                  <m:t>Y</m:t>
                </m:r>
                <m:d>
                  <m:dPr>
                    <m:ctrlPr>
                      <w:rPr>
                        <w:rFonts w:ascii="Cambria Math" w:hAnsi="Cambria Math" w:cs="Times New Roman"/>
                        <w:sz w:val="24"/>
                        <w:szCs w:val="24"/>
                      </w:rPr>
                    </m:ctrlPr>
                  </m:dPr>
                  <m:e>
                    <m:r>
                      <w:rPr>
                        <w:rFonts w:ascii="Cambria Math" w:hAnsi="Cambria Math" w:cs="Times New Roman"/>
                        <w:sz w:val="24"/>
                        <w:szCs w:val="24"/>
                      </w:rPr>
                      <m:t>t</m:t>
                    </m:r>
                  </m:e>
                </m:d>
              </m:e>
            </m:d>
          </m:den>
        </m:f>
      </m:oMath>
      <w:r w:rsidRPr="001F773B">
        <w:rPr>
          <w:rFonts w:ascii="Cambria Math" w:hAnsi="Cambria Math" w:cs="Times New Roman"/>
          <w:sz w:val="24"/>
          <w:szCs w:val="24"/>
        </w:rPr>
        <w:t xml:space="preserve">     </w:t>
      </w:r>
      <w:r w:rsidRPr="001F773B">
        <w:rPr>
          <w:rFonts w:ascii="Cambria Math" w:hAnsi="Cambria Math" w:cs="Times New Roman"/>
          <w:sz w:val="24"/>
          <w:szCs w:val="24"/>
        </w:rPr>
        <w:tab/>
      </w:r>
      <w:r w:rsidRPr="001F773B">
        <w:rPr>
          <w:rFonts w:ascii="Times New Roman" w:hAnsi="Times New Roman" w:cs="Times New Roman"/>
          <w:sz w:val="24"/>
          <w:szCs w:val="24"/>
        </w:rPr>
        <w:t>(6</w:t>
      </w:r>
      <w:r w:rsidR="008C3841">
        <w:rPr>
          <w:rFonts w:ascii="Times New Roman" w:hAnsi="Times New Roman" w:cs="Times New Roman"/>
          <w:sz w:val="24"/>
          <w:szCs w:val="24"/>
        </w:rPr>
        <w:t>9</w:t>
      </w:r>
      <w:r w:rsidRPr="001F773B">
        <w:rPr>
          <w:rFonts w:ascii="Times New Roman" w:hAnsi="Times New Roman" w:cs="Times New Roman"/>
          <w:sz w:val="24"/>
          <w:szCs w:val="24"/>
        </w:rPr>
        <w:t>)</w:t>
      </w:r>
    </w:p>
    <w:p w14:paraId="4745244F" w14:textId="09C0610B" w:rsidR="00014C65" w:rsidRPr="00A32273" w:rsidRDefault="00D07365" w:rsidP="00A32273">
      <w:pPr>
        <w:pStyle w:val="affa"/>
        <w:spacing w:before="240" w:after="240"/>
        <w:ind w:firstLine="482"/>
        <w:jc w:val="center"/>
        <w:rPr>
          <w:rFonts w:ascii="Times New Roman" w:hAnsi="Times New Roman" w:cs="Times New Roman"/>
          <w:sz w:val="24"/>
          <w:szCs w:val="24"/>
        </w:rPr>
      </w:pPr>
      <w:r w:rsidRPr="001F773B">
        <w:rPr>
          <w:rFonts w:ascii="Cambria Math" w:hAnsi="Cambria Math" w:cs="Times New Roman"/>
          <w:sz w:val="24"/>
          <w:szCs w:val="24"/>
        </w:rPr>
        <w:tab/>
      </w:r>
      <m:oMath>
        <m:sSup>
          <m:sSupPr>
            <m:ctrlPr>
              <w:rPr>
                <w:rFonts w:ascii="Cambria Math" w:hAnsi="Cambria Math" w:cs="Times New Roman"/>
                <w:sz w:val="24"/>
                <w:szCs w:val="24"/>
              </w:rPr>
            </m:ctrlPr>
          </m:sSupPr>
          <m:e>
            <m:r>
              <w:rPr>
                <w:rFonts w:ascii="Cambria Math" w:hAnsi="Cambria Math" w:cs="Times New Roman"/>
                <w:sz w:val="24"/>
                <w:szCs w:val="24"/>
              </w:rPr>
              <m:t>R</m:t>
            </m:r>
          </m:e>
          <m:sup>
            <m:r>
              <m:rPr>
                <m:sty m:val="p"/>
              </m:rPr>
              <w:rPr>
                <w:rFonts w:ascii="Cambria Math" w:hAnsi="Cambria Math" w:cs="Times New Roman"/>
                <w:sz w:val="24"/>
                <w:szCs w:val="24"/>
              </w:rPr>
              <m:t>2</m:t>
            </m:r>
          </m:sup>
        </m:sSup>
        <m:r>
          <m:rPr>
            <m:sty m:val="p"/>
          </m:rPr>
          <w:rPr>
            <w:rFonts w:ascii="Cambria Math" w:hAnsi="Cambria Math" w:cs="Times New Roman"/>
            <w:sz w:val="24"/>
            <w:szCs w:val="24"/>
          </w:rPr>
          <m:t>=1-</m:t>
        </m:r>
        <m:f>
          <m:fPr>
            <m:ctrlPr>
              <w:rPr>
                <w:rFonts w:ascii="Cambria Math" w:hAnsi="Cambria Math" w:cs="Times New Roman"/>
                <w:sz w:val="24"/>
                <w:szCs w:val="24"/>
              </w:rPr>
            </m:ctrlPr>
          </m:fPr>
          <m:num>
            <m:nary>
              <m:naryPr>
                <m:chr m:val="∑"/>
                <m:limLoc m:val="undOvr"/>
                <m:grow m:val="1"/>
                <m:ctrlPr>
                  <w:rPr>
                    <w:rFonts w:ascii="Cambria Math" w:hAnsi="Cambria Math" w:cs="Times New Roman"/>
                    <w:sz w:val="24"/>
                    <w:szCs w:val="24"/>
                  </w:rPr>
                </m:ctrlPr>
              </m:naryPr>
              <m:sub>
                <m:r>
                  <m:rPr>
                    <m:sty m:val="p"/>
                  </m:rPr>
                  <w:rPr>
                    <w:rFonts w:ascii="Cambria Math" w:hAnsi="Cambria Math" w:cs="Times New Roman"/>
                    <w:sz w:val="24"/>
                    <w:szCs w:val="24"/>
                  </w:rPr>
                  <m:t>1</m:t>
                </m:r>
              </m:sub>
              <m:sup>
                <m:r>
                  <w:rPr>
                    <w:rFonts w:ascii="Cambria Math" w:hAnsi="Cambria Math" w:cs="Times New Roman"/>
                    <w:sz w:val="24"/>
                    <w:szCs w:val="24"/>
                  </w:rPr>
                  <m:t>M</m:t>
                </m:r>
              </m:sup>
              <m:e>
                <m:r>
                  <m:rPr>
                    <m:sty m:val="p"/>
                  </m:rPr>
                  <w:rPr>
                    <w:rFonts w:ascii="Cambria Math" w:hAnsi="Cambria Math" w:cs="Times New Roman"/>
                    <w:sz w:val="24"/>
                    <w:szCs w:val="24"/>
                  </w:rPr>
                  <m:t> </m:t>
                </m:r>
              </m:e>
            </m:nary>
            <m:r>
              <m:rPr>
                <m:sty m:val="p"/>
              </m:rPr>
              <w:rPr>
                <w:rFonts w:ascii="Cambria Math" w:hAnsi="Cambria Math" w:cs="Times New Roman"/>
                <w:sz w:val="24"/>
                <w:szCs w:val="24"/>
              </w:rPr>
              <m:t>(</m:t>
            </m:r>
            <m:r>
              <w:rPr>
                <w:rFonts w:ascii="Cambria Math" w:hAnsi="Cambria Math" w:cs="Times New Roman"/>
                <w:sz w:val="24"/>
                <w:szCs w:val="24"/>
              </w:rPr>
              <m:t>Y</m:t>
            </m:r>
            <m:r>
              <m:rPr>
                <m:sty m:val="p"/>
              </m:rPr>
              <w:rPr>
                <w:rFonts w:ascii="Cambria Math" w:hAnsi="Cambria Math" w:cs="Times New Roman"/>
                <w:sz w:val="24"/>
                <w:szCs w:val="24"/>
              </w:rPr>
              <m:t>(</m:t>
            </m:r>
            <m:r>
              <w:rPr>
                <w:rFonts w:ascii="Cambria Math" w:hAnsi="Cambria Math" w:cs="Times New Roman"/>
                <w:sz w:val="24"/>
                <w:szCs w:val="24"/>
              </w:rPr>
              <m:t>t</m:t>
            </m:r>
            <m:r>
              <m:rPr>
                <m:sty m:val="p"/>
              </m:rPr>
              <w:rPr>
                <w:rFonts w:ascii="Cambria Math" w:hAnsi="Cambria Math" w:cs="Times New Roman"/>
                <w:sz w:val="24"/>
                <w:szCs w:val="24"/>
              </w:rPr>
              <m:t>)-</m:t>
            </m:r>
            <m:acc>
              <m:accPr>
                <m:chr m:val="̃"/>
                <m:ctrlPr>
                  <w:rPr>
                    <w:rFonts w:ascii="Cambria Math" w:hAnsi="Cambria Math" w:cs="Times New Roman"/>
                    <w:sz w:val="24"/>
                    <w:szCs w:val="24"/>
                  </w:rPr>
                </m:ctrlPr>
              </m:accPr>
              <m:e>
                <m:r>
                  <w:rPr>
                    <w:rFonts w:ascii="Cambria Math" w:hAnsi="Cambria Math" w:cs="Times New Roman"/>
                    <w:sz w:val="24"/>
                    <w:szCs w:val="24"/>
                  </w:rPr>
                  <m:t>Y</m:t>
                </m:r>
              </m:e>
            </m:acc>
            <m:r>
              <m:rPr>
                <m:sty m:val="p"/>
              </m:rPr>
              <w:rPr>
                <w:rFonts w:ascii="Cambria Math" w:hAnsi="Cambria Math" w:cs="Times New Roman"/>
                <w:sz w:val="24"/>
                <w:szCs w:val="24"/>
              </w:rPr>
              <m:t>(</m:t>
            </m:r>
            <m:r>
              <w:rPr>
                <w:rFonts w:ascii="Cambria Math" w:hAnsi="Cambria Math" w:cs="Times New Roman"/>
                <w:sz w:val="24"/>
                <w:szCs w:val="24"/>
              </w:rPr>
              <m:t>t</m:t>
            </m:r>
            <m:r>
              <m:rPr>
                <m:sty m:val="p"/>
              </m:rPr>
              <w:rPr>
                <w:rFonts w:ascii="Cambria Math" w:hAnsi="Cambria Math" w:cs="Times New Roman"/>
                <w:sz w:val="24"/>
                <w:szCs w:val="24"/>
              </w:rPr>
              <m:t>)</m:t>
            </m:r>
            <m:sSup>
              <m:sSupPr>
                <m:ctrlPr>
                  <w:rPr>
                    <w:rFonts w:ascii="Cambria Math" w:hAnsi="Cambria Math" w:cs="Times New Roman"/>
                    <w:sz w:val="24"/>
                    <w:szCs w:val="24"/>
                  </w:rPr>
                </m:ctrlPr>
              </m:sSupPr>
              <m:e>
                <m:r>
                  <m:rPr>
                    <m:sty m:val="p"/>
                  </m:rPr>
                  <w:rPr>
                    <w:rFonts w:ascii="Cambria Math" w:hAnsi="Cambria Math" w:cs="Times New Roman"/>
                    <w:sz w:val="24"/>
                    <w:szCs w:val="24"/>
                  </w:rPr>
                  <m:t>)</m:t>
                </m:r>
              </m:e>
              <m:sup>
                <m:r>
                  <m:rPr>
                    <m:sty m:val="p"/>
                  </m:rPr>
                  <w:rPr>
                    <w:rFonts w:ascii="Cambria Math" w:hAnsi="Cambria Math" w:cs="Times New Roman"/>
                    <w:sz w:val="24"/>
                    <w:szCs w:val="24"/>
                  </w:rPr>
                  <m:t>2</m:t>
                </m:r>
              </m:sup>
            </m:sSup>
          </m:num>
          <m:den>
            <m:nary>
              <m:naryPr>
                <m:chr m:val="∑"/>
                <m:limLoc m:val="undOvr"/>
                <m:grow m:val="1"/>
                <m:ctrlPr>
                  <w:rPr>
                    <w:rFonts w:ascii="Cambria Math" w:hAnsi="Cambria Math" w:cs="Times New Roman"/>
                    <w:sz w:val="24"/>
                    <w:szCs w:val="24"/>
                  </w:rPr>
                </m:ctrlPr>
              </m:naryPr>
              <m:sub>
                <m:r>
                  <m:rPr>
                    <m:sty m:val="p"/>
                  </m:rPr>
                  <w:rPr>
                    <w:rFonts w:ascii="Cambria Math" w:hAnsi="Cambria Math" w:cs="Times New Roman"/>
                    <w:sz w:val="24"/>
                    <w:szCs w:val="24"/>
                  </w:rPr>
                  <m:t>1</m:t>
                </m:r>
              </m:sub>
              <m:sup>
                <m:r>
                  <w:rPr>
                    <w:rFonts w:ascii="Cambria Math" w:hAnsi="Cambria Math" w:cs="Times New Roman"/>
                    <w:sz w:val="24"/>
                    <w:szCs w:val="24"/>
                  </w:rPr>
                  <m:t>M</m:t>
                </m:r>
              </m:sup>
              <m:e>
                <m:r>
                  <m:rPr>
                    <m:sty m:val="p"/>
                  </m:rPr>
                  <w:rPr>
                    <w:rFonts w:ascii="Cambria Math" w:hAnsi="Cambria Math" w:cs="Times New Roman"/>
                    <w:sz w:val="24"/>
                    <w:szCs w:val="24"/>
                  </w:rPr>
                  <m:t> </m:t>
                </m:r>
              </m:e>
            </m:nary>
            <m:r>
              <m:rPr>
                <m:sty m:val="p"/>
              </m:rPr>
              <w:rPr>
                <w:rFonts w:ascii="Cambria Math" w:hAnsi="Cambria Math" w:cs="Times New Roman"/>
                <w:sz w:val="24"/>
                <w:szCs w:val="24"/>
              </w:rPr>
              <m:t>(</m:t>
            </m:r>
            <m:r>
              <w:rPr>
                <w:rFonts w:ascii="Cambria Math" w:hAnsi="Cambria Math" w:cs="Times New Roman"/>
                <w:sz w:val="24"/>
                <w:szCs w:val="24"/>
              </w:rPr>
              <m:t>Y</m:t>
            </m:r>
            <m:r>
              <m:rPr>
                <m:sty m:val="p"/>
              </m:rPr>
              <w:rPr>
                <w:rFonts w:ascii="Cambria Math" w:hAnsi="Cambria Math" w:cs="Times New Roman"/>
                <w:sz w:val="24"/>
                <w:szCs w:val="24"/>
              </w:rPr>
              <m:t>(</m:t>
            </m:r>
            <m:r>
              <w:rPr>
                <w:rFonts w:ascii="Cambria Math" w:hAnsi="Cambria Math" w:cs="Times New Roman"/>
                <w:sz w:val="24"/>
                <w:szCs w:val="24"/>
              </w:rPr>
              <m:t>t</m:t>
            </m:r>
            <m:r>
              <m:rPr>
                <m:sty m:val="p"/>
              </m:rPr>
              <w:rPr>
                <w:rFonts w:ascii="Cambria Math" w:hAnsi="Cambria Math" w:cs="Times New Roman"/>
                <w:sz w:val="24"/>
                <w:szCs w:val="24"/>
              </w:rPr>
              <m:t>)-</m:t>
            </m:r>
            <m:r>
              <w:rPr>
                <w:rFonts w:ascii="Cambria Math" w:hAnsi="Cambria Math" w:cs="Times New Roman"/>
                <w:sz w:val="24"/>
                <w:szCs w:val="24"/>
              </w:rPr>
              <m:t>mean</m:t>
            </m:r>
            <m:r>
              <m:rPr>
                <m:sty m:val="p"/>
              </m:rPr>
              <w:rPr>
                <w:rFonts w:ascii="Cambria Math" w:hAnsi="Cambria Math" w:cs="Times New Roman"/>
                <w:sz w:val="24"/>
                <w:szCs w:val="24"/>
              </w:rPr>
              <m:t>(</m:t>
            </m:r>
            <m:r>
              <w:rPr>
                <w:rFonts w:ascii="Cambria Math" w:hAnsi="Cambria Math" w:cs="Times New Roman"/>
                <w:sz w:val="24"/>
                <w:szCs w:val="24"/>
              </w:rPr>
              <m:t>Y</m:t>
            </m:r>
            <m:r>
              <m:rPr>
                <m:sty m:val="p"/>
              </m:rPr>
              <w:rPr>
                <w:rFonts w:ascii="Cambria Math" w:hAnsi="Cambria Math" w:cs="Times New Roman"/>
                <w:sz w:val="24"/>
                <w:szCs w:val="24"/>
              </w:rPr>
              <m:t>(</m:t>
            </m:r>
            <m:r>
              <w:rPr>
                <w:rFonts w:ascii="Cambria Math" w:hAnsi="Cambria Math" w:cs="Times New Roman"/>
                <w:sz w:val="24"/>
                <w:szCs w:val="24"/>
              </w:rPr>
              <m:t>t</m:t>
            </m:r>
            <m:r>
              <m:rPr>
                <m:sty m:val="p"/>
              </m:rPr>
              <w:rPr>
                <w:rFonts w:ascii="Cambria Math" w:hAnsi="Cambria Math" w:cs="Times New Roman"/>
                <w:sz w:val="24"/>
                <w:szCs w:val="24"/>
              </w:rPr>
              <m:t>))</m:t>
            </m:r>
            <m:sSup>
              <m:sSupPr>
                <m:ctrlPr>
                  <w:rPr>
                    <w:rFonts w:ascii="Cambria Math" w:hAnsi="Cambria Math" w:cs="Times New Roman"/>
                    <w:sz w:val="24"/>
                    <w:szCs w:val="24"/>
                  </w:rPr>
                </m:ctrlPr>
              </m:sSupPr>
              <m:e>
                <m:r>
                  <m:rPr>
                    <m:sty m:val="p"/>
                  </m:rPr>
                  <w:rPr>
                    <w:rFonts w:ascii="Cambria Math" w:hAnsi="Cambria Math" w:cs="Times New Roman"/>
                    <w:sz w:val="24"/>
                    <w:szCs w:val="24"/>
                  </w:rPr>
                  <m:t>)</m:t>
                </m:r>
              </m:e>
              <m:sup>
                <m:r>
                  <m:rPr>
                    <m:sty m:val="p"/>
                  </m:rPr>
                  <w:rPr>
                    <w:rFonts w:ascii="Cambria Math" w:hAnsi="Cambria Math" w:cs="Times New Roman"/>
                    <w:sz w:val="24"/>
                    <w:szCs w:val="24"/>
                  </w:rPr>
                  <m:t>2</m:t>
                </m:r>
              </m:sup>
            </m:sSup>
          </m:den>
        </m:f>
      </m:oMath>
      <w:r w:rsidRPr="001F773B">
        <w:rPr>
          <w:rFonts w:ascii="Cambria Math" w:hAnsi="Cambria Math" w:cs="Times New Roman"/>
          <w:sz w:val="24"/>
          <w:szCs w:val="24"/>
        </w:rPr>
        <w:t xml:space="preserve">     </w:t>
      </w:r>
      <w:r w:rsidRPr="001F773B">
        <w:rPr>
          <w:rFonts w:ascii="Cambria Math" w:hAnsi="Cambria Math" w:cs="Times New Roman"/>
          <w:sz w:val="24"/>
          <w:szCs w:val="24"/>
        </w:rPr>
        <w:tab/>
      </w:r>
      <w:r w:rsidRPr="001F773B">
        <w:rPr>
          <w:rFonts w:ascii="Times New Roman" w:hAnsi="Times New Roman" w:cs="Times New Roman"/>
          <w:sz w:val="24"/>
          <w:szCs w:val="24"/>
        </w:rPr>
        <w:t>(</w:t>
      </w:r>
      <w:r w:rsidR="008C3841">
        <w:rPr>
          <w:rFonts w:ascii="Times New Roman" w:hAnsi="Times New Roman" w:cs="Times New Roman"/>
          <w:sz w:val="24"/>
          <w:szCs w:val="24"/>
        </w:rPr>
        <w:t>70</w:t>
      </w:r>
      <w:r w:rsidRPr="001F773B">
        <w:rPr>
          <w:rFonts w:ascii="Times New Roman" w:hAnsi="Times New Roman" w:cs="Times New Roman"/>
          <w:sz w:val="24"/>
          <w:szCs w:val="24"/>
        </w:rPr>
        <w:t>)</w:t>
      </w:r>
    </w:p>
    <w:p w14:paraId="217F0497" w14:textId="5747A046" w:rsidR="00312F6E" w:rsidRPr="001F773B" w:rsidRDefault="00312F6E" w:rsidP="001F773B">
      <w:pPr>
        <w:pStyle w:val="a0"/>
        <w:rPr>
          <w:sz w:val="24"/>
          <w:szCs w:val="24"/>
        </w:rPr>
      </w:pPr>
      <w:r w:rsidRPr="001F773B">
        <w:rPr>
          <w:sz w:val="24"/>
          <w:szCs w:val="24"/>
        </w:rPr>
        <w:t xml:space="preserve">Where </w:t>
      </w:r>
      <m:oMath>
        <m:r>
          <w:rPr>
            <w:rFonts w:ascii="Cambria Math" w:hAnsi="Cambria Math"/>
            <w:sz w:val="24"/>
            <w:szCs w:val="24"/>
          </w:rPr>
          <m:t>Y</m:t>
        </m:r>
        <m:r>
          <m:rPr>
            <m:sty m:val="p"/>
          </m:rPr>
          <w:rPr>
            <w:rFonts w:ascii="Cambria Math" w:hAnsi="Cambria Math"/>
            <w:sz w:val="24"/>
            <w:szCs w:val="24"/>
          </w:rPr>
          <m:t>(</m:t>
        </m:r>
        <m:r>
          <w:rPr>
            <w:rFonts w:ascii="Cambria Math" w:hAnsi="Cambria Math"/>
            <w:sz w:val="24"/>
            <w:szCs w:val="24"/>
          </w:rPr>
          <m:t>t</m:t>
        </m:r>
        <m:r>
          <m:rPr>
            <m:sty m:val="p"/>
          </m:rPr>
          <w:rPr>
            <w:rFonts w:ascii="Cambria Math" w:hAnsi="Cambria Math"/>
            <w:sz w:val="24"/>
            <w:szCs w:val="24"/>
          </w:rPr>
          <m:t>)</m:t>
        </m:r>
      </m:oMath>
      <w:r w:rsidRPr="001F773B">
        <w:rPr>
          <w:sz w:val="24"/>
          <w:szCs w:val="24"/>
        </w:rPr>
        <w:t xml:space="preserve"> is the measured value</w:t>
      </w:r>
      <w:r w:rsidR="00195251" w:rsidRPr="001F773B">
        <w:rPr>
          <w:sz w:val="24"/>
          <w:szCs w:val="24"/>
        </w:rPr>
        <w:t xml:space="preserve"> by the sensor</w:t>
      </w:r>
      <w:r w:rsidRPr="001F773B">
        <w:rPr>
          <w:sz w:val="24"/>
          <w:szCs w:val="24"/>
        </w:rPr>
        <w:t xml:space="preserve">, </w:t>
      </w:r>
      <m:oMath>
        <m:acc>
          <m:accPr>
            <m:chr m:val="̃"/>
            <m:ctrlPr>
              <w:rPr>
                <w:rFonts w:ascii="Cambria Math" w:hAnsi="Cambria Math"/>
                <w:sz w:val="24"/>
                <w:szCs w:val="24"/>
              </w:rPr>
            </m:ctrlPr>
          </m:accPr>
          <m:e>
            <m:r>
              <w:rPr>
                <w:rFonts w:ascii="Cambria Math" w:hAnsi="Cambria Math"/>
                <w:sz w:val="24"/>
                <w:szCs w:val="24"/>
              </w:rPr>
              <m:t>Y</m:t>
            </m:r>
          </m:e>
        </m:acc>
        <m:r>
          <m:rPr>
            <m:sty m:val="p"/>
          </m:rPr>
          <w:rPr>
            <w:rFonts w:ascii="Cambria Math" w:hAnsi="Cambria Math"/>
            <w:sz w:val="24"/>
            <w:szCs w:val="24"/>
          </w:rPr>
          <m:t>(</m:t>
        </m:r>
        <m:r>
          <w:rPr>
            <w:rFonts w:ascii="Cambria Math" w:hAnsi="Cambria Math"/>
            <w:sz w:val="24"/>
            <w:szCs w:val="24"/>
          </w:rPr>
          <m:t>t</m:t>
        </m:r>
        <m:r>
          <m:rPr>
            <m:sty m:val="p"/>
          </m:rPr>
          <w:rPr>
            <w:rFonts w:ascii="Cambria Math" w:hAnsi="Cambria Math"/>
            <w:sz w:val="24"/>
            <w:szCs w:val="24"/>
          </w:rPr>
          <m:t>)</m:t>
        </m:r>
      </m:oMath>
      <w:r w:rsidRPr="001F773B">
        <w:rPr>
          <w:sz w:val="24"/>
          <w:szCs w:val="24"/>
        </w:rPr>
        <w:t xml:space="preserve"> is the calculated value of the model</w:t>
      </w:r>
      <w:r w:rsidR="00195251" w:rsidRPr="001F773B">
        <w:rPr>
          <w:sz w:val="24"/>
          <w:szCs w:val="24"/>
        </w:rPr>
        <w:t>, M is the number of the measured value.</w:t>
      </w:r>
    </w:p>
    <w:p w14:paraId="5025DC74" w14:textId="4D9DEB93" w:rsidR="00866663" w:rsidRPr="00DE74EE" w:rsidRDefault="00BB0A0D" w:rsidP="001F773B">
      <w:pPr>
        <w:pStyle w:val="a0"/>
        <w:rPr>
          <w:sz w:val="24"/>
          <w:szCs w:val="24"/>
        </w:rPr>
      </w:pPr>
      <w:r>
        <w:rPr>
          <w:sz w:val="24"/>
          <w:szCs w:val="24"/>
        </w:rPr>
        <w:t xml:space="preserve">Firstly, </w:t>
      </w:r>
      <w:r w:rsidR="00A32273">
        <w:rPr>
          <w:sz w:val="24"/>
          <w:szCs w:val="24"/>
        </w:rPr>
        <w:t>F</w:t>
      </w:r>
      <w:r w:rsidR="00A32273">
        <w:rPr>
          <w:rFonts w:hint="eastAsia"/>
          <w:sz w:val="24"/>
          <w:szCs w:val="24"/>
        </w:rPr>
        <w:t>igure</w:t>
      </w:r>
      <w:r w:rsidR="00A32273">
        <w:rPr>
          <w:sz w:val="24"/>
          <w:szCs w:val="24"/>
        </w:rPr>
        <w:t xml:space="preserve"> </w:t>
      </w:r>
      <w:r w:rsidR="004C2E4A">
        <w:rPr>
          <w:sz w:val="24"/>
          <w:szCs w:val="24"/>
        </w:rPr>
        <w:t>5</w:t>
      </w:r>
      <w:r w:rsidR="00322EB9" w:rsidRPr="001F773B">
        <w:rPr>
          <w:sz w:val="24"/>
          <w:szCs w:val="24"/>
        </w:rPr>
        <w:t xml:space="preserve">(a) </w:t>
      </w:r>
      <w:r w:rsidR="00866663" w:rsidRPr="001F773B">
        <w:rPr>
          <w:sz w:val="24"/>
          <w:szCs w:val="24"/>
        </w:rPr>
        <w:t>show</w:t>
      </w:r>
      <w:r w:rsidR="00A32273">
        <w:rPr>
          <w:sz w:val="24"/>
          <w:szCs w:val="24"/>
        </w:rPr>
        <w:t>ed</w:t>
      </w:r>
      <w:r w:rsidR="00866663" w:rsidRPr="001F773B">
        <w:rPr>
          <w:sz w:val="24"/>
          <w:szCs w:val="24"/>
        </w:rPr>
        <w:t xml:space="preserve"> the comparison </w:t>
      </w:r>
      <w:r>
        <w:rPr>
          <w:rFonts w:hint="eastAsia"/>
          <w:sz w:val="24"/>
          <w:szCs w:val="24"/>
        </w:rPr>
        <w:t>betw</w:t>
      </w:r>
      <w:r>
        <w:rPr>
          <w:sz w:val="24"/>
          <w:szCs w:val="24"/>
        </w:rPr>
        <w:t>een</w:t>
      </w:r>
      <w:r w:rsidR="00866663" w:rsidRPr="001F773B">
        <w:rPr>
          <w:sz w:val="24"/>
          <w:szCs w:val="24"/>
        </w:rPr>
        <w:t xml:space="preserve"> experimental data and model data of </w:t>
      </w:r>
      <w:r w:rsidR="00195251" w:rsidRPr="001F773B">
        <w:rPr>
          <w:sz w:val="24"/>
          <w:szCs w:val="24"/>
        </w:rPr>
        <w:t>average cell voltage</w:t>
      </w:r>
      <w:r w:rsidR="006763AC" w:rsidRPr="001F773B">
        <w:rPr>
          <w:sz w:val="24"/>
          <w:szCs w:val="24"/>
        </w:rPr>
        <w:t xml:space="preserve"> for three experiments</w:t>
      </w:r>
      <w:r w:rsidR="00866663" w:rsidRPr="001F773B">
        <w:rPr>
          <w:sz w:val="24"/>
          <w:szCs w:val="24"/>
        </w:rPr>
        <w:t xml:space="preserve">. </w:t>
      </w:r>
      <w:r w:rsidR="00110784" w:rsidRPr="001F773B">
        <w:rPr>
          <w:sz w:val="24"/>
          <w:szCs w:val="24"/>
        </w:rPr>
        <w:t>It c</w:t>
      </w:r>
      <w:r w:rsidR="00A32273">
        <w:rPr>
          <w:rFonts w:hint="eastAsia"/>
          <w:sz w:val="24"/>
          <w:szCs w:val="24"/>
        </w:rPr>
        <w:t>ou</w:t>
      </w:r>
      <w:r w:rsidR="00A32273">
        <w:rPr>
          <w:sz w:val="24"/>
          <w:szCs w:val="24"/>
        </w:rPr>
        <w:t>ld</w:t>
      </w:r>
      <w:r w:rsidR="00110784" w:rsidRPr="001F773B">
        <w:rPr>
          <w:sz w:val="24"/>
          <w:szCs w:val="24"/>
        </w:rPr>
        <w:t xml:space="preserve"> be seen that the model c</w:t>
      </w:r>
      <w:r w:rsidR="00A32273">
        <w:rPr>
          <w:sz w:val="24"/>
          <w:szCs w:val="24"/>
        </w:rPr>
        <w:t>ould</w:t>
      </w:r>
      <w:r w:rsidR="00110784" w:rsidRPr="001F773B">
        <w:rPr>
          <w:sz w:val="24"/>
          <w:szCs w:val="24"/>
        </w:rPr>
        <w:t xml:space="preserve"> fit the trend of the measured voltage values well. </w:t>
      </w:r>
      <w:r w:rsidR="00527DA5" w:rsidRPr="001F773B">
        <w:rPr>
          <w:sz w:val="24"/>
          <w:szCs w:val="24"/>
        </w:rPr>
        <w:t>At the initial low current, the stack voltage stabilize</w:t>
      </w:r>
      <w:r w:rsidR="00A32273">
        <w:rPr>
          <w:sz w:val="24"/>
          <w:szCs w:val="24"/>
        </w:rPr>
        <w:t>d</w:t>
      </w:r>
      <w:r w:rsidR="00527DA5" w:rsidRPr="001F773B">
        <w:rPr>
          <w:sz w:val="24"/>
          <w:szCs w:val="24"/>
        </w:rPr>
        <w:t xml:space="preserve"> at a high value. Subsequently, the compressor speed increase</w:t>
      </w:r>
      <w:r w:rsidR="00A32273">
        <w:rPr>
          <w:sz w:val="24"/>
          <w:szCs w:val="24"/>
        </w:rPr>
        <w:t>d</w:t>
      </w:r>
      <w:r w:rsidR="00527DA5" w:rsidRPr="001F773B">
        <w:rPr>
          <w:sz w:val="24"/>
          <w:szCs w:val="24"/>
        </w:rPr>
        <w:t xml:space="preserve">, resulting in high </w:t>
      </w:r>
      <w:r w:rsidR="00A32273">
        <w:rPr>
          <w:rFonts w:hint="eastAsia"/>
          <w:sz w:val="24"/>
          <w:szCs w:val="24"/>
        </w:rPr>
        <w:t>air</w:t>
      </w:r>
      <w:r w:rsidR="00527DA5" w:rsidRPr="001F773B">
        <w:rPr>
          <w:sz w:val="24"/>
          <w:szCs w:val="24"/>
        </w:rPr>
        <w:t xml:space="preserve"> pressure and high stack voltage</w:t>
      </w:r>
      <w:r w:rsidR="00F73535" w:rsidRPr="001F773B">
        <w:rPr>
          <w:sz w:val="24"/>
          <w:szCs w:val="24"/>
        </w:rPr>
        <w:t xml:space="preserve">, </w:t>
      </w:r>
      <w:r w:rsidR="00A222EF" w:rsidRPr="001F773B">
        <w:rPr>
          <w:sz w:val="24"/>
          <w:szCs w:val="24"/>
        </w:rPr>
        <w:t>as</w:t>
      </w:r>
      <w:r w:rsidR="00F73535" w:rsidRPr="001F773B">
        <w:rPr>
          <w:sz w:val="24"/>
          <w:szCs w:val="24"/>
        </w:rPr>
        <w:t xml:space="preserve"> </w:t>
      </w:r>
      <w:r w:rsidR="006716F1">
        <w:rPr>
          <w:rFonts w:hint="eastAsia"/>
          <w:sz w:val="24"/>
          <w:szCs w:val="24"/>
        </w:rPr>
        <w:t>shown</w:t>
      </w:r>
      <w:r w:rsidR="006716F1">
        <w:rPr>
          <w:sz w:val="24"/>
          <w:szCs w:val="24"/>
        </w:rPr>
        <w:t xml:space="preserve"> in </w:t>
      </w:r>
      <w:r w:rsidR="00F73535" w:rsidRPr="001F773B">
        <w:rPr>
          <w:sz w:val="24"/>
          <w:szCs w:val="24"/>
        </w:rPr>
        <w:t xml:space="preserve">enlarged </w:t>
      </w:r>
      <w:r w:rsidR="006716F1">
        <w:rPr>
          <w:sz w:val="24"/>
          <w:szCs w:val="24"/>
        </w:rPr>
        <w:t>part of</w:t>
      </w:r>
      <w:r w:rsidR="001D4E91">
        <w:rPr>
          <w:sz w:val="24"/>
          <w:szCs w:val="24"/>
        </w:rPr>
        <w:t xml:space="preserve"> F</w:t>
      </w:r>
      <w:r w:rsidR="00A32273">
        <w:rPr>
          <w:sz w:val="24"/>
          <w:szCs w:val="24"/>
        </w:rPr>
        <w:t>igure</w:t>
      </w:r>
      <w:r w:rsidR="001D4E91">
        <w:rPr>
          <w:sz w:val="24"/>
          <w:szCs w:val="24"/>
        </w:rPr>
        <w:t xml:space="preserve"> </w:t>
      </w:r>
      <w:r w:rsidR="004C2E4A">
        <w:rPr>
          <w:sz w:val="24"/>
          <w:szCs w:val="24"/>
        </w:rPr>
        <w:t>5</w:t>
      </w:r>
      <w:r w:rsidR="001D4E91" w:rsidRPr="001F773B">
        <w:rPr>
          <w:sz w:val="24"/>
          <w:szCs w:val="24"/>
        </w:rPr>
        <w:t>(a)</w:t>
      </w:r>
      <w:r w:rsidR="00527DA5" w:rsidRPr="001F773B">
        <w:rPr>
          <w:sz w:val="24"/>
          <w:szCs w:val="24"/>
        </w:rPr>
        <w:t>. After that, the current gradually increase</w:t>
      </w:r>
      <w:r w:rsidR="00A32273">
        <w:rPr>
          <w:sz w:val="24"/>
          <w:szCs w:val="24"/>
        </w:rPr>
        <w:t>d</w:t>
      </w:r>
      <w:r w:rsidR="00527DA5" w:rsidRPr="001F773B">
        <w:rPr>
          <w:sz w:val="24"/>
          <w:szCs w:val="24"/>
        </w:rPr>
        <w:t>, which le</w:t>
      </w:r>
      <w:r w:rsidR="00A32273">
        <w:rPr>
          <w:sz w:val="24"/>
          <w:szCs w:val="24"/>
        </w:rPr>
        <w:t>d</w:t>
      </w:r>
      <w:r w:rsidR="00527DA5" w:rsidRPr="001F773B">
        <w:rPr>
          <w:sz w:val="24"/>
          <w:szCs w:val="24"/>
        </w:rPr>
        <w:t xml:space="preserve"> to a decrease in voltage. </w:t>
      </w:r>
      <w:bookmarkStart w:id="174" w:name="OLE_LINK75"/>
      <w:r w:rsidR="001572E1" w:rsidRPr="001F773B">
        <w:rPr>
          <w:sz w:val="24"/>
          <w:szCs w:val="24"/>
        </w:rPr>
        <w:t>Finally, the voltage gradually stabilize</w:t>
      </w:r>
      <w:r w:rsidR="00A32273">
        <w:rPr>
          <w:sz w:val="24"/>
          <w:szCs w:val="24"/>
        </w:rPr>
        <w:t>d</w:t>
      </w:r>
      <w:r w:rsidR="001572E1" w:rsidRPr="001F773B">
        <w:rPr>
          <w:sz w:val="24"/>
          <w:szCs w:val="24"/>
        </w:rPr>
        <w:t xml:space="preserve"> at a low value.</w:t>
      </w:r>
      <w:bookmarkEnd w:id="174"/>
      <w:r w:rsidR="001572E1" w:rsidRPr="001F773B">
        <w:rPr>
          <w:sz w:val="24"/>
          <w:szCs w:val="24"/>
        </w:rPr>
        <w:t xml:space="preserve"> </w:t>
      </w:r>
      <w:r w:rsidR="00110784" w:rsidRPr="001F773B">
        <w:rPr>
          <w:sz w:val="24"/>
          <w:szCs w:val="24"/>
        </w:rPr>
        <w:t xml:space="preserve">During the process, the model fit better when the voltage </w:t>
      </w:r>
      <w:r w:rsidR="001D4E91">
        <w:rPr>
          <w:sz w:val="24"/>
          <w:szCs w:val="24"/>
        </w:rPr>
        <w:t>was</w:t>
      </w:r>
      <w:r w:rsidR="00110784" w:rsidRPr="001F773B">
        <w:rPr>
          <w:sz w:val="24"/>
          <w:szCs w:val="24"/>
        </w:rPr>
        <w:t xml:space="preserve"> stable</w:t>
      </w:r>
      <w:r w:rsidR="001D4E91">
        <w:rPr>
          <w:sz w:val="24"/>
          <w:szCs w:val="24"/>
        </w:rPr>
        <w:t>,</w:t>
      </w:r>
      <w:r w:rsidR="00110784" w:rsidRPr="001F773B">
        <w:rPr>
          <w:sz w:val="24"/>
          <w:szCs w:val="24"/>
        </w:rPr>
        <w:t xml:space="preserve"> and less well when the voltage </w:t>
      </w:r>
      <w:r w:rsidR="001D4E91">
        <w:rPr>
          <w:sz w:val="24"/>
          <w:szCs w:val="24"/>
        </w:rPr>
        <w:t>varied</w:t>
      </w:r>
      <w:r w:rsidR="00A32273">
        <w:rPr>
          <w:rFonts w:hint="eastAsia"/>
          <w:sz w:val="24"/>
          <w:szCs w:val="24"/>
        </w:rPr>
        <w:t>,</w:t>
      </w:r>
      <w:r w:rsidR="00A32273">
        <w:rPr>
          <w:sz w:val="24"/>
          <w:szCs w:val="24"/>
        </w:rPr>
        <w:t xml:space="preserve"> </w:t>
      </w:r>
      <w:r w:rsidR="00F73535" w:rsidRPr="001F773B">
        <w:rPr>
          <w:rFonts w:hint="eastAsia"/>
          <w:sz w:val="24"/>
          <w:szCs w:val="24"/>
        </w:rPr>
        <w:t>as</w:t>
      </w:r>
      <w:r w:rsidR="00F73535" w:rsidRPr="001F773B">
        <w:rPr>
          <w:sz w:val="24"/>
          <w:szCs w:val="24"/>
        </w:rPr>
        <w:t xml:space="preserve"> </w:t>
      </w:r>
      <w:r w:rsidR="008222AB" w:rsidRPr="001F773B">
        <w:rPr>
          <w:sz w:val="24"/>
          <w:szCs w:val="24"/>
        </w:rPr>
        <w:t>presented</w:t>
      </w:r>
      <w:r w:rsidR="00F73535" w:rsidRPr="001F773B">
        <w:rPr>
          <w:sz w:val="24"/>
          <w:szCs w:val="24"/>
        </w:rPr>
        <w:t xml:space="preserve"> in</w:t>
      </w:r>
      <w:r w:rsidR="001D4E91">
        <w:rPr>
          <w:sz w:val="24"/>
          <w:szCs w:val="24"/>
        </w:rPr>
        <w:t xml:space="preserve"> Figure</w:t>
      </w:r>
      <w:r w:rsidR="001D4E91" w:rsidRPr="001F773B">
        <w:rPr>
          <w:sz w:val="24"/>
          <w:szCs w:val="24"/>
        </w:rPr>
        <w:t xml:space="preserve"> </w:t>
      </w:r>
      <w:r w:rsidR="004C2E4A">
        <w:rPr>
          <w:sz w:val="24"/>
          <w:szCs w:val="24"/>
        </w:rPr>
        <w:t>5</w:t>
      </w:r>
      <w:r w:rsidR="00F73535" w:rsidRPr="001F773B">
        <w:rPr>
          <w:sz w:val="24"/>
          <w:szCs w:val="24"/>
        </w:rPr>
        <w:t>(b)</w:t>
      </w:r>
      <w:r w:rsidR="00110784" w:rsidRPr="001F773B">
        <w:rPr>
          <w:sz w:val="24"/>
          <w:szCs w:val="24"/>
        </w:rPr>
        <w:t xml:space="preserve">. </w:t>
      </w:r>
      <w:r w:rsidR="006763AC" w:rsidRPr="001F773B">
        <w:rPr>
          <w:sz w:val="24"/>
          <w:szCs w:val="24"/>
        </w:rPr>
        <w:t xml:space="preserve">The RMSE, NRMSE, MAPE, and </w:t>
      </w:r>
      <w:r w:rsidR="0083416B" w:rsidRPr="001F773B">
        <w:rPr>
          <w:sz w:val="24"/>
          <w:szCs w:val="24"/>
        </w:rPr>
        <w:t>R</w:t>
      </w:r>
      <w:r w:rsidR="00DE74EE" w:rsidRPr="001F773B">
        <w:rPr>
          <w:sz w:val="24"/>
          <w:szCs w:val="24"/>
          <w:vertAlign w:val="superscript"/>
        </w:rPr>
        <w:t>2</w:t>
      </w:r>
      <w:r w:rsidR="006763AC" w:rsidRPr="001F773B">
        <w:rPr>
          <w:sz w:val="24"/>
          <w:szCs w:val="24"/>
        </w:rPr>
        <w:t xml:space="preserve"> of </w:t>
      </w:r>
      <w:r w:rsidR="001D4E91">
        <w:rPr>
          <w:sz w:val="24"/>
          <w:szCs w:val="24"/>
        </w:rPr>
        <w:t xml:space="preserve">the </w:t>
      </w:r>
      <w:r w:rsidR="006763AC" w:rsidRPr="001F773B">
        <w:rPr>
          <w:sz w:val="24"/>
          <w:szCs w:val="24"/>
        </w:rPr>
        <w:t xml:space="preserve">three experiments </w:t>
      </w:r>
      <w:r w:rsidR="001D4E91">
        <w:rPr>
          <w:sz w:val="24"/>
          <w:szCs w:val="24"/>
        </w:rPr>
        <w:t>were</w:t>
      </w:r>
      <w:r w:rsidR="006763AC" w:rsidRPr="001F773B">
        <w:rPr>
          <w:sz w:val="24"/>
          <w:szCs w:val="24"/>
        </w:rPr>
        <w:t xml:space="preserve"> concluded in </w:t>
      </w:r>
      <w:r w:rsidR="001D4E91">
        <w:rPr>
          <w:sz w:val="24"/>
          <w:szCs w:val="24"/>
        </w:rPr>
        <w:t xml:space="preserve">Table </w:t>
      </w:r>
      <w:r w:rsidR="00DF2E78" w:rsidRPr="001F773B">
        <w:rPr>
          <w:sz w:val="24"/>
          <w:szCs w:val="24"/>
        </w:rPr>
        <w:t>5</w:t>
      </w:r>
      <w:r w:rsidR="00110784" w:rsidRPr="001F773B">
        <w:rPr>
          <w:sz w:val="24"/>
          <w:szCs w:val="24"/>
        </w:rPr>
        <w:t xml:space="preserve">. </w:t>
      </w:r>
      <w:r w:rsidR="005E4371" w:rsidRPr="001F773B">
        <w:rPr>
          <w:sz w:val="24"/>
          <w:szCs w:val="24"/>
        </w:rPr>
        <w:t>It show</w:t>
      </w:r>
      <w:r w:rsidR="001D4E91">
        <w:rPr>
          <w:sz w:val="24"/>
          <w:szCs w:val="24"/>
        </w:rPr>
        <w:t>ed</w:t>
      </w:r>
      <w:r w:rsidR="005E4371" w:rsidRPr="001F773B">
        <w:rPr>
          <w:sz w:val="24"/>
          <w:szCs w:val="24"/>
        </w:rPr>
        <w:t xml:space="preserve"> that rapid changes in air flow c</w:t>
      </w:r>
      <w:r w:rsidR="001D4E91">
        <w:rPr>
          <w:sz w:val="24"/>
          <w:szCs w:val="24"/>
        </w:rPr>
        <w:t>ould</w:t>
      </w:r>
      <w:r w:rsidR="005E4371" w:rsidRPr="001F773B">
        <w:rPr>
          <w:sz w:val="24"/>
          <w:szCs w:val="24"/>
        </w:rPr>
        <w:t xml:space="preserve"> lead to worse model performance.</w:t>
      </w:r>
    </w:p>
    <w:p w14:paraId="00EBE14A" w14:textId="27260CAF" w:rsidR="00866663" w:rsidRPr="00C37E5F" w:rsidRDefault="007A68CA" w:rsidP="002B53EC">
      <w:pPr>
        <w:pStyle w:val="aff8"/>
        <w:ind w:firstLine="0"/>
        <w:jc w:val="both"/>
        <w:rPr>
          <w:rFonts w:cs="Times New Roman"/>
        </w:rPr>
      </w:pPr>
      <w:r>
        <w:rPr>
          <w:rFonts w:cs="Times New Roman"/>
          <w:noProof/>
        </w:rPr>
        <w:drawing>
          <wp:inline distT="0" distB="0" distL="0" distR="0" wp14:anchorId="79C15FD3" wp14:editId="48AB64A8">
            <wp:extent cx="5580380" cy="2229485"/>
            <wp:effectExtent l="0" t="0" r="0" b="5715"/>
            <wp:docPr id="528149591" name="图片 5"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149591" name="图片 5" descr="图表, 折线图&#10;&#10;描述已自动生成"/>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580380" cy="2229485"/>
                    </a:xfrm>
                    <a:prstGeom prst="rect">
                      <a:avLst/>
                    </a:prstGeom>
                  </pic:spPr>
                </pic:pic>
              </a:graphicData>
            </a:graphic>
          </wp:inline>
        </w:drawing>
      </w:r>
    </w:p>
    <w:p w14:paraId="7A653209" w14:textId="4F4D1D46" w:rsidR="00B00858" w:rsidRPr="001D4E91" w:rsidRDefault="002B0808" w:rsidP="000D6EFA">
      <w:pPr>
        <w:pStyle w:val="aff8"/>
        <w:spacing w:line="300" w:lineRule="auto"/>
        <w:ind w:firstLine="0"/>
        <w:rPr>
          <w:rFonts w:cs="Times New Roman"/>
          <w:sz w:val="21"/>
          <w:szCs w:val="21"/>
        </w:rPr>
      </w:pPr>
      <w:bookmarkStart w:id="175" w:name="_Ref139297326"/>
      <w:r w:rsidRPr="001D4E91">
        <w:rPr>
          <w:rFonts w:cs="Times New Roman"/>
          <w:sz w:val="21"/>
          <w:szCs w:val="21"/>
        </w:rPr>
        <w:t xml:space="preserve">Figure </w:t>
      </w:r>
      <w:bookmarkEnd w:id="175"/>
      <w:r w:rsidR="004C2E4A">
        <w:rPr>
          <w:rFonts w:cs="Times New Roman"/>
          <w:sz w:val="21"/>
          <w:szCs w:val="21"/>
        </w:rPr>
        <w:t>5</w:t>
      </w:r>
      <w:r w:rsidR="00FC73BC">
        <w:rPr>
          <w:rFonts w:cs="Times New Roman"/>
          <w:sz w:val="21"/>
          <w:szCs w:val="21"/>
        </w:rPr>
        <w:t xml:space="preserve"> </w:t>
      </w:r>
      <w:r w:rsidR="007323ED" w:rsidRPr="001D4E91">
        <w:rPr>
          <w:rFonts w:cs="Times New Roman"/>
          <w:sz w:val="21"/>
          <w:szCs w:val="21"/>
        </w:rPr>
        <w:t>(a) Comparison of average cell voltage results of model simulation and experimental data, (b) absolute error of model simulation</w:t>
      </w:r>
      <w:r w:rsidR="00153A51" w:rsidRPr="001D4E91">
        <w:rPr>
          <w:rFonts w:cs="Times New Roman"/>
          <w:sz w:val="21"/>
          <w:szCs w:val="21"/>
        </w:rPr>
        <w:t>.</w:t>
      </w:r>
    </w:p>
    <w:p w14:paraId="03EEE408" w14:textId="1DE95144" w:rsidR="006763AC" w:rsidRPr="001D4E91" w:rsidRDefault="002B0808" w:rsidP="001D4E91">
      <w:pPr>
        <w:pStyle w:val="aff8"/>
        <w:spacing w:line="300" w:lineRule="auto"/>
        <w:ind w:firstLine="0"/>
        <w:jc w:val="left"/>
        <w:rPr>
          <w:rFonts w:cs="Times New Roman"/>
          <w:sz w:val="21"/>
          <w:szCs w:val="21"/>
        </w:rPr>
      </w:pPr>
      <w:bookmarkStart w:id="176" w:name="_Ref139295870"/>
      <w:r w:rsidRPr="001D4E91">
        <w:rPr>
          <w:rFonts w:cs="Times New Roman"/>
          <w:sz w:val="21"/>
          <w:szCs w:val="21"/>
        </w:rPr>
        <w:t xml:space="preserve">Table </w:t>
      </w:r>
      <w:bookmarkEnd w:id="176"/>
      <w:r w:rsidR="005213C0" w:rsidRPr="001D4E91">
        <w:rPr>
          <w:rFonts w:cs="Times New Roman"/>
          <w:sz w:val="21"/>
          <w:szCs w:val="21"/>
        </w:rPr>
        <w:t xml:space="preserve">5 </w:t>
      </w:r>
      <w:r w:rsidR="006763AC" w:rsidRPr="001D4E91">
        <w:rPr>
          <w:rFonts w:cs="Times New Roman"/>
          <w:sz w:val="21"/>
          <w:szCs w:val="21"/>
        </w:rPr>
        <w:t xml:space="preserve">Model </w:t>
      </w:r>
      <w:r w:rsidR="00291B3E" w:rsidRPr="001D4E91">
        <w:rPr>
          <w:rFonts w:cs="Times New Roman" w:hint="eastAsia"/>
          <w:sz w:val="21"/>
          <w:szCs w:val="21"/>
        </w:rPr>
        <w:t>p</w:t>
      </w:r>
      <w:r w:rsidR="006763AC" w:rsidRPr="001D4E91">
        <w:rPr>
          <w:rFonts w:cs="Times New Roman"/>
          <w:sz w:val="21"/>
          <w:szCs w:val="21"/>
        </w:rPr>
        <w:t xml:space="preserve">erformance for </w:t>
      </w:r>
      <w:r w:rsidR="00291B3E" w:rsidRPr="001D4E91">
        <w:rPr>
          <w:rFonts w:cs="Times New Roman"/>
          <w:sz w:val="21"/>
          <w:szCs w:val="21"/>
        </w:rPr>
        <w:t>a</w:t>
      </w:r>
      <w:r w:rsidR="006763AC" w:rsidRPr="001D4E91">
        <w:rPr>
          <w:rFonts w:cs="Times New Roman"/>
          <w:sz w:val="21"/>
          <w:szCs w:val="21"/>
        </w:rPr>
        <w:t xml:space="preserve">verage </w:t>
      </w:r>
      <w:r w:rsidR="00291B3E" w:rsidRPr="001D4E91">
        <w:rPr>
          <w:rFonts w:cs="Times New Roman"/>
          <w:sz w:val="21"/>
          <w:szCs w:val="21"/>
        </w:rPr>
        <w:t>c</w:t>
      </w:r>
      <w:r w:rsidR="006763AC" w:rsidRPr="001D4E91">
        <w:rPr>
          <w:rFonts w:cs="Times New Roman"/>
          <w:sz w:val="21"/>
          <w:szCs w:val="21"/>
        </w:rPr>
        <w:t xml:space="preserve">ell </w:t>
      </w:r>
      <w:r w:rsidR="00291B3E" w:rsidRPr="001D4E91">
        <w:rPr>
          <w:rFonts w:cs="Times New Roman"/>
          <w:sz w:val="21"/>
          <w:szCs w:val="21"/>
        </w:rPr>
        <w:t>v</w:t>
      </w:r>
      <w:r w:rsidR="006763AC" w:rsidRPr="001D4E91">
        <w:rPr>
          <w:rFonts w:cs="Times New Roman"/>
          <w:sz w:val="21"/>
          <w:szCs w:val="21"/>
        </w:rPr>
        <w:t>oltage</w:t>
      </w:r>
      <w:r w:rsidR="00153A51" w:rsidRPr="001D4E91">
        <w:rPr>
          <w:rFonts w:cs="Times New Roman"/>
          <w:sz w:val="21"/>
          <w:szCs w:val="21"/>
        </w:rPr>
        <w:t>.</w:t>
      </w:r>
    </w:p>
    <w:tbl>
      <w:tblPr>
        <w:tblW w:w="0" w:type="auto"/>
        <w:jc w:val="center"/>
        <w:tblLook w:val="04A0" w:firstRow="1" w:lastRow="0" w:firstColumn="1" w:lastColumn="0" w:noHBand="0" w:noVBand="1"/>
      </w:tblPr>
      <w:tblGrid>
        <w:gridCol w:w="1809"/>
        <w:gridCol w:w="1481"/>
        <w:gridCol w:w="1814"/>
        <w:gridCol w:w="1662"/>
        <w:gridCol w:w="2022"/>
      </w:tblGrid>
      <w:tr w:rsidR="006763AC" w:rsidRPr="001D4E91" w14:paraId="170847D6" w14:textId="77777777" w:rsidTr="000D06A3">
        <w:trPr>
          <w:jc w:val="center"/>
        </w:trPr>
        <w:tc>
          <w:tcPr>
            <w:tcW w:w="1809" w:type="dxa"/>
            <w:tcBorders>
              <w:top w:val="single" w:sz="18" w:space="0" w:color="auto"/>
              <w:bottom w:val="single" w:sz="8" w:space="0" w:color="auto"/>
            </w:tcBorders>
          </w:tcPr>
          <w:p w14:paraId="7EAEA998" w14:textId="6AD67347" w:rsidR="006763AC" w:rsidRPr="007A68CA" w:rsidRDefault="00D62013" w:rsidP="001D4E91">
            <w:pPr>
              <w:pStyle w:val="afff5"/>
              <w:rPr>
                <w:rFonts w:cs="Times New Roman"/>
                <w:b/>
                <w:bCs w:val="0"/>
                <w:szCs w:val="21"/>
              </w:rPr>
            </w:pPr>
            <w:r w:rsidRPr="007A68CA">
              <w:rPr>
                <w:rFonts w:cs="Times New Roman" w:hint="eastAsia"/>
                <w:b/>
                <w:bCs w:val="0"/>
                <w:szCs w:val="21"/>
              </w:rPr>
              <w:t>C</w:t>
            </w:r>
            <w:r w:rsidRPr="007A68CA">
              <w:rPr>
                <w:rFonts w:cs="Times New Roman"/>
                <w:b/>
                <w:bCs w:val="0"/>
                <w:szCs w:val="21"/>
              </w:rPr>
              <w:t>ase</w:t>
            </w:r>
          </w:p>
        </w:tc>
        <w:tc>
          <w:tcPr>
            <w:tcW w:w="1481" w:type="dxa"/>
            <w:tcBorders>
              <w:top w:val="single" w:sz="18" w:space="0" w:color="auto"/>
              <w:bottom w:val="single" w:sz="8" w:space="0" w:color="auto"/>
            </w:tcBorders>
          </w:tcPr>
          <w:p w14:paraId="0DAD303F" w14:textId="694F8C84" w:rsidR="006763AC" w:rsidRPr="007A68CA" w:rsidRDefault="006763AC" w:rsidP="001D4E91">
            <w:pPr>
              <w:pStyle w:val="afff5"/>
              <w:rPr>
                <w:rFonts w:cs="Times New Roman"/>
                <w:b/>
                <w:bCs w:val="0"/>
                <w:szCs w:val="21"/>
              </w:rPr>
            </w:pPr>
            <w:r w:rsidRPr="007A68CA">
              <w:rPr>
                <w:rFonts w:cs="Times New Roman"/>
                <w:b/>
                <w:bCs w:val="0"/>
                <w:szCs w:val="21"/>
              </w:rPr>
              <w:t>RMSE</w:t>
            </w:r>
          </w:p>
        </w:tc>
        <w:tc>
          <w:tcPr>
            <w:tcW w:w="1814" w:type="dxa"/>
            <w:tcBorders>
              <w:top w:val="single" w:sz="18" w:space="0" w:color="auto"/>
              <w:bottom w:val="single" w:sz="8" w:space="0" w:color="auto"/>
            </w:tcBorders>
          </w:tcPr>
          <w:p w14:paraId="48209676" w14:textId="1FE94BA8" w:rsidR="006763AC" w:rsidRPr="007A68CA" w:rsidRDefault="006763AC" w:rsidP="001D4E91">
            <w:pPr>
              <w:pStyle w:val="afff5"/>
              <w:rPr>
                <w:rFonts w:cs="Times New Roman"/>
                <w:b/>
                <w:bCs w:val="0"/>
                <w:szCs w:val="21"/>
              </w:rPr>
            </w:pPr>
            <w:r w:rsidRPr="007A68CA">
              <w:rPr>
                <w:rFonts w:cs="Times New Roman"/>
                <w:b/>
                <w:bCs w:val="0"/>
                <w:szCs w:val="21"/>
              </w:rPr>
              <w:t>NRMSE</w:t>
            </w:r>
          </w:p>
        </w:tc>
        <w:tc>
          <w:tcPr>
            <w:tcW w:w="1662" w:type="dxa"/>
            <w:tcBorders>
              <w:top w:val="single" w:sz="18" w:space="0" w:color="auto"/>
              <w:bottom w:val="single" w:sz="8" w:space="0" w:color="auto"/>
            </w:tcBorders>
          </w:tcPr>
          <w:p w14:paraId="23D90F26" w14:textId="69280757" w:rsidR="006763AC" w:rsidRPr="007A68CA" w:rsidRDefault="006763AC" w:rsidP="001D4E91">
            <w:pPr>
              <w:pStyle w:val="afff5"/>
              <w:rPr>
                <w:rFonts w:cs="Times New Roman"/>
                <w:b/>
                <w:bCs w:val="0"/>
                <w:szCs w:val="21"/>
              </w:rPr>
            </w:pPr>
            <w:r w:rsidRPr="007A68CA">
              <w:rPr>
                <w:rFonts w:cs="Times New Roman"/>
                <w:b/>
                <w:bCs w:val="0"/>
                <w:szCs w:val="21"/>
              </w:rPr>
              <w:t>MAPE</w:t>
            </w:r>
          </w:p>
        </w:tc>
        <w:tc>
          <w:tcPr>
            <w:tcW w:w="2022" w:type="dxa"/>
            <w:tcBorders>
              <w:top w:val="single" w:sz="18" w:space="0" w:color="auto"/>
              <w:bottom w:val="single" w:sz="8" w:space="0" w:color="auto"/>
            </w:tcBorders>
          </w:tcPr>
          <w:p w14:paraId="253901D6" w14:textId="48E1596F" w:rsidR="006763AC" w:rsidRPr="007A68CA" w:rsidRDefault="00A737DD" w:rsidP="001D4E91">
            <w:pPr>
              <w:pStyle w:val="afff5"/>
              <w:rPr>
                <w:rFonts w:cs="Times New Roman"/>
                <w:b/>
                <w:bCs w:val="0"/>
                <w:szCs w:val="21"/>
              </w:rPr>
            </w:pPr>
            <w:r w:rsidRPr="007A68CA">
              <w:rPr>
                <w:b/>
                <w:bCs w:val="0"/>
                <w:szCs w:val="21"/>
              </w:rPr>
              <w:t>R</w:t>
            </w:r>
            <w:r w:rsidRPr="007A68CA">
              <w:rPr>
                <w:b/>
                <w:bCs w:val="0"/>
                <w:szCs w:val="21"/>
                <w:vertAlign w:val="superscript"/>
              </w:rPr>
              <w:t>2</w:t>
            </w:r>
          </w:p>
        </w:tc>
      </w:tr>
      <w:tr w:rsidR="006763AC" w:rsidRPr="001D4E91" w14:paraId="1B9BF5F6" w14:textId="77777777" w:rsidTr="006763AC">
        <w:trPr>
          <w:jc w:val="center"/>
        </w:trPr>
        <w:tc>
          <w:tcPr>
            <w:tcW w:w="1809" w:type="dxa"/>
            <w:tcBorders>
              <w:top w:val="nil"/>
              <w:bottom w:val="nil"/>
            </w:tcBorders>
          </w:tcPr>
          <w:p w14:paraId="33B88F18" w14:textId="77777777" w:rsidR="006763AC" w:rsidRPr="007A68CA" w:rsidRDefault="006763AC" w:rsidP="001D4E91">
            <w:pPr>
              <w:pStyle w:val="afff5"/>
              <w:rPr>
                <w:rFonts w:cs="Times New Roman"/>
                <w:b/>
                <w:bCs w:val="0"/>
                <w:szCs w:val="21"/>
              </w:rPr>
            </w:pPr>
            <w:r w:rsidRPr="007A68CA">
              <w:rPr>
                <w:rFonts w:cs="Times New Roman"/>
                <w:b/>
                <w:bCs w:val="0"/>
                <w:szCs w:val="21"/>
              </w:rPr>
              <w:t>Experiment 1</w:t>
            </w:r>
          </w:p>
        </w:tc>
        <w:tc>
          <w:tcPr>
            <w:tcW w:w="1481" w:type="dxa"/>
            <w:tcBorders>
              <w:top w:val="nil"/>
              <w:bottom w:val="nil"/>
            </w:tcBorders>
          </w:tcPr>
          <w:p w14:paraId="4A5667F5" w14:textId="1839EFF3" w:rsidR="006763AC" w:rsidRPr="001D4E91" w:rsidRDefault="006763AC" w:rsidP="001D4E91">
            <w:pPr>
              <w:pStyle w:val="afff5"/>
              <w:rPr>
                <w:rFonts w:cs="Times New Roman"/>
                <w:szCs w:val="21"/>
              </w:rPr>
            </w:pPr>
            <w:r w:rsidRPr="001D4E91">
              <w:rPr>
                <w:rFonts w:cs="Times New Roman"/>
                <w:szCs w:val="21"/>
              </w:rPr>
              <w:t>0.0079</w:t>
            </w:r>
          </w:p>
        </w:tc>
        <w:tc>
          <w:tcPr>
            <w:tcW w:w="1814" w:type="dxa"/>
            <w:tcBorders>
              <w:top w:val="nil"/>
              <w:bottom w:val="nil"/>
            </w:tcBorders>
          </w:tcPr>
          <w:p w14:paraId="6FDEEC7B" w14:textId="132C98BC" w:rsidR="006763AC" w:rsidRPr="001D4E91" w:rsidRDefault="006763AC" w:rsidP="001D4E91">
            <w:pPr>
              <w:pStyle w:val="afff5"/>
              <w:rPr>
                <w:rFonts w:cs="Times New Roman"/>
                <w:szCs w:val="21"/>
              </w:rPr>
            </w:pPr>
            <w:r w:rsidRPr="001D4E91">
              <w:rPr>
                <w:rFonts w:cs="Times New Roman"/>
                <w:szCs w:val="21"/>
              </w:rPr>
              <w:t>0.0502</w:t>
            </w:r>
          </w:p>
        </w:tc>
        <w:tc>
          <w:tcPr>
            <w:tcW w:w="1662" w:type="dxa"/>
            <w:tcBorders>
              <w:top w:val="nil"/>
              <w:bottom w:val="nil"/>
            </w:tcBorders>
          </w:tcPr>
          <w:p w14:paraId="43832579" w14:textId="798B935B" w:rsidR="006763AC" w:rsidRPr="001D4E91" w:rsidRDefault="006763AC" w:rsidP="001D4E91">
            <w:pPr>
              <w:pStyle w:val="afff5"/>
              <w:rPr>
                <w:rFonts w:cs="Times New Roman"/>
                <w:szCs w:val="21"/>
              </w:rPr>
            </w:pPr>
            <w:r w:rsidRPr="001D4E91">
              <w:rPr>
                <w:rFonts w:cs="Times New Roman"/>
                <w:szCs w:val="21"/>
              </w:rPr>
              <w:t>0.0073</w:t>
            </w:r>
          </w:p>
        </w:tc>
        <w:tc>
          <w:tcPr>
            <w:tcW w:w="2022" w:type="dxa"/>
            <w:tcBorders>
              <w:top w:val="nil"/>
              <w:bottom w:val="nil"/>
            </w:tcBorders>
          </w:tcPr>
          <w:p w14:paraId="562319A7" w14:textId="1E269FD5" w:rsidR="006763AC" w:rsidRPr="001D4E91" w:rsidRDefault="00B00858" w:rsidP="001D4E91">
            <w:pPr>
              <w:pStyle w:val="afff5"/>
              <w:rPr>
                <w:rFonts w:cs="Times New Roman"/>
                <w:szCs w:val="21"/>
              </w:rPr>
            </w:pPr>
            <w:r w:rsidRPr="001D4E91">
              <w:rPr>
                <w:rFonts w:cs="Times New Roman"/>
                <w:szCs w:val="21"/>
              </w:rPr>
              <w:t>0.9799</w:t>
            </w:r>
          </w:p>
        </w:tc>
      </w:tr>
      <w:tr w:rsidR="006763AC" w:rsidRPr="001D4E91" w14:paraId="07D1078A" w14:textId="77777777" w:rsidTr="006763AC">
        <w:trPr>
          <w:jc w:val="center"/>
        </w:trPr>
        <w:tc>
          <w:tcPr>
            <w:tcW w:w="1809" w:type="dxa"/>
            <w:tcBorders>
              <w:top w:val="nil"/>
              <w:bottom w:val="nil"/>
            </w:tcBorders>
          </w:tcPr>
          <w:p w14:paraId="49378D1F" w14:textId="77777777" w:rsidR="006763AC" w:rsidRPr="007A68CA" w:rsidRDefault="006763AC" w:rsidP="001D4E91">
            <w:pPr>
              <w:pStyle w:val="afff5"/>
              <w:rPr>
                <w:rFonts w:cs="Times New Roman"/>
                <w:b/>
                <w:bCs w:val="0"/>
                <w:szCs w:val="21"/>
              </w:rPr>
            </w:pPr>
            <w:r w:rsidRPr="007A68CA">
              <w:rPr>
                <w:rFonts w:cs="Times New Roman"/>
                <w:b/>
                <w:bCs w:val="0"/>
                <w:szCs w:val="21"/>
              </w:rPr>
              <w:t>Experiment 2</w:t>
            </w:r>
          </w:p>
        </w:tc>
        <w:tc>
          <w:tcPr>
            <w:tcW w:w="1481" w:type="dxa"/>
            <w:tcBorders>
              <w:top w:val="nil"/>
              <w:bottom w:val="nil"/>
            </w:tcBorders>
          </w:tcPr>
          <w:p w14:paraId="732DC549" w14:textId="5F2B1BDB" w:rsidR="006763AC" w:rsidRPr="001D4E91" w:rsidRDefault="006763AC" w:rsidP="001D4E91">
            <w:pPr>
              <w:pStyle w:val="afff5"/>
              <w:rPr>
                <w:rFonts w:cs="Times New Roman"/>
                <w:szCs w:val="21"/>
              </w:rPr>
            </w:pPr>
            <w:r w:rsidRPr="001D4E91">
              <w:rPr>
                <w:rFonts w:cs="Times New Roman"/>
                <w:szCs w:val="21"/>
              </w:rPr>
              <w:t>0.0087</w:t>
            </w:r>
          </w:p>
        </w:tc>
        <w:tc>
          <w:tcPr>
            <w:tcW w:w="1814" w:type="dxa"/>
            <w:tcBorders>
              <w:top w:val="nil"/>
              <w:bottom w:val="nil"/>
            </w:tcBorders>
          </w:tcPr>
          <w:p w14:paraId="3DF6785B" w14:textId="17BB1A1E" w:rsidR="006763AC" w:rsidRPr="001D4E91" w:rsidRDefault="006763AC" w:rsidP="001D4E91">
            <w:pPr>
              <w:pStyle w:val="afff5"/>
              <w:rPr>
                <w:rFonts w:cs="Times New Roman"/>
                <w:szCs w:val="21"/>
              </w:rPr>
            </w:pPr>
            <w:r w:rsidRPr="001D4E91">
              <w:rPr>
                <w:rFonts w:cs="Times New Roman"/>
                <w:szCs w:val="21"/>
              </w:rPr>
              <w:t>0.0647</w:t>
            </w:r>
          </w:p>
        </w:tc>
        <w:tc>
          <w:tcPr>
            <w:tcW w:w="1662" w:type="dxa"/>
            <w:tcBorders>
              <w:top w:val="nil"/>
              <w:bottom w:val="nil"/>
            </w:tcBorders>
          </w:tcPr>
          <w:p w14:paraId="7E567B83" w14:textId="00F8F011" w:rsidR="006763AC" w:rsidRPr="001D4E91" w:rsidRDefault="00B00858" w:rsidP="001D4E91">
            <w:pPr>
              <w:pStyle w:val="afff5"/>
              <w:rPr>
                <w:rFonts w:cs="Times New Roman"/>
                <w:szCs w:val="21"/>
              </w:rPr>
            </w:pPr>
            <w:r w:rsidRPr="001D4E91">
              <w:rPr>
                <w:rFonts w:cs="Times New Roman"/>
                <w:szCs w:val="21"/>
              </w:rPr>
              <w:t>0.0070</w:t>
            </w:r>
          </w:p>
        </w:tc>
        <w:tc>
          <w:tcPr>
            <w:tcW w:w="2022" w:type="dxa"/>
            <w:tcBorders>
              <w:top w:val="nil"/>
              <w:bottom w:val="nil"/>
            </w:tcBorders>
          </w:tcPr>
          <w:p w14:paraId="33741832" w14:textId="6FEB445C" w:rsidR="006763AC" w:rsidRPr="001D4E91" w:rsidRDefault="00B00858" w:rsidP="001D4E91">
            <w:pPr>
              <w:pStyle w:val="afff5"/>
              <w:rPr>
                <w:rFonts w:cs="Times New Roman"/>
                <w:szCs w:val="21"/>
              </w:rPr>
            </w:pPr>
            <w:r w:rsidRPr="001D4E91">
              <w:rPr>
                <w:rFonts w:cs="Times New Roman"/>
                <w:szCs w:val="21"/>
              </w:rPr>
              <w:t>0.9656</w:t>
            </w:r>
          </w:p>
        </w:tc>
      </w:tr>
      <w:tr w:rsidR="006763AC" w:rsidRPr="001D4E91" w14:paraId="4E32F981" w14:textId="77777777" w:rsidTr="000D06A3">
        <w:trPr>
          <w:jc w:val="center"/>
        </w:trPr>
        <w:tc>
          <w:tcPr>
            <w:tcW w:w="1809" w:type="dxa"/>
            <w:tcBorders>
              <w:top w:val="nil"/>
              <w:bottom w:val="single" w:sz="18" w:space="0" w:color="auto"/>
            </w:tcBorders>
          </w:tcPr>
          <w:p w14:paraId="791AF6A5" w14:textId="77777777" w:rsidR="006763AC" w:rsidRPr="007A68CA" w:rsidRDefault="006763AC" w:rsidP="001D4E91">
            <w:pPr>
              <w:pStyle w:val="afff5"/>
              <w:rPr>
                <w:rFonts w:cs="Times New Roman"/>
                <w:b/>
                <w:bCs w:val="0"/>
                <w:szCs w:val="21"/>
              </w:rPr>
            </w:pPr>
            <w:r w:rsidRPr="007A68CA">
              <w:rPr>
                <w:rFonts w:cs="Times New Roman"/>
                <w:b/>
                <w:bCs w:val="0"/>
                <w:szCs w:val="21"/>
              </w:rPr>
              <w:t>Experiment 3</w:t>
            </w:r>
          </w:p>
        </w:tc>
        <w:tc>
          <w:tcPr>
            <w:tcW w:w="1481" w:type="dxa"/>
            <w:tcBorders>
              <w:top w:val="nil"/>
              <w:bottom w:val="single" w:sz="18" w:space="0" w:color="auto"/>
            </w:tcBorders>
          </w:tcPr>
          <w:p w14:paraId="1A751D04" w14:textId="41487524" w:rsidR="006763AC" w:rsidRPr="001D4E91" w:rsidRDefault="006763AC" w:rsidP="001D4E91">
            <w:pPr>
              <w:pStyle w:val="afff5"/>
              <w:rPr>
                <w:rFonts w:cs="Times New Roman"/>
                <w:szCs w:val="21"/>
              </w:rPr>
            </w:pPr>
            <w:r w:rsidRPr="001D4E91">
              <w:rPr>
                <w:rFonts w:cs="Times New Roman"/>
                <w:szCs w:val="21"/>
              </w:rPr>
              <w:t>0.0119</w:t>
            </w:r>
          </w:p>
        </w:tc>
        <w:tc>
          <w:tcPr>
            <w:tcW w:w="1814" w:type="dxa"/>
            <w:tcBorders>
              <w:top w:val="nil"/>
              <w:bottom w:val="single" w:sz="18" w:space="0" w:color="auto"/>
            </w:tcBorders>
          </w:tcPr>
          <w:p w14:paraId="19E6ECB6" w14:textId="37BCE91D" w:rsidR="006763AC" w:rsidRPr="001D4E91" w:rsidRDefault="006763AC" w:rsidP="001D4E91">
            <w:pPr>
              <w:pStyle w:val="afff5"/>
              <w:rPr>
                <w:rFonts w:cs="Times New Roman"/>
                <w:szCs w:val="21"/>
              </w:rPr>
            </w:pPr>
            <w:r w:rsidRPr="001D4E91">
              <w:rPr>
                <w:rFonts w:cs="Times New Roman"/>
                <w:szCs w:val="21"/>
              </w:rPr>
              <w:t>0.0900</w:t>
            </w:r>
          </w:p>
        </w:tc>
        <w:tc>
          <w:tcPr>
            <w:tcW w:w="1662" w:type="dxa"/>
            <w:tcBorders>
              <w:top w:val="nil"/>
              <w:bottom w:val="single" w:sz="18" w:space="0" w:color="auto"/>
            </w:tcBorders>
          </w:tcPr>
          <w:p w14:paraId="1A6E126E" w14:textId="31E25FEF" w:rsidR="006763AC" w:rsidRPr="001D4E91" w:rsidRDefault="00B00858" w:rsidP="001D4E91">
            <w:pPr>
              <w:pStyle w:val="afff5"/>
              <w:rPr>
                <w:rFonts w:cs="Times New Roman"/>
                <w:szCs w:val="21"/>
              </w:rPr>
            </w:pPr>
            <w:r w:rsidRPr="001D4E91">
              <w:rPr>
                <w:rFonts w:cs="Times New Roman"/>
                <w:szCs w:val="21"/>
              </w:rPr>
              <w:t>0.0099</w:t>
            </w:r>
          </w:p>
        </w:tc>
        <w:tc>
          <w:tcPr>
            <w:tcW w:w="2022" w:type="dxa"/>
            <w:tcBorders>
              <w:top w:val="nil"/>
              <w:bottom w:val="single" w:sz="18" w:space="0" w:color="auto"/>
            </w:tcBorders>
          </w:tcPr>
          <w:p w14:paraId="4B13B5D1" w14:textId="0CBA2E28" w:rsidR="006763AC" w:rsidRPr="001D4E91" w:rsidRDefault="00B00858" w:rsidP="001D4E91">
            <w:pPr>
              <w:pStyle w:val="afff5"/>
              <w:rPr>
                <w:rFonts w:cs="Times New Roman"/>
                <w:szCs w:val="21"/>
              </w:rPr>
            </w:pPr>
            <w:r w:rsidRPr="001D4E91">
              <w:rPr>
                <w:rFonts w:cs="Times New Roman"/>
                <w:szCs w:val="21"/>
              </w:rPr>
              <w:t>0.9244</w:t>
            </w:r>
          </w:p>
        </w:tc>
      </w:tr>
    </w:tbl>
    <w:p w14:paraId="076D21C7" w14:textId="03BA3087" w:rsidR="006763AC" w:rsidRPr="00A610D7" w:rsidRDefault="004C2E4A" w:rsidP="001D4E91">
      <w:pPr>
        <w:pStyle w:val="a0"/>
        <w:rPr>
          <w:sz w:val="24"/>
          <w:szCs w:val="24"/>
        </w:rPr>
      </w:pPr>
      <w:r>
        <w:rPr>
          <w:sz w:val="24"/>
          <w:szCs w:val="24"/>
        </w:rPr>
        <w:t>Then</w:t>
      </w:r>
      <w:r w:rsidR="00BB0A0D">
        <w:rPr>
          <w:sz w:val="24"/>
          <w:szCs w:val="24"/>
        </w:rPr>
        <w:t>, t</w:t>
      </w:r>
      <w:r w:rsidR="001D4E91" w:rsidRPr="00A610D7">
        <w:rPr>
          <w:sz w:val="24"/>
          <w:szCs w:val="24"/>
        </w:rPr>
        <w:t xml:space="preserve">he HFR comparison </w:t>
      </w:r>
      <w:r w:rsidR="00BB0A0D">
        <w:rPr>
          <w:sz w:val="24"/>
          <w:szCs w:val="24"/>
        </w:rPr>
        <w:t>between</w:t>
      </w:r>
      <w:r w:rsidR="001D4E91" w:rsidRPr="00A610D7">
        <w:rPr>
          <w:sz w:val="24"/>
          <w:szCs w:val="24"/>
        </w:rPr>
        <w:t xml:space="preserve"> the experimental data and model data </w:t>
      </w:r>
      <w:r w:rsidR="001D4E91">
        <w:rPr>
          <w:sz w:val="24"/>
          <w:szCs w:val="24"/>
        </w:rPr>
        <w:t>w</w:t>
      </w:r>
      <w:r w:rsidR="00BB0A0D">
        <w:rPr>
          <w:sz w:val="24"/>
          <w:szCs w:val="24"/>
        </w:rPr>
        <w:t>as</w:t>
      </w:r>
      <w:r w:rsidR="001D4E91">
        <w:rPr>
          <w:sz w:val="24"/>
          <w:szCs w:val="24"/>
        </w:rPr>
        <w:t xml:space="preserve"> exhibited in </w:t>
      </w:r>
      <w:r w:rsidR="00F47BCC" w:rsidRPr="00A610D7">
        <w:rPr>
          <w:sz w:val="24"/>
          <w:szCs w:val="24"/>
        </w:rPr>
        <w:t xml:space="preserve">Figure </w:t>
      </w:r>
      <w:r>
        <w:rPr>
          <w:sz w:val="24"/>
          <w:szCs w:val="24"/>
        </w:rPr>
        <w:t>6</w:t>
      </w:r>
      <w:r w:rsidR="001572E1" w:rsidRPr="00A610D7">
        <w:rPr>
          <w:sz w:val="24"/>
          <w:szCs w:val="24"/>
        </w:rPr>
        <w:t>(a).</w:t>
      </w:r>
      <w:r w:rsidR="002A22B5" w:rsidRPr="00A610D7">
        <w:rPr>
          <w:sz w:val="24"/>
          <w:szCs w:val="24"/>
        </w:rPr>
        <w:t xml:space="preserve"> </w:t>
      </w:r>
      <w:r w:rsidR="001D4E91">
        <w:rPr>
          <w:sz w:val="24"/>
          <w:szCs w:val="24"/>
        </w:rPr>
        <w:t>Obviously, the</w:t>
      </w:r>
      <w:r w:rsidR="001572E1" w:rsidRPr="00A610D7">
        <w:rPr>
          <w:sz w:val="24"/>
          <w:szCs w:val="24"/>
        </w:rPr>
        <w:t xml:space="preserve"> model </w:t>
      </w:r>
      <w:r w:rsidR="001D4E91">
        <w:rPr>
          <w:sz w:val="24"/>
          <w:szCs w:val="24"/>
        </w:rPr>
        <w:t>had</w:t>
      </w:r>
      <w:r w:rsidR="00256104" w:rsidRPr="00A610D7">
        <w:rPr>
          <w:sz w:val="24"/>
          <w:szCs w:val="24"/>
        </w:rPr>
        <w:t xml:space="preserve"> </w:t>
      </w:r>
      <w:r w:rsidR="001D4E91">
        <w:rPr>
          <w:sz w:val="24"/>
          <w:szCs w:val="24"/>
        </w:rPr>
        <w:t xml:space="preserve">a </w:t>
      </w:r>
      <w:r w:rsidR="00256104" w:rsidRPr="00A610D7">
        <w:rPr>
          <w:sz w:val="24"/>
          <w:szCs w:val="24"/>
        </w:rPr>
        <w:t>good fitting performance for high frequency impedance</w:t>
      </w:r>
      <w:r w:rsidR="001572E1" w:rsidRPr="00A610D7">
        <w:rPr>
          <w:sz w:val="24"/>
          <w:szCs w:val="24"/>
        </w:rPr>
        <w:t xml:space="preserve">. </w:t>
      </w:r>
      <w:r w:rsidR="002A22B5" w:rsidRPr="00A610D7">
        <w:rPr>
          <w:sz w:val="24"/>
          <w:szCs w:val="24"/>
        </w:rPr>
        <w:t>The high frequency impedance of the stack decrease</w:t>
      </w:r>
      <w:r w:rsidR="001D4E91">
        <w:rPr>
          <w:sz w:val="24"/>
          <w:szCs w:val="24"/>
        </w:rPr>
        <w:t>d</w:t>
      </w:r>
      <w:r w:rsidR="002A22B5" w:rsidRPr="00A610D7">
        <w:rPr>
          <w:sz w:val="24"/>
          <w:szCs w:val="24"/>
        </w:rPr>
        <w:t xml:space="preserve"> slowly at low currents, </w:t>
      </w:r>
      <w:r w:rsidR="002A22B5" w:rsidRPr="00A610D7">
        <w:rPr>
          <w:sz w:val="24"/>
          <w:szCs w:val="24"/>
        </w:rPr>
        <w:lastRenderedPageBreak/>
        <w:t xml:space="preserve">which means that the </w:t>
      </w:r>
      <w:r w:rsidR="00133F78">
        <w:rPr>
          <w:sz w:val="24"/>
          <w:szCs w:val="24"/>
        </w:rPr>
        <w:t>PEM</w:t>
      </w:r>
      <w:r w:rsidR="002A22B5" w:rsidRPr="00A610D7">
        <w:rPr>
          <w:sz w:val="24"/>
          <w:szCs w:val="24"/>
        </w:rPr>
        <w:t xml:space="preserve"> </w:t>
      </w:r>
      <w:r w:rsidR="001D4E91">
        <w:rPr>
          <w:sz w:val="24"/>
          <w:szCs w:val="24"/>
        </w:rPr>
        <w:t>was</w:t>
      </w:r>
      <w:r w:rsidR="002A22B5" w:rsidRPr="00A610D7">
        <w:rPr>
          <w:sz w:val="24"/>
          <w:szCs w:val="24"/>
        </w:rPr>
        <w:t xml:space="preserve"> humidified</w:t>
      </w:r>
      <w:r w:rsidR="001D4E91" w:rsidRPr="001D4E91">
        <w:rPr>
          <w:sz w:val="24"/>
          <w:szCs w:val="24"/>
        </w:rPr>
        <w:t xml:space="preserve"> </w:t>
      </w:r>
      <w:r w:rsidR="001D4E91" w:rsidRPr="00A610D7">
        <w:rPr>
          <w:sz w:val="24"/>
          <w:szCs w:val="24"/>
        </w:rPr>
        <w:t>slowly</w:t>
      </w:r>
      <w:r w:rsidR="002A22B5" w:rsidRPr="00A610D7">
        <w:rPr>
          <w:sz w:val="24"/>
          <w:szCs w:val="24"/>
        </w:rPr>
        <w:t xml:space="preserve">. </w:t>
      </w:r>
      <w:r w:rsidR="00606C28" w:rsidRPr="00A610D7">
        <w:rPr>
          <w:sz w:val="24"/>
          <w:szCs w:val="24"/>
        </w:rPr>
        <w:t xml:space="preserve">When the air flow </w:t>
      </w:r>
      <w:r w:rsidR="00EE7C24">
        <w:rPr>
          <w:sz w:val="24"/>
          <w:szCs w:val="24"/>
        </w:rPr>
        <w:t>enhanced</w:t>
      </w:r>
      <w:r w:rsidR="00606C28" w:rsidRPr="00A610D7">
        <w:rPr>
          <w:sz w:val="24"/>
          <w:szCs w:val="24"/>
        </w:rPr>
        <w:t xml:space="preserve"> rapidly, more water </w:t>
      </w:r>
      <w:r w:rsidR="00EE7C24">
        <w:rPr>
          <w:sz w:val="24"/>
          <w:szCs w:val="24"/>
        </w:rPr>
        <w:t>was</w:t>
      </w:r>
      <w:r w:rsidR="00606C28" w:rsidRPr="00A610D7">
        <w:rPr>
          <w:sz w:val="24"/>
          <w:szCs w:val="24"/>
        </w:rPr>
        <w:t xml:space="preserve"> carried out of the stack, </w:t>
      </w:r>
      <w:r w:rsidR="00EE7C24">
        <w:rPr>
          <w:sz w:val="24"/>
          <w:szCs w:val="24"/>
        </w:rPr>
        <w:t xml:space="preserve">resulting in </w:t>
      </w:r>
      <w:r w:rsidR="00606C28" w:rsidRPr="00A610D7">
        <w:rPr>
          <w:sz w:val="24"/>
          <w:szCs w:val="24"/>
        </w:rPr>
        <w:t xml:space="preserve">a slow decrease or even a slight increase </w:t>
      </w:r>
      <w:r w:rsidR="00EE7C24">
        <w:rPr>
          <w:sz w:val="24"/>
          <w:szCs w:val="24"/>
        </w:rPr>
        <w:t>in</w:t>
      </w:r>
      <w:r w:rsidR="00606C28" w:rsidRPr="00A610D7">
        <w:rPr>
          <w:sz w:val="24"/>
          <w:szCs w:val="24"/>
        </w:rPr>
        <w:t xml:space="preserve"> the high frequency impedance</w:t>
      </w:r>
      <w:r w:rsidR="00D85A02" w:rsidRPr="00A610D7">
        <w:rPr>
          <w:sz w:val="24"/>
          <w:szCs w:val="24"/>
        </w:rPr>
        <w:t xml:space="preserve">, </w:t>
      </w:r>
      <w:r w:rsidR="00A222EF" w:rsidRPr="00A610D7">
        <w:rPr>
          <w:sz w:val="24"/>
          <w:szCs w:val="24"/>
        </w:rPr>
        <w:t xml:space="preserve">as </w:t>
      </w:r>
      <w:r w:rsidR="006716F1">
        <w:rPr>
          <w:sz w:val="24"/>
          <w:szCs w:val="24"/>
        </w:rPr>
        <w:t>exhibited</w:t>
      </w:r>
      <w:r w:rsidR="00EE7C24">
        <w:rPr>
          <w:sz w:val="24"/>
          <w:szCs w:val="24"/>
        </w:rPr>
        <w:t xml:space="preserve"> in </w:t>
      </w:r>
      <w:r w:rsidR="00A222EF" w:rsidRPr="00A610D7">
        <w:rPr>
          <w:sz w:val="24"/>
          <w:szCs w:val="24"/>
        </w:rPr>
        <w:t xml:space="preserve">the enlarged </w:t>
      </w:r>
      <w:r w:rsidR="006716F1">
        <w:rPr>
          <w:sz w:val="24"/>
          <w:szCs w:val="24"/>
        </w:rPr>
        <w:t xml:space="preserve">part of </w:t>
      </w:r>
      <w:r w:rsidR="00A222EF" w:rsidRPr="00A610D7">
        <w:rPr>
          <w:sz w:val="24"/>
          <w:szCs w:val="24"/>
        </w:rPr>
        <w:t xml:space="preserve">Figure </w:t>
      </w:r>
      <w:r>
        <w:rPr>
          <w:sz w:val="24"/>
          <w:szCs w:val="24"/>
        </w:rPr>
        <w:t>6</w:t>
      </w:r>
      <w:r w:rsidR="00A222EF" w:rsidRPr="00A610D7">
        <w:rPr>
          <w:sz w:val="24"/>
          <w:szCs w:val="24"/>
        </w:rPr>
        <w:t>(a)</w:t>
      </w:r>
      <w:r w:rsidR="00606C28" w:rsidRPr="00A610D7">
        <w:rPr>
          <w:sz w:val="24"/>
          <w:szCs w:val="24"/>
        </w:rPr>
        <w:t xml:space="preserve">. Finally, </w:t>
      </w:r>
      <w:r w:rsidR="00EE7C24">
        <w:rPr>
          <w:sz w:val="24"/>
          <w:szCs w:val="24"/>
        </w:rPr>
        <w:t>with</w:t>
      </w:r>
      <w:r w:rsidR="002A22B5" w:rsidRPr="00A610D7">
        <w:rPr>
          <w:sz w:val="24"/>
          <w:szCs w:val="24"/>
        </w:rPr>
        <w:t xml:space="preserve"> the </w:t>
      </w:r>
      <w:r w:rsidR="00EE7C24">
        <w:rPr>
          <w:sz w:val="24"/>
          <w:szCs w:val="24"/>
        </w:rPr>
        <w:t>risen</w:t>
      </w:r>
      <w:r w:rsidR="00EE7C24" w:rsidRPr="00A610D7">
        <w:rPr>
          <w:sz w:val="24"/>
          <w:szCs w:val="24"/>
        </w:rPr>
        <w:t xml:space="preserve"> </w:t>
      </w:r>
      <w:r w:rsidR="002A22B5" w:rsidRPr="00A610D7">
        <w:rPr>
          <w:sz w:val="24"/>
          <w:szCs w:val="24"/>
        </w:rPr>
        <w:t xml:space="preserve">current, more water </w:t>
      </w:r>
      <w:r w:rsidR="00EE7C24">
        <w:rPr>
          <w:sz w:val="24"/>
          <w:szCs w:val="24"/>
        </w:rPr>
        <w:t>was</w:t>
      </w:r>
      <w:r w:rsidR="002A22B5" w:rsidRPr="00A610D7">
        <w:rPr>
          <w:sz w:val="24"/>
          <w:szCs w:val="24"/>
        </w:rPr>
        <w:t xml:space="preserve"> generated</w:t>
      </w:r>
      <w:r w:rsidR="009534E1" w:rsidRPr="00A610D7">
        <w:rPr>
          <w:rFonts w:hint="eastAsia"/>
          <w:sz w:val="24"/>
          <w:szCs w:val="24"/>
        </w:rPr>
        <w:t>,</w:t>
      </w:r>
      <w:r w:rsidR="002A22B5" w:rsidRPr="00A610D7">
        <w:rPr>
          <w:sz w:val="24"/>
          <w:szCs w:val="24"/>
        </w:rPr>
        <w:t xml:space="preserve"> </w:t>
      </w:r>
      <w:r w:rsidR="009534E1" w:rsidRPr="00A610D7">
        <w:rPr>
          <w:sz w:val="24"/>
          <w:szCs w:val="24"/>
        </w:rPr>
        <w:t>and t</w:t>
      </w:r>
      <w:r w:rsidR="002A22B5" w:rsidRPr="00A610D7">
        <w:rPr>
          <w:sz w:val="24"/>
          <w:szCs w:val="24"/>
        </w:rPr>
        <w:t>he impedance de</w:t>
      </w:r>
      <w:r w:rsidR="00EE7C24">
        <w:rPr>
          <w:rFonts w:hint="eastAsia"/>
          <w:sz w:val="24"/>
          <w:szCs w:val="24"/>
        </w:rPr>
        <w:t>clined</w:t>
      </w:r>
      <w:r w:rsidR="002A22B5" w:rsidRPr="00A610D7">
        <w:rPr>
          <w:sz w:val="24"/>
          <w:szCs w:val="24"/>
        </w:rPr>
        <w:t xml:space="preserve"> </w:t>
      </w:r>
      <w:r w:rsidR="00EE7C24">
        <w:rPr>
          <w:sz w:val="24"/>
          <w:szCs w:val="24"/>
        </w:rPr>
        <w:t>rapidly</w:t>
      </w:r>
      <w:r w:rsidR="002A22B5" w:rsidRPr="00A610D7">
        <w:rPr>
          <w:sz w:val="24"/>
          <w:szCs w:val="24"/>
        </w:rPr>
        <w:t xml:space="preserve"> and reach</w:t>
      </w:r>
      <w:r w:rsidR="00EE7C24">
        <w:rPr>
          <w:sz w:val="24"/>
          <w:szCs w:val="24"/>
        </w:rPr>
        <w:t>ed</w:t>
      </w:r>
      <w:r w:rsidR="002A22B5" w:rsidRPr="00A610D7">
        <w:rPr>
          <w:sz w:val="24"/>
          <w:szCs w:val="24"/>
        </w:rPr>
        <w:t xml:space="preserve"> stability</w:t>
      </w:r>
      <w:r w:rsidR="009534E1" w:rsidRPr="00A610D7">
        <w:rPr>
          <w:sz w:val="24"/>
          <w:szCs w:val="24"/>
        </w:rPr>
        <w:t xml:space="preserve"> soon</w:t>
      </w:r>
      <w:r w:rsidR="00EE7C24">
        <w:rPr>
          <w:rFonts w:hint="eastAsia"/>
          <w:sz w:val="24"/>
          <w:szCs w:val="24"/>
        </w:rPr>
        <w:t>.</w:t>
      </w:r>
      <w:r w:rsidR="009D1712" w:rsidRPr="00A610D7">
        <w:rPr>
          <w:sz w:val="24"/>
          <w:szCs w:val="24"/>
        </w:rPr>
        <w:t xml:space="preserve"> </w:t>
      </w:r>
      <w:r w:rsidR="00EE7C24">
        <w:rPr>
          <w:sz w:val="24"/>
          <w:szCs w:val="24"/>
        </w:rPr>
        <w:t>Meanwhile, t</w:t>
      </w:r>
      <w:r w:rsidR="009D1712" w:rsidRPr="00A610D7">
        <w:rPr>
          <w:sz w:val="24"/>
          <w:szCs w:val="24"/>
        </w:rPr>
        <w:t xml:space="preserve">he absolute </w:t>
      </w:r>
      <w:r w:rsidR="00A222EF" w:rsidRPr="00A610D7">
        <w:rPr>
          <w:sz w:val="24"/>
          <w:szCs w:val="24"/>
        </w:rPr>
        <w:t xml:space="preserve">error </w:t>
      </w:r>
      <w:r w:rsidR="00EE7C24">
        <w:rPr>
          <w:sz w:val="24"/>
          <w:szCs w:val="24"/>
        </w:rPr>
        <w:t>was</w:t>
      </w:r>
      <w:r w:rsidR="00A222EF" w:rsidRPr="00A610D7">
        <w:rPr>
          <w:sz w:val="24"/>
          <w:szCs w:val="24"/>
        </w:rPr>
        <w:t xml:space="preserve"> </w:t>
      </w:r>
      <w:r w:rsidR="00EE7C24">
        <w:rPr>
          <w:sz w:val="24"/>
          <w:szCs w:val="24"/>
        </w:rPr>
        <w:t>displayed</w:t>
      </w:r>
      <w:r w:rsidR="00A222EF" w:rsidRPr="00A610D7">
        <w:rPr>
          <w:sz w:val="24"/>
          <w:szCs w:val="24"/>
        </w:rPr>
        <w:t xml:space="preserve"> in </w:t>
      </w:r>
      <w:r w:rsidR="001D4E91">
        <w:rPr>
          <w:sz w:val="24"/>
          <w:szCs w:val="24"/>
        </w:rPr>
        <w:t xml:space="preserve">Figure </w:t>
      </w:r>
      <w:r>
        <w:rPr>
          <w:sz w:val="24"/>
          <w:szCs w:val="24"/>
        </w:rPr>
        <w:t>6</w:t>
      </w:r>
      <w:r w:rsidR="00A222EF" w:rsidRPr="00A610D7">
        <w:rPr>
          <w:sz w:val="24"/>
          <w:szCs w:val="24"/>
        </w:rPr>
        <w:t xml:space="preserve">(b). </w:t>
      </w:r>
      <w:r w:rsidR="001572E1" w:rsidRPr="00A610D7">
        <w:rPr>
          <w:sz w:val="24"/>
          <w:szCs w:val="24"/>
        </w:rPr>
        <w:t xml:space="preserve">The RMSE, NRMSE, MAPE, and </w:t>
      </w:r>
      <w:r w:rsidR="003539AF" w:rsidRPr="00A610D7">
        <w:rPr>
          <w:sz w:val="24"/>
          <w:szCs w:val="24"/>
        </w:rPr>
        <w:t>R</w:t>
      </w:r>
      <w:r w:rsidR="00A610D7">
        <w:rPr>
          <w:sz w:val="24"/>
          <w:szCs w:val="24"/>
          <w:vertAlign w:val="superscript"/>
        </w:rPr>
        <w:t>2</w:t>
      </w:r>
      <w:r w:rsidR="0037077C" w:rsidRPr="00A610D7">
        <w:rPr>
          <w:sz w:val="24"/>
          <w:szCs w:val="24"/>
        </w:rPr>
        <w:t xml:space="preserve"> </w:t>
      </w:r>
      <w:r w:rsidR="001572E1" w:rsidRPr="00A610D7">
        <w:rPr>
          <w:sz w:val="24"/>
          <w:szCs w:val="24"/>
        </w:rPr>
        <w:t xml:space="preserve">of three experiments </w:t>
      </w:r>
      <w:r w:rsidR="00EE7C24">
        <w:rPr>
          <w:sz w:val="24"/>
          <w:szCs w:val="24"/>
        </w:rPr>
        <w:t>were</w:t>
      </w:r>
      <w:r w:rsidR="001572E1" w:rsidRPr="00A610D7">
        <w:rPr>
          <w:sz w:val="24"/>
          <w:szCs w:val="24"/>
        </w:rPr>
        <w:t xml:space="preserve"> concluded in</w:t>
      </w:r>
      <w:r w:rsidR="000028EC">
        <w:rPr>
          <w:sz w:val="24"/>
          <w:szCs w:val="24"/>
        </w:rPr>
        <w:t xml:space="preserve"> Table 6</w:t>
      </w:r>
      <w:r w:rsidR="009534E1" w:rsidRPr="00A610D7">
        <w:rPr>
          <w:sz w:val="24"/>
          <w:szCs w:val="24"/>
        </w:rPr>
        <w:t xml:space="preserve">, which </w:t>
      </w:r>
      <w:r w:rsidR="00983EB8">
        <w:rPr>
          <w:sz w:val="24"/>
          <w:szCs w:val="24"/>
        </w:rPr>
        <w:t>indicated</w:t>
      </w:r>
      <w:r w:rsidR="009534E1" w:rsidRPr="00A610D7">
        <w:rPr>
          <w:sz w:val="24"/>
          <w:szCs w:val="24"/>
        </w:rPr>
        <w:t xml:space="preserve"> a well fit of</w:t>
      </w:r>
      <w:r w:rsidR="00A50720" w:rsidRPr="00A610D7">
        <w:rPr>
          <w:sz w:val="24"/>
          <w:szCs w:val="24"/>
        </w:rPr>
        <w:t xml:space="preserve"> </w:t>
      </w:r>
      <w:r w:rsidR="00A222EF" w:rsidRPr="00A610D7">
        <w:rPr>
          <w:sz w:val="24"/>
          <w:szCs w:val="24"/>
        </w:rPr>
        <w:t xml:space="preserve">HFR </w:t>
      </w:r>
      <w:r w:rsidR="00A50720" w:rsidRPr="00A610D7">
        <w:rPr>
          <w:sz w:val="24"/>
          <w:szCs w:val="24"/>
        </w:rPr>
        <w:t>under different evaluation criteria.</w:t>
      </w:r>
    </w:p>
    <w:p w14:paraId="42BA7DD8" w14:textId="398676CD" w:rsidR="00E13701" w:rsidRPr="00C37E5F" w:rsidRDefault="007A68CA" w:rsidP="00A33E38">
      <w:pPr>
        <w:pStyle w:val="aff8"/>
        <w:ind w:firstLine="0"/>
        <w:jc w:val="both"/>
        <w:rPr>
          <w:rFonts w:cs="Times New Roman"/>
        </w:rPr>
      </w:pPr>
      <w:r>
        <w:rPr>
          <w:rFonts w:cs="Times New Roman"/>
          <w:noProof/>
        </w:rPr>
        <w:drawing>
          <wp:inline distT="0" distB="0" distL="0" distR="0" wp14:anchorId="768860A6" wp14:editId="6747CDB4">
            <wp:extent cx="5580380" cy="2229485"/>
            <wp:effectExtent l="0" t="0" r="0" b="5715"/>
            <wp:docPr id="610154441" name="图片 6" descr="图表, 直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154441" name="图片 6" descr="图表, 直方图&#10;&#10;描述已自动生成"/>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580380" cy="2229485"/>
                    </a:xfrm>
                    <a:prstGeom prst="rect">
                      <a:avLst/>
                    </a:prstGeom>
                  </pic:spPr>
                </pic:pic>
              </a:graphicData>
            </a:graphic>
          </wp:inline>
        </w:drawing>
      </w:r>
    </w:p>
    <w:p w14:paraId="72C61F74" w14:textId="5909171E" w:rsidR="009A2C3B" w:rsidRPr="00983EB8" w:rsidRDefault="002B0808" w:rsidP="000D6EFA">
      <w:pPr>
        <w:pStyle w:val="aff8"/>
        <w:spacing w:line="300" w:lineRule="auto"/>
        <w:ind w:firstLine="0"/>
        <w:rPr>
          <w:rFonts w:cs="Times New Roman"/>
          <w:sz w:val="21"/>
          <w:szCs w:val="21"/>
        </w:rPr>
      </w:pPr>
      <w:r w:rsidRPr="00983EB8">
        <w:rPr>
          <w:rFonts w:cs="Times New Roman"/>
          <w:sz w:val="21"/>
          <w:szCs w:val="21"/>
        </w:rPr>
        <w:t xml:space="preserve">Figure </w:t>
      </w:r>
      <w:r w:rsidR="004C2E4A">
        <w:rPr>
          <w:rFonts w:cs="Times New Roman"/>
          <w:sz w:val="21"/>
          <w:szCs w:val="21"/>
        </w:rPr>
        <w:t>6</w:t>
      </w:r>
      <w:r w:rsidR="000D6EFA">
        <w:rPr>
          <w:rFonts w:cs="Times New Roman"/>
          <w:sz w:val="21"/>
          <w:szCs w:val="21"/>
        </w:rPr>
        <w:t xml:space="preserve"> </w:t>
      </w:r>
      <w:r w:rsidR="009A2C3B" w:rsidRPr="00983EB8">
        <w:rPr>
          <w:rFonts w:cs="Times New Roman"/>
          <w:sz w:val="21"/>
          <w:szCs w:val="21"/>
        </w:rPr>
        <w:t xml:space="preserve">(a) </w:t>
      </w:r>
      <w:r w:rsidR="007323ED" w:rsidRPr="00983EB8">
        <w:rPr>
          <w:rFonts w:cs="Times New Roman"/>
          <w:sz w:val="21"/>
          <w:szCs w:val="21"/>
        </w:rPr>
        <w:t>Comparison of HFR results of model simulation and experimental data,</w:t>
      </w:r>
      <w:r w:rsidR="009A2C3B" w:rsidRPr="00983EB8">
        <w:rPr>
          <w:rFonts w:cs="Times New Roman"/>
          <w:sz w:val="21"/>
          <w:szCs w:val="21"/>
        </w:rPr>
        <w:t xml:space="preserve"> (b) </w:t>
      </w:r>
      <w:r w:rsidR="00E71DEC">
        <w:rPr>
          <w:rFonts w:cs="Times New Roman"/>
          <w:sz w:val="21"/>
          <w:szCs w:val="21"/>
        </w:rPr>
        <w:t>a</w:t>
      </w:r>
      <w:r w:rsidR="009A2C3B" w:rsidRPr="00983EB8">
        <w:rPr>
          <w:rFonts w:cs="Times New Roman"/>
          <w:sz w:val="21"/>
          <w:szCs w:val="21"/>
        </w:rPr>
        <w:t>bsolute error</w:t>
      </w:r>
      <w:r w:rsidR="007323ED" w:rsidRPr="00983EB8">
        <w:rPr>
          <w:rFonts w:cs="Times New Roman"/>
          <w:sz w:val="21"/>
          <w:szCs w:val="21"/>
        </w:rPr>
        <w:t xml:space="preserve"> of model simulation</w:t>
      </w:r>
      <w:r w:rsidR="00153A51" w:rsidRPr="00983EB8">
        <w:rPr>
          <w:rFonts w:cs="Times New Roman"/>
          <w:sz w:val="21"/>
          <w:szCs w:val="21"/>
        </w:rPr>
        <w:t>.</w:t>
      </w:r>
    </w:p>
    <w:p w14:paraId="35B187AC" w14:textId="2E58F1C8" w:rsidR="009A2C3B" w:rsidRPr="00983EB8" w:rsidRDefault="002B0808" w:rsidP="00983EB8">
      <w:pPr>
        <w:pStyle w:val="aff8"/>
        <w:spacing w:line="300" w:lineRule="auto"/>
        <w:ind w:firstLine="0"/>
        <w:jc w:val="left"/>
        <w:rPr>
          <w:rFonts w:cs="Times New Roman"/>
          <w:sz w:val="21"/>
          <w:szCs w:val="21"/>
        </w:rPr>
      </w:pPr>
      <w:bookmarkStart w:id="177" w:name="_Ref139315914"/>
      <w:r w:rsidRPr="00983EB8">
        <w:rPr>
          <w:rFonts w:cs="Times New Roman"/>
          <w:sz w:val="21"/>
          <w:szCs w:val="21"/>
        </w:rPr>
        <w:t xml:space="preserve">Table </w:t>
      </w:r>
      <w:bookmarkEnd w:id="177"/>
      <w:r w:rsidR="00B41323" w:rsidRPr="00983EB8">
        <w:rPr>
          <w:rFonts w:cs="Times New Roman"/>
          <w:sz w:val="21"/>
          <w:szCs w:val="21"/>
        </w:rPr>
        <w:t xml:space="preserve">6 </w:t>
      </w:r>
      <w:r w:rsidR="009A2C3B" w:rsidRPr="00983EB8">
        <w:rPr>
          <w:rFonts w:cs="Times New Roman"/>
          <w:sz w:val="21"/>
          <w:szCs w:val="21"/>
        </w:rPr>
        <w:t xml:space="preserve">Model </w:t>
      </w:r>
      <w:r w:rsidR="00CC4CA9" w:rsidRPr="00983EB8">
        <w:rPr>
          <w:rFonts w:cs="Times New Roman"/>
          <w:sz w:val="21"/>
          <w:szCs w:val="21"/>
        </w:rPr>
        <w:t>p</w:t>
      </w:r>
      <w:r w:rsidR="009A2C3B" w:rsidRPr="00983EB8">
        <w:rPr>
          <w:rFonts w:cs="Times New Roman"/>
          <w:sz w:val="21"/>
          <w:szCs w:val="21"/>
        </w:rPr>
        <w:t xml:space="preserve">erformance for </w:t>
      </w:r>
      <w:r w:rsidR="00CC4CA9" w:rsidRPr="00983EB8">
        <w:rPr>
          <w:rFonts w:cs="Times New Roman"/>
          <w:sz w:val="21"/>
          <w:szCs w:val="21"/>
        </w:rPr>
        <w:t>h</w:t>
      </w:r>
      <w:r w:rsidR="00213028" w:rsidRPr="00983EB8">
        <w:rPr>
          <w:rFonts w:cs="Times New Roman"/>
          <w:sz w:val="21"/>
          <w:szCs w:val="21"/>
        </w:rPr>
        <w:t xml:space="preserve">igh </w:t>
      </w:r>
      <w:r w:rsidR="00CC4CA9" w:rsidRPr="00983EB8">
        <w:rPr>
          <w:rFonts w:cs="Times New Roman"/>
          <w:sz w:val="21"/>
          <w:szCs w:val="21"/>
        </w:rPr>
        <w:t>f</w:t>
      </w:r>
      <w:r w:rsidR="00213028" w:rsidRPr="00983EB8">
        <w:rPr>
          <w:rFonts w:cs="Times New Roman"/>
          <w:sz w:val="21"/>
          <w:szCs w:val="21"/>
        </w:rPr>
        <w:t xml:space="preserve">requency </w:t>
      </w:r>
      <w:r w:rsidR="00CC4CA9" w:rsidRPr="00983EB8">
        <w:rPr>
          <w:rFonts w:cs="Times New Roman"/>
          <w:sz w:val="21"/>
          <w:szCs w:val="21"/>
        </w:rPr>
        <w:t>i</w:t>
      </w:r>
      <w:r w:rsidR="00213028" w:rsidRPr="00983EB8">
        <w:rPr>
          <w:rFonts w:cs="Times New Roman"/>
          <w:sz w:val="21"/>
          <w:szCs w:val="21"/>
        </w:rPr>
        <w:t>mpedance</w:t>
      </w:r>
      <w:r w:rsidR="00153A51" w:rsidRPr="00983EB8">
        <w:rPr>
          <w:rFonts w:cs="Times New Roman"/>
          <w:sz w:val="21"/>
          <w:szCs w:val="21"/>
        </w:rPr>
        <w:t>.</w:t>
      </w:r>
    </w:p>
    <w:tbl>
      <w:tblPr>
        <w:tblW w:w="0" w:type="auto"/>
        <w:tblLook w:val="04A0" w:firstRow="1" w:lastRow="0" w:firstColumn="1" w:lastColumn="0" w:noHBand="0" w:noVBand="1"/>
      </w:tblPr>
      <w:tblGrid>
        <w:gridCol w:w="1809"/>
        <w:gridCol w:w="1481"/>
        <w:gridCol w:w="1814"/>
        <w:gridCol w:w="1662"/>
        <w:gridCol w:w="2022"/>
      </w:tblGrid>
      <w:tr w:rsidR="009A2C3B" w:rsidRPr="00983EB8" w14:paraId="322153FD" w14:textId="77777777" w:rsidTr="000D06A3">
        <w:tc>
          <w:tcPr>
            <w:tcW w:w="1809" w:type="dxa"/>
            <w:tcBorders>
              <w:top w:val="single" w:sz="18" w:space="0" w:color="auto"/>
              <w:bottom w:val="single" w:sz="8" w:space="0" w:color="auto"/>
            </w:tcBorders>
          </w:tcPr>
          <w:p w14:paraId="76AEA5ED" w14:textId="58D02819" w:rsidR="009A2C3B" w:rsidRPr="007A68CA" w:rsidRDefault="00D62013" w:rsidP="00983EB8">
            <w:pPr>
              <w:pStyle w:val="afff5"/>
              <w:rPr>
                <w:rFonts w:cs="Times New Roman"/>
                <w:b/>
                <w:bCs w:val="0"/>
                <w:szCs w:val="21"/>
              </w:rPr>
            </w:pPr>
            <w:r w:rsidRPr="007A68CA">
              <w:rPr>
                <w:rFonts w:cs="Times New Roman" w:hint="eastAsia"/>
                <w:b/>
                <w:bCs w:val="0"/>
                <w:szCs w:val="21"/>
              </w:rPr>
              <w:t>C</w:t>
            </w:r>
            <w:r w:rsidRPr="007A68CA">
              <w:rPr>
                <w:rFonts w:cs="Times New Roman"/>
                <w:b/>
                <w:bCs w:val="0"/>
                <w:szCs w:val="21"/>
              </w:rPr>
              <w:t>ase</w:t>
            </w:r>
          </w:p>
        </w:tc>
        <w:tc>
          <w:tcPr>
            <w:tcW w:w="1481" w:type="dxa"/>
            <w:tcBorders>
              <w:top w:val="single" w:sz="18" w:space="0" w:color="auto"/>
              <w:bottom w:val="single" w:sz="8" w:space="0" w:color="auto"/>
            </w:tcBorders>
          </w:tcPr>
          <w:p w14:paraId="25206A23" w14:textId="77777777" w:rsidR="009A2C3B" w:rsidRPr="007A68CA" w:rsidRDefault="009A2C3B" w:rsidP="00983EB8">
            <w:pPr>
              <w:pStyle w:val="afff5"/>
              <w:rPr>
                <w:rFonts w:cs="Times New Roman"/>
                <w:b/>
                <w:bCs w:val="0"/>
                <w:szCs w:val="21"/>
              </w:rPr>
            </w:pPr>
            <w:r w:rsidRPr="007A68CA">
              <w:rPr>
                <w:rFonts w:cs="Times New Roman"/>
                <w:b/>
                <w:bCs w:val="0"/>
                <w:szCs w:val="21"/>
              </w:rPr>
              <w:t>RMSE</w:t>
            </w:r>
          </w:p>
        </w:tc>
        <w:tc>
          <w:tcPr>
            <w:tcW w:w="1814" w:type="dxa"/>
            <w:tcBorders>
              <w:top w:val="single" w:sz="18" w:space="0" w:color="auto"/>
              <w:bottom w:val="single" w:sz="8" w:space="0" w:color="auto"/>
            </w:tcBorders>
          </w:tcPr>
          <w:p w14:paraId="67949010" w14:textId="77777777" w:rsidR="009A2C3B" w:rsidRPr="007A68CA" w:rsidRDefault="009A2C3B" w:rsidP="00983EB8">
            <w:pPr>
              <w:pStyle w:val="afff5"/>
              <w:rPr>
                <w:rFonts w:cs="Times New Roman"/>
                <w:b/>
                <w:bCs w:val="0"/>
                <w:szCs w:val="21"/>
              </w:rPr>
            </w:pPr>
            <w:r w:rsidRPr="007A68CA">
              <w:rPr>
                <w:rFonts w:cs="Times New Roman"/>
                <w:b/>
                <w:bCs w:val="0"/>
                <w:szCs w:val="21"/>
              </w:rPr>
              <w:t>NRMSE</w:t>
            </w:r>
          </w:p>
        </w:tc>
        <w:tc>
          <w:tcPr>
            <w:tcW w:w="1662" w:type="dxa"/>
            <w:tcBorders>
              <w:top w:val="single" w:sz="18" w:space="0" w:color="auto"/>
              <w:bottom w:val="single" w:sz="8" w:space="0" w:color="auto"/>
            </w:tcBorders>
          </w:tcPr>
          <w:p w14:paraId="49679D5D" w14:textId="77777777" w:rsidR="009A2C3B" w:rsidRPr="007A68CA" w:rsidRDefault="009A2C3B" w:rsidP="00983EB8">
            <w:pPr>
              <w:pStyle w:val="afff5"/>
              <w:rPr>
                <w:rFonts w:cs="Times New Roman"/>
                <w:b/>
                <w:bCs w:val="0"/>
                <w:szCs w:val="21"/>
              </w:rPr>
            </w:pPr>
            <w:r w:rsidRPr="007A68CA">
              <w:rPr>
                <w:rFonts w:cs="Times New Roman"/>
                <w:b/>
                <w:bCs w:val="0"/>
                <w:szCs w:val="21"/>
              </w:rPr>
              <w:t>MAPE</w:t>
            </w:r>
          </w:p>
        </w:tc>
        <w:tc>
          <w:tcPr>
            <w:tcW w:w="2022" w:type="dxa"/>
            <w:tcBorders>
              <w:top w:val="single" w:sz="18" w:space="0" w:color="auto"/>
              <w:bottom w:val="single" w:sz="8" w:space="0" w:color="auto"/>
            </w:tcBorders>
          </w:tcPr>
          <w:p w14:paraId="270CD3AD" w14:textId="4AE92191" w:rsidR="009A2C3B" w:rsidRPr="007A68CA" w:rsidRDefault="00E740D7" w:rsidP="00983EB8">
            <w:pPr>
              <w:pStyle w:val="afff5"/>
              <w:rPr>
                <w:rFonts w:cs="Times New Roman"/>
                <w:b/>
                <w:bCs w:val="0"/>
                <w:szCs w:val="21"/>
              </w:rPr>
            </w:pPr>
            <w:r w:rsidRPr="007A68CA">
              <w:rPr>
                <w:b/>
                <w:bCs w:val="0"/>
                <w:szCs w:val="21"/>
              </w:rPr>
              <w:t>R</w:t>
            </w:r>
            <w:r w:rsidRPr="007A68CA">
              <w:rPr>
                <w:b/>
                <w:bCs w:val="0"/>
                <w:szCs w:val="21"/>
                <w:vertAlign w:val="superscript"/>
              </w:rPr>
              <w:t>2</w:t>
            </w:r>
          </w:p>
        </w:tc>
      </w:tr>
      <w:tr w:rsidR="009A2C3B" w:rsidRPr="00983EB8" w14:paraId="0DD84975" w14:textId="77777777" w:rsidTr="00983EB8">
        <w:tc>
          <w:tcPr>
            <w:tcW w:w="1809" w:type="dxa"/>
            <w:tcBorders>
              <w:top w:val="nil"/>
              <w:bottom w:val="nil"/>
            </w:tcBorders>
          </w:tcPr>
          <w:p w14:paraId="439FD6F8" w14:textId="77777777" w:rsidR="009A2C3B" w:rsidRPr="007A68CA" w:rsidRDefault="009A2C3B" w:rsidP="00983EB8">
            <w:pPr>
              <w:pStyle w:val="afff5"/>
              <w:rPr>
                <w:rFonts w:cs="Times New Roman"/>
                <w:b/>
                <w:bCs w:val="0"/>
                <w:szCs w:val="21"/>
              </w:rPr>
            </w:pPr>
            <w:r w:rsidRPr="007A68CA">
              <w:rPr>
                <w:rFonts w:cs="Times New Roman"/>
                <w:b/>
                <w:bCs w:val="0"/>
                <w:szCs w:val="21"/>
              </w:rPr>
              <w:t>Experiment 1</w:t>
            </w:r>
          </w:p>
        </w:tc>
        <w:tc>
          <w:tcPr>
            <w:tcW w:w="1481" w:type="dxa"/>
            <w:tcBorders>
              <w:top w:val="nil"/>
              <w:bottom w:val="nil"/>
            </w:tcBorders>
          </w:tcPr>
          <w:p w14:paraId="6606BB90" w14:textId="5B0A7C7B" w:rsidR="009A2C3B" w:rsidRPr="00983EB8" w:rsidRDefault="009A2C3B" w:rsidP="00983EB8">
            <w:pPr>
              <w:pStyle w:val="afff5"/>
              <w:rPr>
                <w:rFonts w:cs="Times New Roman"/>
                <w:szCs w:val="21"/>
              </w:rPr>
            </w:pPr>
            <w:r w:rsidRPr="00983EB8">
              <w:rPr>
                <w:rFonts w:cs="Times New Roman"/>
                <w:szCs w:val="21"/>
              </w:rPr>
              <w:t>0.</w:t>
            </w:r>
            <w:r w:rsidR="00E072EB" w:rsidRPr="00983EB8">
              <w:rPr>
                <w:rFonts w:cs="Times New Roman"/>
                <w:szCs w:val="21"/>
              </w:rPr>
              <w:t>53</w:t>
            </w:r>
            <w:r w:rsidR="00CC4CA9" w:rsidRPr="00983EB8">
              <w:rPr>
                <w:rFonts w:cs="Times New Roman"/>
                <w:szCs w:val="21"/>
              </w:rPr>
              <w:t>5</w:t>
            </w:r>
          </w:p>
        </w:tc>
        <w:tc>
          <w:tcPr>
            <w:tcW w:w="1814" w:type="dxa"/>
            <w:tcBorders>
              <w:top w:val="nil"/>
              <w:bottom w:val="nil"/>
            </w:tcBorders>
          </w:tcPr>
          <w:p w14:paraId="2B566A7E" w14:textId="649F6D8C" w:rsidR="009A2C3B" w:rsidRPr="00983EB8" w:rsidRDefault="009A2C3B" w:rsidP="00983EB8">
            <w:pPr>
              <w:pStyle w:val="afff5"/>
              <w:rPr>
                <w:rFonts w:cs="Times New Roman"/>
                <w:szCs w:val="21"/>
              </w:rPr>
            </w:pPr>
            <w:r w:rsidRPr="00983EB8">
              <w:rPr>
                <w:rFonts w:cs="Times New Roman"/>
                <w:szCs w:val="21"/>
              </w:rPr>
              <w:t>0.0</w:t>
            </w:r>
            <w:r w:rsidR="00E072EB" w:rsidRPr="00983EB8">
              <w:rPr>
                <w:rFonts w:cs="Times New Roman"/>
                <w:szCs w:val="21"/>
              </w:rPr>
              <w:t>44</w:t>
            </w:r>
          </w:p>
        </w:tc>
        <w:tc>
          <w:tcPr>
            <w:tcW w:w="1662" w:type="dxa"/>
            <w:tcBorders>
              <w:top w:val="nil"/>
              <w:bottom w:val="nil"/>
            </w:tcBorders>
          </w:tcPr>
          <w:p w14:paraId="2D401BD2" w14:textId="15FF2D05" w:rsidR="009A2C3B" w:rsidRPr="00983EB8" w:rsidRDefault="009A2C3B" w:rsidP="00983EB8">
            <w:pPr>
              <w:pStyle w:val="afff5"/>
              <w:rPr>
                <w:rFonts w:cs="Times New Roman"/>
                <w:szCs w:val="21"/>
              </w:rPr>
            </w:pPr>
            <w:r w:rsidRPr="00983EB8">
              <w:rPr>
                <w:rFonts w:cs="Times New Roman"/>
                <w:szCs w:val="21"/>
              </w:rPr>
              <w:t>0.00</w:t>
            </w:r>
            <w:r w:rsidR="00E072EB" w:rsidRPr="00983EB8">
              <w:rPr>
                <w:rFonts w:cs="Times New Roman"/>
                <w:szCs w:val="21"/>
              </w:rPr>
              <w:t>5</w:t>
            </w:r>
          </w:p>
        </w:tc>
        <w:tc>
          <w:tcPr>
            <w:tcW w:w="2022" w:type="dxa"/>
            <w:tcBorders>
              <w:top w:val="nil"/>
              <w:bottom w:val="nil"/>
            </w:tcBorders>
          </w:tcPr>
          <w:p w14:paraId="0F781C09" w14:textId="519ECCA5" w:rsidR="009A2C3B" w:rsidRPr="00983EB8" w:rsidRDefault="009A2C3B" w:rsidP="00983EB8">
            <w:pPr>
              <w:pStyle w:val="afff5"/>
              <w:rPr>
                <w:rFonts w:cs="Times New Roman"/>
                <w:szCs w:val="21"/>
              </w:rPr>
            </w:pPr>
            <w:r w:rsidRPr="00983EB8">
              <w:rPr>
                <w:rFonts w:cs="Times New Roman"/>
                <w:szCs w:val="21"/>
              </w:rPr>
              <w:t>0.9</w:t>
            </w:r>
            <w:r w:rsidR="00E072EB" w:rsidRPr="00983EB8">
              <w:rPr>
                <w:rFonts w:cs="Times New Roman"/>
                <w:szCs w:val="21"/>
              </w:rPr>
              <w:t>8</w:t>
            </w:r>
            <w:r w:rsidR="00CC4CA9" w:rsidRPr="00983EB8">
              <w:rPr>
                <w:rFonts w:cs="Times New Roman"/>
                <w:szCs w:val="21"/>
              </w:rPr>
              <w:t>5</w:t>
            </w:r>
          </w:p>
        </w:tc>
      </w:tr>
      <w:tr w:rsidR="009A2C3B" w:rsidRPr="00983EB8" w14:paraId="08A08F3C" w14:textId="77777777" w:rsidTr="00983EB8">
        <w:tc>
          <w:tcPr>
            <w:tcW w:w="1809" w:type="dxa"/>
            <w:tcBorders>
              <w:top w:val="nil"/>
              <w:bottom w:val="nil"/>
            </w:tcBorders>
          </w:tcPr>
          <w:p w14:paraId="3D86CC38" w14:textId="77777777" w:rsidR="009A2C3B" w:rsidRPr="007A68CA" w:rsidRDefault="009A2C3B" w:rsidP="00983EB8">
            <w:pPr>
              <w:pStyle w:val="afff5"/>
              <w:rPr>
                <w:rFonts w:cs="Times New Roman"/>
                <w:b/>
                <w:bCs w:val="0"/>
                <w:szCs w:val="21"/>
              </w:rPr>
            </w:pPr>
            <w:r w:rsidRPr="007A68CA">
              <w:rPr>
                <w:rFonts w:cs="Times New Roman"/>
                <w:b/>
                <w:bCs w:val="0"/>
                <w:szCs w:val="21"/>
              </w:rPr>
              <w:t>Experiment 2</w:t>
            </w:r>
          </w:p>
        </w:tc>
        <w:tc>
          <w:tcPr>
            <w:tcW w:w="1481" w:type="dxa"/>
            <w:tcBorders>
              <w:top w:val="nil"/>
              <w:bottom w:val="nil"/>
            </w:tcBorders>
          </w:tcPr>
          <w:p w14:paraId="77555B74" w14:textId="10A68C51" w:rsidR="009A2C3B" w:rsidRPr="00983EB8" w:rsidRDefault="009A2C3B" w:rsidP="00983EB8">
            <w:pPr>
              <w:pStyle w:val="afff5"/>
              <w:rPr>
                <w:rFonts w:cs="Times New Roman"/>
                <w:szCs w:val="21"/>
              </w:rPr>
            </w:pPr>
            <w:r w:rsidRPr="00983EB8">
              <w:rPr>
                <w:rFonts w:cs="Times New Roman"/>
                <w:szCs w:val="21"/>
              </w:rPr>
              <w:t>0.</w:t>
            </w:r>
            <w:r w:rsidR="00E072EB" w:rsidRPr="00983EB8">
              <w:rPr>
                <w:rFonts w:cs="Times New Roman"/>
                <w:szCs w:val="21"/>
              </w:rPr>
              <w:t>57</w:t>
            </w:r>
            <w:r w:rsidR="00CC4CA9" w:rsidRPr="00983EB8">
              <w:rPr>
                <w:rFonts w:cs="Times New Roman"/>
                <w:szCs w:val="21"/>
              </w:rPr>
              <w:t>1</w:t>
            </w:r>
          </w:p>
        </w:tc>
        <w:tc>
          <w:tcPr>
            <w:tcW w:w="1814" w:type="dxa"/>
            <w:tcBorders>
              <w:top w:val="nil"/>
              <w:bottom w:val="nil"/>
            </w:tcBorders>
          </w:tcPr>
          <w:p w14:paraId="20A26C8D" w14:textId="5CF376EA" w:rsidR="009A2C3B" w:rsidRPr="00983EB8" w:rsidRDefault="009A2C3B" w:rsidP="00983EB8">
            <w:pPr>
              <w:pStyle w:val="afff5"/>
              <w:rPr>
                <w:rFonts w:cs="Times New Roman"/>
                <w:szCs w:val="21"/>
              </w:rPr>
            </w:pPr>
            <w:r w:rsidRPr="00983EB8">
              <w:rPr>
                <w:rFonts w:cs="Times New Roman"/>
                <w:szCs w:val="21"/>
              </w:rPr>
              <w:t>0.0</w:t>
            </w:r>
            <w:r w:rsidR="00E072EB" w:rsidRPr="00983EB8">
              <w:rPr>
                <w:rFonts w:cs="Times New Roman"/>
                <w:szCs w:val="21"/>
              </w:rPr>
              <w:t>46</w:t>
            </w:r>
          </w:p>
        </w:tc>
        <w:tc>
          <w:tcPr>
            <w:tcW w:w="1662" w:type="dxa"/>
            <w:tcBorders>
              <w:top w:val="nil"/>
              <w:bottom w:val="nil"/>
            </w:tcBorders>
          </w:tcPr>
          <w:p w14:paraId="122B16FF" w14:textId="32CED957" w:rsidR="009A2C3B" w:rsidRPr="00983EB8" w:rsidRDefault="009A2C3B" w:rsidP="00983EB8">
            <w:pPr>
              <w:pStyle w:val="afff5"/>
              <w:rPr>
                <w:rFonts w:cs="Times New Roman"/>
                <w:szCs w:val="21"/>
              </w:rPr>
            </w:pPr>
            <w:r w:rsidRPr="00983EB8">
              <w:rPr>
                <w:rFonts w:cs="Times New Roman"/>
                <w:szCs w:val="21"/>
              </w:rPr>
              <w:t>0.00</w:t>
            </w:r>
            <w:r w:rsidR="00CC4CA9" w:rsidRPr="00983EB8">
              <w:rPr>
                <w:rFonts w:cs="Times New Roman"/>
                <w:szCs w:val="21"/>
              </w:rPr>
              <w:t>6</w:t>
            </w:r>
          </w:p>
        </w:tc>
        <w:tc>
          <w:tcPr>
            <w:tcW w:w="2022" w:type="dxa"/>
            <w:tcBorders>
              <w:top w:val="nil"/>
              <w:bottom w:val="nil"/>
            </w:tcBorders>
          </w:tcPr>
          <w:p w14:paraId="1A1DE9D7" w14:textId="2ECFB8E9" w:rsidR="009A2C3B" w:rsidRPr="00983EB8" w:rsidRDefault="009A2C3B" w:rsidP="00983EB8">
            <w:pPr>
              <w:pStyle w:val="afff5"/>
              <w:rPr>
                <w:rFonts w:cs="Times New Roman"/>
                <w:szCs w:val="21"/>
              </w:rPr>
            </w:pPr>
            <w:r w:rsidRPr="00983EB8">
              <w:rPr>
                <w:rFonts w:cs="Times New Roman"/>
                <w:szCs w:val="21"/>
              </w:rPr>
              <w:t>0.9</w:t>
            </w:r>
            <w:r w:rsidR="00E072EB" w:rsidRPr="00983EB8">
              <w:rPr>
                <w:rFonts w:cs="Times New Roman"/>
                <w:szCs w:val="21"/>
              </w:rPr>
              <w:t>83</w:t>
            </w:r>
          </w:p>
        </w:tc>
      </w:tr>
      <w:tr w:rsidR="009A2C3B" w:rsidRPr="00983EB8" w14:paraId="2AEDB405" w14:textId="77777777" w:rsidTr="000D06A3">
        <w:tc>
          <w:tcPr>
            <w:tcW w:w="1809" w:type="dxa"/>
            <w:tcBorders>
              <w:top w:val="nil"/>
              <w:bottom w:val="single" w:sz="18" w:space="0" w:color="auto"/>
            </w:tcBorders>
          </w:tcPr>
          <w:p w14:paraId="12A3B822" w14:textId="77777777" w:rsidR="009A2C3B" w:rsidRPr="007A68CA" w:rsidRDefault="009A2C3B" w:rsidP="00983EB8">
            <w:pPr>
              <w:pStyle w:val="afff5"/>
              <w:rPr>
                <w:rFonts w:cs="Times New Roman"/>
                <w:b/>
                <w:bCs w:val="0"/>
                <w:szCs w:val="21"/>
              </w:rPr>
            </w:pPr>
            <w:r w:rsidRPr="007A68CA">
              <w:rPr>
                <w:rFonts w:cs="Times New Roman"/>
                <w:b/>
                <w:bCs w:val="0"/>
                <w:szCs w:val="21"/>
              </w:rPr>
              <w:t>Experiment 3</w:t>
            </w:r>
          </w:p>
        </w:tc>
        <w:tc>
          <w:tcPr>
            <w:tcW w:w="1481" w:type="dxa"/>
            <w:tcBorders>
              <w:top w:val="nil"/>
              <w:bottom w:val="single" w:sz="18" w:space="0" w:color="auto"/>
            </w:tcBorders>
          </w:tcPr>
          <w:p w14:paraId="2DDBA0D5" w14:textId="69E7B182" w:rsidR="009A2C3B" w:rsidRPr="00983EB8" w:rsidRDefault="009A2C3B" w:rsidP="00983EB8">
            <w:pPr>
              <w:pStyle w:val="afff5"/>
              <w:rPr>
                <w:rFonts w:cs="Times New Roman"/>
                <w:szCs w:val="21"/>
              </w:rPr>
            </w:pPr>
            <w:r w:rsidRPr="00983EB8">
              <w:rPr>
                <w:rFonts w:cs="Times New Roman"/>
                <w:szCs w:val="21"/>
              </w:rPr>
              <w:t>0.</w:t>
            </w:r>
            <w:r w:rsidR="00E072EB" w:rsidRPr="00983EB8">
              <w:rPr>
                <w:rFonts w:cs="Times New Roman"/>
                <w:szCs w:val="21"/>
              </w:rPr>
              <w:t>50</w:t>
            </w:r>
            <w:r w:rsidR="00CC4CA9" w:rsidRPr="00983EB8">
              <w:rPr>
                <w:rFonts w:cs="Times New Roman"/>
                <w:szCs w:val="21"/>
              </w:rPr>
              <w:t>2</w:t>
            </w:r>
          </w:p>
        </w:tc>
        <w:tc>
          <w:tcPr>
            <w:tcW w:w="1814" w:type="dxa"/>
            <w:tcBorders>
              <w:top w:val="nil"/>
              <w:bottom w:val="single" w:sz="18" w:space="0" w:color="auto"/>
            </w:tcBorders>
          </w:tcPr>
          <w:p w14:paraId="5DB5D2DC" w14:textId="0C788FDD" w:rsidR="009A2C3B" w:rsidRPr="00983EB8" w:rsidRDefault="009A2C3B" w:rsidP="00983EB8">
            <w:pPr>
              <w:pStyle w:val="afff5"/>
              <w:rPr>
                <w:rFonts w:cs="Times New Roman"/>
                <w:szCs w:val="21"/>
              </w:rPr>
            </w:pPr>
            <w:r w:rsidRPr="00983EB8">
              <w:rPr>
                <w:rFonts w:cs="Times New Roman"/>
                <w:szCs w:val="21"/>
              </w:rPr>
              <w:t>0.0</w:t>
            </w:r>
            <w:r w:rsidR="00E072EB" w:rsidRPr="00983EB8">
              <w:rPr>
                <w:rFonts w:cs="Times New Roman"/>
                <w:szCs w:val="21"/>
              </w:rPr>
              <w:t>42</w:t>
            </w:r>
          </w:p>
        </w:tc>
        <w:tc>
          <w:tcPr>
            <w:tcW w:w="1662" w:type="dxa"/>
            <w:tcBorders>
              <w:top w:val="nil"/>
              <w:bottom w:val="single" w:sz="18" w:space="0" w:color="auto"/>
            </w:tcBorders>
          </w:tcPr>
          <w:p w14:paraId="236726B4" w14:textId="03A489DB" w:rsidR="009A2C3B" w:rsidRPr="00983EB8" w:rsidRDefault="009A2C3B" w:rsidP="00983EB8">
            <w:pPr>
              <w:pStyle w:val="afff5"/>
              <w:rPr>
                <w:rFonts w:cs="Times New Roman"/>
                <w:szCs w:val="21"/>
              </w:rPr>
            </w:pPr>
            <w:r w:rsidRPr="00983EB8">
              <w:rPr>
                <w:rFonts w:cs="Times New Roman"/>
                <w:szCs w:val="21"/>
              </w:rPr>
              <w:t>0.00</w:t>
            </w:r>
            <w:r w:rsidR="00CC4CA9" w:rsidRPr="00983EB8">
              <w:rPr>
                <w:rFonts w:cs="Times New Roman"/>
                <w:szCs w:val="21"/>
              </w:rPr>
              <w:t>5</w:t>
            </w:r>
          </w:p>
        </w:tc>
        <w:tc>
          <w:tcPr>
            <w:tcW w:w="2022" w:type="dxa"/>
            <w:tcBorders>
              <w:top w:val="nil"/>
              <w:bottom w:val="single" w:sz="18" w:space="0" w:color="auto"/>
            </w:tcBorders>
          </w:tcPr>
          <w:p w14:paraId="474486A1" w14:textId="00B349A7" w:rsidR="009A2C3B" w:rsidRPr="00983EB8" w:rsidRDefault="009A2C3B" w:rsidP="00983EB8">
            <w:pPr>
              <w:pStyle w:val="afff5"/>
              <w:rPr>
                <w:rFonts w:cs="Times New Roman"/>
                <w:szCs w:val="21"/>
              </w:rPr>
            </w:pPr>
            <w:r w:rsidRPr="00983EB8">
              <w:rPr>
                <w:rFonts w:cs="Times New Roman"/>
                <w:szCs w:val="21"/>
              </w:rPr>
              <w:t>0.9</w:t>
            </w:r>
            <w:r w:rsidR="00E072EB" w:rsidRPr="00983EB8">
              <w:rPr>
                <w:rFonts w:cs="Times New Roman"/>
                <w:szCs w:val="21"/>
              </w:rPr>
              <w:t>86</w:t>
            </w:r>
          </w:p>
        </w:tc>
      </w:tr>
    </w:tbl>
    <w:p w14:paraId="14071390" w14:textId="619610AD" w:rsidR="00E13701" w:rsidRPr="00884CAF" w:rsidRDefault="00D90BDB" w:rsidP="00BA7399">
      <w:pPr>
        <w:pStyle w:val="a0"/>
        <w:rPr>
          <w:sz w:val="24"/>
          <w:szCs w:val="24"/>
        </w:rPr>
      </w:pPr>
      <w:r w:rsidRPr="00884CAF">
        <w:rPr>
          <w:sz w:val="24"/>
          <w:szCs w:val="24"/>
        </w:rPr>
        <w:t xml:space="preserve">In conclusion, the model </w:t>
      </w:r>
      <w:r w:rsidR="00BA7399">
        <w:rPr>
          <w:rFonts w:hint="eastAsia"/>
          <w:sz w:val="24"/>
          <w:szCs w:val="24"/>
        </w:rPr>
        <w:t>could</w:t>
      </w:r>
      <w:r w:rsidR="00BA7399">
        <w:rPr>
          <w:sz w:val="24"/>
          <w:szCs w:val="24"/>
        </w:rPr>
        <w:t xml:space="preserve"> </w:t>
      </w:r>
      <w:r w:rsidRPr="00884CAF">
        <w:rPr>
          <w:sz w:val="24"/>
          <w:szCs w:val="24"/>
        </w:rPr>
        <w:t xml:space="preserve">fit the measured voltage and </w:t>
      </w:r>
      <w:r w:rsidR="00BA7399">
        <w:rPr>
          <w:sz w:val="24"/>
          <w:szCs w:val="24"/>
        </w:rPr>
        <w:t>HFR</w:t>
      </w:r>
      <w:r w:rsidRPr="00884CAF">
        <w:rPr>
          <w:sz w:val="24"/>
          <w:szCs w:val="24"/>
        </w:rPr>
        <w:t xml:space="preserve"> well</w:t>
      </w:r>
      <w:r w:rsidR="00DB44C1" w:rsidRPr="00884CAF">
        <w:rPr>
          <w:sz w:val="24"/>
          <w:szCs w:val="24"/>
        </w:rPr>
        <w:t xml:space="preserve">. </w:t>
      </w:r>
      <w:r w:rsidR="00BA7399">
        <w:rPr>
          <w:sz w:val="24"/>
          <w:szCs w:val="24"/>
        </w:rPr>
        <w:t>Thus</w:t>
      </w:r>
      <w:r w:rsidR="00154792" w:rsidRPr="00884CAF">
        <w:rPr>
          <w:sz w:val="24"/>
          <w:szCs w:val="24"/>
        </w:rPr>
        <w:t xml:space="preserve">, the model </w:t>
      </w:r>
      <w:r w:rsidR="00BA641C" w:rsidRPr="00884CAF">
        <w:rPr>
          <w:sz w:val="24"/>
          <w:szCs w:val="24"/>
        </w:rPr>
        <w:t>can be considered</w:t>
      </w:r>
      <w:r w:rsidR="00154792" w:rsidRPr="00884CAF">
        <w:rPr>
          <w:sz w:val="24"/>
          <w:szCs w:val="24"/>
        </w:rPr>
        <w:t xml:space="preserve"> valid</w:t>
      </w:r>
      <w:r w:rsidR="00DB44C1" w:rsidRPr="00884CAF">
        <w:rPr>
          <w:sz w:val="24"/>
          <w:szCs w:val="24"/>
        </w:rPr>
        <w:t>.</w:t>
      </w:r>
    </w:p>
    <w:p w14:paraId="2FE07584" w14:textId="45573365" w:rsidR="000F233B" w:rsidRPr="00BA7399" w:rsidRDefault="009371C3" w:rsidP="00BA7399">
      <w:pPr>
        <w:pStyle w:val="1"/>
        <w:spacing w:beforeLines="0" w:before="0" w:afterLines="0" w:after="0" w:line="300" w:lineRule="auto"/>
        <w:rPr>
          <w:rFonts w:ascii="Times New Roman" w:hAnsi="Times New Roman" w:cs="Times New Roman"/>
          <w:sz w:val="24"/>
          <w:szCs w:val="24"/>
        </w:rPr>
      </w:pPr>
      <w:bookmarkStart w:id="178" w:name="_Ref139642456"/>
      <w:r w:rsidRPr="00BA7399">
        <w:rPr>
          <w:rFonts w:ascii="Times New Roman" w:hAnsi="Times New Roman" w:cs="Times New Roman"/>
          <w:b/>
          <w:bCs w:val="0"/>
          <w:sz w:val="24"/>
          <w:szCs w:val="24"/>
        </w:rPr>
        <w:t>Results</w:t>
      </w:r>
      <w:r w:rsidR="00362D79" w:rsidRPr="00BA7399">
        <w:rPr>
          <w:rFonts w:ascii="Times New Roman" w:hAnsi="Times New Roman" w:cs="Times New Roman"/>
          <w:b/>
          <w:bCs w:val="0"/>
          <w:sz w:val="24"/>
          <w:szCs w:val="24"/>
        </w:rPr>
        <w:t xml:space="preserve"> and discussion</w:t>
      </w:r>
      <w:bookmarkEnd w:id="178"/>
    </w:p>
    <w:p w14:paraId="19EA79CA" w14:textId="192CB84C" w:rsidR="008833FD" w:rsidRPr="00BA7399" w:rsidRDefault="007652CA" w:rsidP="00BC1A8F">
      <w:pPr>
        <w:pStyle w:val="a0"/>
        <w:rPr>
          <w:sz w:val="24"/>
          <w:szCs w:val="24"/>
        </w:rPr>
      </w:pPr>
      <w:r w:rsidRPr="00BA7399">
        <w:rPr>
          <w:sz w:val="24"/>
          <w:szCs w:val="24"/>
        </w:rPr>
        <w:t xml:space="preserve">With the </w:t>
      </w:r>
      <w:r w:rsidR="002E25C3" w:rsidRPr="00BA7399">
        <w:rPr>
          <w:sz w:val="24"/>
          <w:szCs w:val="24"/>
        </w:rPr>
        <w:t xml:space="preserve">known </w:t>
      </w:r>
      <w:r w:rsidRPr="00BA7399">
        <w:rPr>
          <w:sz w:val="24"/>
          <w:szCs w:val="24"/>
        </w:rPr>
        <w:t>initial state and operation condition</w:t>
      </w:r>
      <w:r w:rsidR="009D1712" w:rsidRPr="00BA7399">
        <w:rPr>
          <w:sz w:val="24"/>
          <w:szCs w:val="24"/>
        </w:rPr>
        <w:t xml:space="preserve"> mentioned </w:t>
      </w:r>
      <w:r w:rsidR="009D1712" w:rsidRPr="00BA7399">
        <w:rPr>
          <w:rFonts w:hint="eastAsia"/>
          <w:sz w:val="24"/>
          <w:szCs w:val="24"/>
        </w:rPr>
        <w:t>above</w:t>
      </w:r>
      <w:r w:rsidRPr="00BA7399">
        <w:rPr>
          <w:sz w:val="24"/>
          <w:szCs w:val="24"/>
        </w:rPr>
        <w:t>, the trend of the internal state c</w:t>
      </w:r>
      <w:r w:rsidR="00CF1C5D">
        <w:rPr>
          <w:sz w:val="24"/>
          <w:szCs w:val="24"/>
        </w:rPr>
        <w:t>ould</w:t>
      </w:r>
      <w:r w:rsidRPr="00BA7399">
        <w:rPr>
          <w:sz w:val="24"/>
          <w:szCs w:val="24"/>
        </w:rPr>
        <w:t xml:space="preserve"> be calculated. </w:t>
      </w:r>
      <w:r w:rsidR="00434F2D" w:rsidRPr="00BA7399">
        <w:rPr>
          <w:sz w:val="24"/>
          <w:szCs w:val="24"/>
        </w:rPr>
        <w:t xml:space="preserve">However, external disturbances and state transfer equation errors </w:t>
      </w:r>
      <w:r w:rsidR="00364FCB" w:rsidRPr="00BA7399">
        <w:rPr>
          <w:sz w:val="24"/>
          <w:szCs w:val="24"/>
        </w:rPr>
        <w:t>c</w:t>
      </w:r>
      <w:r w:rsidR="00CF1C5D">
        <w:rPr>
          <w:sz w:val="24"/>
          <w:szCs w:val="24"/>
        </w:rPr>
        <w:t>ould</w:t>
      </w:r>
      <w:r w:rsidR="00434F2D" w:rsidRPr="00BA7399">
        <w:rPr>
          <w:sz w:val="24"/>
          <w:szCs w:val="24"/>
        </w:rPr>
        <w:t xml:space="preserve"> induce </w:t>
      </w:r>
      <w:r w:rsidR="00A3487F" w:rsidRPr="00BA7399">
        <w:rPr>
          <w:sz w:val="24"/>
          <w:szCs w:val="24"/>
        </w:rPr>
        <w:t xml:space="preserve">process </w:t>
      </w:r>
      <w:r w:rsidR="00434F2D" w:rsidRPr="00BA7399">
        <w:rPr>
          <w:sz w:val="24"/>
          <w:szCs w:val="24"/>
        </w:rPr>
        <w:t>noise</w:t>
      </w:r>
      <w:r w:rsidR="00CF1C5D">
        <w:rPr>
          <w:sz w:val="24"/>
          <w:szCs w:val="24"/>
        </w:rPr>
        <w:t xml:space="preserve">. Meanwhile, </w:t>
      </w:r>
      <w:r w:rsidR="00434F2D" w:rsidRPr="00BA7399">
        <w:rPr>
          <w:sz w:val="24"/>
          <w:szCs w:val="24"/>
        </w:rPr>
        <w:t>sensor inaccuracies</w:t>
      </w:r>
      <w:r w:rsidR="00CF1C5D">
        <w:rPr>
          <w:sz w:val="24"/>
          <w:szCs w:val="24"/>
        </w:rPr>
        <w:t xml:space="preserve"> a</w:t>
      </w:r>
      <w:r w:rsidR="00434F2D" w:rsidRPr="00BA7399">
        <w:rPr>
          <w:sz w:val="24"/>
          <w:szCs w:val="24"/>
        </w:rPr>
        <w:t xml:space="preserve">nd measurement equation errors </w:t>
      </w:r>
      <w:r w:rsidR="00364FCB" w:rsidRPr="00BA7399">
        <w:rPr>
          <w:sz w:val="24"/>
          <w:szCs w:val="24"/>
        </w:rPr>
        <w:t>c</w:t>
      </w:r>
      <w:r w:rsidR="00CF1C5D">
        <w:rPr>
          <w:sz w:val="24"/>
          <w:szCs w:val="24"/>
        </w:rPr>
        <w:t>ould</w:t>
      </w:r>
      <w:r w:rsidR="00434F2D" w:rsidRPr="00BA7399">
        <w:rPr>
          <w:sz w:val="24"/>
          <w:szCs w:val="24"/>
        </w:rPr>
        <w:t xml:space="preserve"> induce measurement noise</w:t>
      </w:r>
      <w:r w:rsidR="0028269E" w:rsidRPr="00BA7399">
        <w:rPr>
          <w:sz w:val="24"/>
          <w:szCs w:val="24"/>
        </w:rPr>
        <w:t xml:space="preserve">, </w:t>
      </w:r>
      <w:r w:rsidR="00BC1A8F" w:rsidRPr="00BC1A8F">
        <w:rPr>
          <w:sz w:val="24"/>
          <w:szCs w:val="24"/>
        </w:rPr>
        <w:t>resulting in a large deviation between the calculated value of the model and the actual value.</w:t>
      </w:r>
      <w:r w:rsidR="00BC1A8F">
        <w:rPr>
          <w:rFonts w:hint="eastAsia"/>
          <w:sz w:val="24"/>
          <w:szCs w:val="24"/>
        </w:rPr>
        <w:t xml:space="preserve"> </w:t>
      </w:r>
      <w:r w:rsidR="009D1712" w:rsidRPr="00BA7399">
        <w:rPr>
          <w:sz w:val="24"/>
          <w:szCs w:val="24"/>
        </w:rPr>
        <w:t xml:space="preserve">Therefore, </w:t>
      </w:r>
      <w:r w:rsidR="00DD12A0" w:rsidRPr="00BA7399">
        <w:rPr>
          <w:sz w:val="24"/>
          <w:szCs w:val="24"/>
        </w:rPr>
        <w:t>the</w:t>
      </w:r>
      <w:r w:rsidR="00B326FA" w:rsidRPr="00BA7399">
        <w:rPr>
          <w:sz w:val="24"/>
          <w:szCs w:val="24"/>
        </w:rPr>
        <w:t xml:space="preserve"> error c</w:t>
      </w:r>
      <w:r w:rsidR="00BC1A8F">
        <w:rPr>
          <w:sz w:val="24"/>
          <w:szCs w:val="24"/>
        </w:rPr>
        <w:t>ould</w:t>
      </w:r>
      <w:r w:rsidR="00B326FA" w:rsidRPr="00BA7399">
        <w:rPr>
          <w:sz w:val="24"/>
          <w:szCs w:val="24"/>
        </w:rPr>
        <w:t xml:space="preserve"> be reduced by the state observer.</w:t>
      </w:r>
    </w:p>
    <w:p w14:paraId="5EF8AF69" w14:textId="2187CA75" w:rsidR="00DD12A0" w:rsidRPr="00BA7399" w:rsidRDefault="00B326FA" w:rsidP="00BC1A8F">
      <w:pPr>
        <w:pStyle w:val="a0"/>
        <w:rPr>
          <w:sz w:val="24"/>
          <w:szCs w:val="24"/>
        </w:rPr>
      </w:pPr>
      <w:r w:rsidRPr="00BA7399">
        <w:rPr>
          <w:sz w:val="24"/>
          <w:szCs w:val="24"/>
        </w:rPr>
        <w:t>In this section, the internal state trends obtained from the model calculations</w:t>
      </w:r>
      <w:r w:rsidR="00BA641C" w:rsidRPr="00BA7399">
        <w:rPr>
          <w:sz w:val="24"/>
          <w:szCs w:val="24"/>
        </w:rPr>
        <w:t xml:space="preserve"> </w:t>
      </w:r>
      <w:r w:rsidR="0028269E" w:rsidRPr="00BA7399">
        <w:rPr>
          <w:sz w:val="24"/>
          <w:szCs w:val="24"/>
        </w:rPr>
        <w:t xml:space="preserve">were </w:t>
      </w:r>
      <w:r w:rsidR="00BC1A8F">
        <w:rPr>
          <w:sz w:val="24"/>
          <w:szCs w:val="24"/>
        </w:rPr>
        <w:t>first</w:t>
      </w:r>
      <w:r w:rsidR="00BA641C" w:rsidRPr="00BA7399">
        <w:rPr>
          <w:sz w:val="24"/>
          <w:szCs w:val="24"/>
        </w:rPr>
        <w:t xml:space="preserve"> analyzed</w:t>
      </w:r>
      <w:r w:rsidRPr="00BA7399">
        <w:rPr>
          <w:sz w:val="24"/>
          <w:szCs w:val="24"/>
        </w:rPr>
        <w:t>.</w:t>
      </w:r>
      <w:r w:rsidR="004D2705" w:rsidRPr="00BA7399">
        <w:rPr>
          <w:sz w:val="24"/>
          <w:szCs w:val="24"/>
        </w:rPr>
        <w:t xml:space="preserve"> </w:t>
      </w:r>
      <w:r w:rsidR="00DD12A0" w:rsidRPr="00BA7399">
        <w:rPr>
          <w:sz w:val="24"/>
          <w:szCs w:val="24"/>
        </w:rPr>
        <w:t>T</w:t>
      </w:r>
      <w:r w:rsidR="00DD12A0" w:rsidRPr="00BA7399">
        <w:rPr>
          <w:rFonts w:hint="eastAsia"/>
          <w:sz w:val="24"/>
          <w:szCs w:val="24"/>
        </w:rPr>
        <w:t>hen</w:t>
      </w:r>
      <w:r w:rsidR="00DD12A0" w:rsidRPr="00BA7399">
        <w:rPr>
          <w:sz w:val="24"/>
          <w:szCs w:val="24"/>
        </w:rPr>
        <w:t xml:space="preserve">, </w:t>
      </w:r>
      <w:bookmarkStart w:id="179" w:name="OLE_LINK52"/>
      <w:r w:rsidR="00DD12A0" w:rsidRPr="00BA7399">
        <w:rPr>
          <w:sz w:val="24"/>
          <w:szCs w:val="24"/>
        </w:rPr>
        <w:t>the influence of measurement noise and process noise on the observer</w:t>
      </w:r>
      <w:bookmarkEnd w:id="179"/>
      <w:r w:rsidR="00DD12A0" w:rsidRPr="00BA7399">
        <w:rPr>
          <w:sz w:val="24"/>
          <w:szCs w:val="24"/>
        </w:rPr>
        <w:t xml:space="preserve"> were discussed. Moreover, </w:t>
      </w:r>
      <w:r w:rsidR="00DD12A0" w:rsidRPr="00BA7399">
        <w:rPr>
          <w:rFonts w:hint="eastAsia"/>
          <w:sz w:val="24"/>
          <w:szCs w:val="24"/>
        </w:rPr>
        <w:t>s</w:t>
      </w:r>
      <w:r w:rsidR="00DD12A0" w:rsidRPr="00BA7399">
        <w:rPr>
          <w:sz w:val="24"/>
          <w:szCs w:val="24"/>
        </w:rPr>
        <w:t xml:space="preserve">ince the HFR was commonly used </w:t>
      </w:r>
      <w:r w:rsidR="00BC1A8F" w:rsidRPr="00BC1A8F">
        <w:rPr>
          <w:sz w:val="24"/>
          <w:szCs w:val="24"/>
        </w:rPr>
        <w:t>in fuel cell water state detection,</w:t>
      </w:r>
      <w:r w:rsidR="00BC1A8F">
        <w:rPr>
          <w:rFonts w:hint="eastAsia"/>
          <w:sz w:val="24"/>
          <w:szCs w:val="24"/>
        </w:rPr>
        <w:t xml:space="preserve"> </w:t>
      </w:r>
      <w:r w:rsidR="00DD12A0" w:rsidRPr="00BA7399">
        <w:rPr>
          <w:sz w:val="24"/>
          <w:szCs w:val="24"/>
        </w:rPr>
        <w:t xml:space="preserve">the effects of measurement noise and process noise on its performance were investigated based on Observer-HFR in </w:t>
      </w:r>
      <w:r w:rsidR="00BC1A8F">
        <w:rPr>
          <w:sz w:val="24"/>
          <w:szCs w:val="24"/>
        </w:rPr>
        <w:t>sections</w:t>
      </w:r>
      <w:r w:rsidR="00DD12A0" w:rsidRPr="00BA7399">
        <w:rPr>
          <w:sz w:val="24"/>
          <w:szCs w:val="24"/>
        </w:rPr>
        <w:t xml:space="preserve"> 5.2 and 5.3</w:t>
      </w:r>
      <w:r w:rsidR="00115046">
        <w:rPr>
          <w:sz w:val="24"/>
          <w:szCs w:val="24"/>
        </w:rPr>
        <w:t xml:space="preserve"> </w:t>
      </w:r>
      <w:r w:rsidR="00646E49">
        <w:rPr>
          <w:sz w:val="24"/>
          <w:szCs w:val="24"/>
        </w:rPr>
        <w:fldChar w:fldCharType="begin"/>
      </w:r>
      <w:r w:rsidR="00646E49">
        <w:rPr>
          <w:sz w:val="24"/>
          <w:szCs w:val="24"/>
        </w:rPr>
        <w:instrText xml:space="preserve"> ADDIN EN.CITE &lt;EndNote&gt;&lt;Cite&gt;&lt;Author&gt;Ma&lt;/Author&gt;&lt;Year&gt;2022&lt;/Year&gt;&lt;RecNum&gt;29&lt;/RecNum&gt;&lt;DisplayText&gt;[44]&lt;/DisplayText&gt;&lt;record&gt;&lt;rec-number&gt;29&lt;/rec-number&gt;&lt;foreign-keys&gt;&lt;key app="EN" db-id="xpstxt9po5ap2keat995tzd7ee59pev5fw9x" timestamp="1654953244"&gt;29&lt;/key&gt;&lt;/foreign-keys&gt;&lt;ref-type name="Journal Article"&gt;17&lt;/ref-type&gt;&lt;contributors&gt;&lt;authors&gt;&lt;author&gt;Ma, Tiancai&lt;/author&gt;&lt;author&gt;Wang, Kai&lt;/author&gt;&lt;author&gt;Du, Boyu&lt;/author&gt;&lt;author&gt;Cong, Ming&lt;/author&gt;&lt;author&gt;Zhu, Dong&lt;/author&gt;&lt;author&gt;Yang, Yanbo&lt;/author&gt;&lt;/authors&gt;&lt;/contributors&gt;&lt;titles&gt;&lt;title&gt;Effect on high frequency resistance behavior of proton exchange membrane fuel cell during storage process&lt;/title&gt;&lt;secondary-title&gt;International Journal of Hydrogen Energy&lt;/secondary-title&gt;&lt;/titles&gt;&lt;periodical&gt;&lt;full-title&gt;International Journal of Hydrogen Energy&lt;/full-title&gt;&lt;abbr-1&gt;Int. J. Hydrogen Energy&lt;/abbr-1&gt;&lt;abbr-2&gt;Int J Hydrogen Energy&lt;/abbr-2&gt;&lt;/periodical&gt;&lt;pages&gt;9753-9761&lt;/pages&gt;&lt;volume&gt;47&lt;/volume&gt;&lt;number&gt;16&lt;/number&gt;&lt;section&gt;9753&lt;/section&gt;&lt;dates&gt;&lt;year&gt;2022&lt;/year&gt;&lt;/dates&gt;&lt;isbn&gt;03603199&lt;/isbn&gt;&lt;urls&gt;&lt;/urls&gt;&lt;electronic-resource-num&gt;10.1016/j.ijhydene.2022.01.061&lt;/electronic-resource-num&gt;&lt;/record&gt;&lt;/Cite&gt;&lt;/EndNote&gt;</w:instrText>
      </w:r>
      <w:r w:rsidR="00646E49">
        <w:rPr>
          <w:sz w:val="24"/>
          <w:szCs w:val="24"/>
        </w:rPr>
        <w:fldChar w:fldCharType="separate"/>
      </w:r>
      <w:r w:rsidR="00646E49">
        <w:rPr>
          <w:noProof/>
          <w:sz w:val="24"/>
          <w:szCs w:val="24"/>
        </w:rPr>
        <w:t>[44]</w:t>
      </w:r>
      <w:r w:rsidR="00646E49">
        <w:rPr>
          <w:sz w:val="24"/>
          <w:szCs w:val="24"/>
        </w:rPr>
        <w:fldChar w:fldCharType="end"/>
      </w:r>
      <w:r w:rsidR="00DD12A0" w:rsidRPr="00BA7399">
        <w:rPr>
          <w:sz w:val="24"/>
          <w:szCs w:val="24"/>
        </w:rPr>
        <w:t>. Finally, a real system was simulated by injecting noise into the model and the internal states of the system were observed. In the process, the effectiveness of state observers based on voltage, high frequency impedance and sensor fusion was verified, and their performance was compared</w:t>
      </w:r>
      <w:r w:rsidR="00DD12A0" w:rsidRPr="00BA7399">
        <w:rPr>
          <w:rFonts w:hint="eastAsia"/>
          <w:sz w:val="24"/>
          <w:szCs w:val="24"/>
        </w:rPr>
        <w:t>.</w:t>
      </w:r>
    </w:p>
    <w:p w14:paraId="3D3F23CF" w14:textId="2754A354" w:rsidR="008833FD" w:rsidRPr="00167CE1" w:rsidRDefault="005D20B7" w:rsidP="00167CE1">
      <w:pPr>
        <w:pStyle w:val="2"/>
        <w:numPr>
          <w:ilvl w:val="0"/>
          <w:numId w:val="0"/>
        </w:numPr>
        <w:spacing w:beforeLines="0" w:before="0" w:afterLines="0" w:after="0" w:line="300" w:lineRule="auto"/>
        <w:rPr>
          <w:i/>
          <w:iCs w:val="0"/>
          <w:sz w:val="24"/>
          <w:szCs w:val="24"/>
        </w:rPr>
      </w:pPr>
      <w:r w:rsidRPr="00167CE1">
        <w:rPr>
          <w:i/>
          <w:iCs w:val="0"/>
          <w:sz w:val="24"/>
          <w:szCs w:val="24"/>
        </w:rPr>
        <w:lastRenderedPageBreak/>
        <w:t xml:space="preserve">5.1 </w:t>
      </w:r>
      <w:r w:rsidR="005E3D28" w:rsidRPr="00167CE1">
        <w:rPr>
          <w:i/>
          <w:iCs w:val="0"/>
          <w:sz w:val="24"/>
          <w:szCs w:val="24"/>
        </w:rPr>
        <w:t xml:space="preserve">Internal states based on </w:t>
      </w:r>
      <w:r w:rsidR="00115046" w:rsidRPr="00167CE1">
        <w:rPr>
          <w:i/>
          <w:iCs w:val="0"/>
          <w:sz w:val="24"/>
          <w:szCs w:val="24"/>
        </w:rPr>
        <w:t>model</w:t>
      </w:r>
    </w:p>
    <w:p w14:paraId="24AB6523" w14:textId="13B0B460" w:rsidR="00386EC8" w:rsidRPr="00167CE1" w:rsidRDefault="005E166E" w:rsidP="00167CE1">
      <w:pPr>
        <w:pStyle w:val="a0"/>
        <w:rPr>
          <w:sz w:val="24"/>
          <w:szCs w:val="24"/>
        </w:rPr>
      </w:pPr>
      <w:r w:rsidRPr="00167CE1">
        <w:rPr>
          <w:sz w:val="24"/>
          <w:szCs w:val="24"/>
        </w:rPr>
        <w:t>T</w:t>
      </w:r>
      <w:r w:rsidR="00F17A60" w:rsidRPr="00167CE1">
        <w:rPr>
          <w:sz w:val="24"/>
          <w:szCs w:val="24"/>
        </w:rPr>
        <w:t xml:space="preserve">he measured operation conditions in </w:t>
      </w:r>
      <w:r w:rsidR="00884CAF" w:rsidRPr="00167CE1">
        <w:rPr>
          <w:sz w:val="24"/>
          <w:szCs w:val="24"/>
        </w:rPr>
        <w:t xml:space="preserve">Figure </w:t>
      </w:r>
      <w:r w:rsidR="00482635" w:rsidRPr="00167CE1">
        <w:rPr>
          <w:sz w:val="24"/>
          <w:szCs w:val="24"/>
        </w:rPr>
        <w:t>4</w:t>
      </w:r>
      <w:r w:rsidR="00884CAF" w:rsidRPr="00167CE1">
        <w:rPr>
          <w:sz w:val="24"/>
          <w:szCs w:val="24"/>
        </w:rPr>
        <w:t xml:space="preserve"> </w:t>
      </w:r>
      <w:r w:rsidR="00FC73BC">
        <w:rPr>
          <w:rFonts w:hint="eastAsia"/>
          <w:sz w:val="24"/>
          <w:szCs w:val="24"/>
        </w:rPr>
        <w:t>were</w:t>
      </w:r>
      <w:r w:rsidRPr="00167CE1">
        <w:rPr>
          <w:sz w:val="24"/>
          <w:szCs w:val="24"/>
        </w:rPr>
        <w:t xml:space="preserve"> imported </w:t>
      </w:r>
      <w:r w:rsidR="00F17A60" w:rsidRPr="00167CE1">
        <w:rPr>
          <w:sz w:val="24"/>
          <w:szCs w:val="24"/>
        </w:rPr>
        <w:t xml:space="preserve">into the model, and the calculated internal states </w:t>
      </w:r>
      <w:r w:rsidR="00FD34F7" w:rsidRPr="00167CE1">
        <w:rPr>
          <w:sz w:val="24"/>
          <w:szCs w:val="24"/>
        </w:rPr>
        <w:t xml:space="preserve">were </w:t>
      </w:r>
      <w:r w:rsidR="00F17A60" w:rsidRPr="00167CE1">
        <w:rPr>
          <w:sz w:val="24"/>
          <w:szCs w:val="24"/>
        </w:rPr>
        <w:t>shown in</w:t>
      </w:r>
      <w:r w:rsidR="00884CAF" w:rsidRPr="00167CE1">
        <w:rPr>
          <w:sz w:val="24"/>
          <w:szCs w:val="24"/>
        </w:rPr>
        <w:t xml:space="preserve"> Figure </w:t>
      </w:r>
      <w:r w:rsidR="00FC73BC">
        <w:rPr>
          <w:sz w:val="24"/>
          <w:szCs w:val="24"/>
        </w:rPr>
        <w:t>7</w:t>
      </w:r>
      <w:r w:rsidR="00F17A60" w:rsidRPr="00167CE1">
        <w:rPr>
          <w:sz w:val="24"/>
          <w:szCs w:val="24"/>
        </w:rPr>
        <w:t xml:space="preserve">. </w:t>
      </w:r>
      <w:r w:rsidR="00C931BD" w:rsidRPr="00167CE1">
        <w:rPr>
          <w:sz w:val="24"/>
          <w:szCs w:val="24"/>
        </w:rPr>
        <w:t xml:space="preserve">In </w:t>
      </w:r>
      <w:r w:rsidR="00884CAF" w:rsidRPr="00167CE1">
        <w:rPr>
          <w:sz w:val="24"/>
          <w:szCs w:val="24"/>
        </w:rPr>
        <w:t xml:space="preserve">Figure </w:t>
      </w:r>
      <w:r w:rsidR="00FC73BC">
        <w:rPr>
          <w:sz w:val="24"/>
          <w:szCs w:val="24"/>
        </w:rPr>
        <w:t>7</w:t>
      </w:r>
      <w:r w:rsidR="00C931BD" w:rsidRPr="00167CE1">
        <w:rPr>
          <w:sz w:val="24"/>
          <w:szCs w:val="24"/>
        </w:rPr>
        <w:t>(a), t</w:t>
      </w:r>
      <w:r w:rsidR="008C0651" w:rsidRPr="00167CE1">
        <w:rPr>
          <w:sz w:val="24"/>
          <w:szCs w:val="24"/>
        </w:rPr>
        <w:t>he</w:t>
      </w:r>
      <w:r w:rsidR="00F17A60" w:rsidRPr="00167CE1">
        <w:rPr>
          <w:sz w:val="24"/>
          <w:szCs w:val="24"/>
        </w:rPr>
        <w:t xml:space="preserve"> water content </w:t>
      </w:r>
      <w:r w:rsidR="00083F7C" w:rsidRPr="00167CE1">
        <w:rPr>
          <w:sz w:val="24"/>
          <w:szCs w:val="24"/>
        </w:rPr>
        <w:t xml:space="preserve">in </w:t>
      </w:r>
      <w:r w:rsidR="00FC73BC">
        <w:rPr>
          <w:sz w:val="24"/>
          <w:szCs w:val="24"/>
        </w:rPr>
        <w:t xml:space="preserve">the </w:t>
      </w:r>
      <w:r w:rsidR="00083F7C" w:rsidRPr="00167CE1">
        <w:rPr>
          <w:sz w:val="24"/>
          <w:szCs w:val="24"/>
        </w:rPr>
        <w:t xml:space="preserve">ionomer </w:t>
      </w:r>
      <w:r w:rsidR="00C931BD" w:rsidRPr="00167CE1">
        <w:rPr>
          <w:sz w:val="24"/>
          <w:szCs w:val="24"/>
        </w:rPr>
        <w:t>was</w:t>
      </w:r>
      <w:r w:rsidR="00596894" w:rsidRPr="00167CE1">
        <w:rPr>
          <w:sz w:val="24"/>
          <w:szCs w:val="24"/>
        </w:rPr>
        <w:t xml:space="preserve"> highe</w:t>
      </w:r>
      <w:r w:rsidR="00596894" w:rsidRPr="00167CE1">
        <w:rPr>
          <w:rFonts w:hint="eastAsia"/>
          <w:sz w:val="24"/>
          <w:szCs w:val="24"/>
        </w:rPr>
        <w:t>r</w:t>
      </w:r>
      <w:r w:rsidR="00596894" w:rsidRPr="00167CE1">
        <w:rPr>
          <w:sz w:val="24"/>
          <w:szCs w:val="24"/>
        </w:rPr>
        <w:t xml:space="preserve"> </w:t>
      </w:r>
      <w:r w:rsidR="00596894" w:rsidRPr="00167CE1">
        <w:rPr>
          <w:rFonts w:hint="eastAsia"/>
          <w:sz w:val="24"/>
          <w:szCs w:val="24"/>
        </w:rPr>
        <w:t>t</w:t>
      </w:r>
      <w:r w:rsidR="00596894" w:rsidRPr="00167CE1">
        <w:rPr>
          <w:sz w:val="24"/>
          <w:szCs w:val="24"/>
        </w:rPr>
        <w:t xml:space="preserve">han that </w:t>
      </w:r>
      <w:r w:rsidR="00083F7C" w:rsidRPr="00167CE1">
        <w:rPr>
          <w:sz w:val="24"/>
          <w:szCs w:val="24"/>
        </w:rPr>
        <w:t xml:space="preserve">in </w:t>
      </w:r>
      <w:r w:rsidR="00F17A60" w:rsidRPr="00167CE1">
        <w:rPr>
          <w:sz w:val="24"/>
          <w:szCs w:val="24"/>
        </w:rPr>
        <w:t xml:space="preserve">membrane as </w:t>
      </w:r>
      <w:r w:rsidR="00FC73BC">
        <w:rPr>
          <w:sz w:val="24"/>
          <w:szCs w:val="24"/>
        </w:rPr>
        <w:t xml:space="preserve">the </w:t>
      </w:r>
      <w:r w:rsidR="00F17A60" w:rsidRPr="00167CE1">
        <w:rPr>
          <w:sz w:val="24"/>
          <w:szCs w:val="24"/>
        </w:rPr>
        <w:t xml:space="preserve">water </w:t>
      </w:r>
      <w:r w:rsidR="00FD34F7" w:rsidRPr="00167CE1">
        <w:rPr>
          <w:rFonts w:hint="eastAsia"/>
          <w:sz w:val="24"/>
          <w:szCs w:val="24"/>
        </w:rPr>
        <w:t>wa</w:t>
      </w:r>
      <w:r w:rsidR="00FD34F7" w:rsidRPr="00167CE1">
        <w:rPr>
          <w:sz w:val="24"/>
          <w:szCs w:val="24"/>
        </w:rPr>
        <w:t>s</w:t>
      </w:r>
      <w:r w:rsidR="00F17A60" w:rsidRPr="00167CE1">
        <w:rPr>
          <w:sz w:val="24"/>
          <w:szCs w:val="24"/>
        </w:rPr>
        <w:t xml:space="preserve"> generated in the </w:t>
      </w:r>
      <w:r w:rsidR="003C0E55" w:rsidRPr="00167CE1">
        <w:rPr>
          <w:sz w:val="24"/>
          <w:szCs w:val="24"/>
        </w:rPr>
        <w:t>CL</w:t>
      </w:r>
      <w:r w:rsidR="00083F7C" w:rsidRPr="00167CE1">
        <w:rPr>
          <w:sz w:val="24"/>
          <w:szCs w:val="24"/>
        </w:rPr>
        <w:t xml:space="preserve">. </w:t>
      </w:r>
      <w:bookmarkStart w:id="180" w:name="OLE_LINK41"/>
      <w:r w:rsidR="00F51330" w:rsidRPr="00167CE1">
        <w:rPr>
          <w:sz w:val="24"/>
          <w:szCs w:val="24"/>
        </w:rPr>
        <w:t>With</w:t>
      </w:r>
      <w:r w:rsidR="004C3EDB" w:rsidRPr="00167CE1">
        <w:rPr>
          <w:sz w:val="24"/>
          <w:szCs w:val="24"/>
        </w:rPr>
        <w:t xml:space="preserve"> the process</w:t>
      </w:r>
      <w:r w:rsidR="00596894" w:rsidRPr="00167CE1">
        <w:rPr>
          <w:sz w:val="24"/>
          <w:szCs w:val="24"/>
        </w:rPr>
        <w:t xml:space="preserve"> </w:t>
      </w:r>
      <w:r w:rsidR="00F51330" w:rsidRPr="00167CE1">
        <w:rPr>
          <w:sz w:val="24"/>
          <w:szCs w:val="24"/>
        </w:rPr>
        <w:t xml:space="preserve">from condition 1 to condition 3, which </w:t>
      </w:r>
      <w:r w:rsidR="00FD34F7" w:rsidRPr="00167CE1">
        <w:rPr>
          <w:sz w:val="24"/>
          <w:szCs w:val="24"/>
        </w:rPr>
        <w:t>was</w:t>
      </w:r>
      <w:r w:rsidR="00F51330" w:rsidRPr="00167CE1">
        <w:rPr>
          <w:sz w:val="24"/>
          <w:szCs w:val="24"/>
        </w:rPr>
        <w:t xml:space="preserve"> exhibited in</w:t>
      </w:r>
      <w:r w:rsidR="00596894" w:rsidRPr="00167CE1">
        <w:rPr>
          <w:sz w:val="24"/>
          <w:szCs w:val="24"/>
        </w:rPr>
        <w:t xml:space="preserve"> Figure </w:t>
      </w:r>
      <w:r w:rsidR="00FC73BC">
        <w:rPr>
          <w:sz w:val="24"/>
          <w:szCs w:val="24"/>
        </w:rPr>
        <w:t>7</w:t>
      </w:r>
      <w:r w:rsidR="00596894" w:rsidRPr="00167CE1">
        <w:rPr>
          <w:sz w:val="24"/>
          <w:szCs w:val="24"/>
        </w:rPr>
        <w:t>(b)</w:t>
      </w:r>
      <w:r w:rsidR="00F51330" w:rsidRPr="00167CE1">
        <w:rPr>
          <w:sz w:val="24"/>
          <w:szCs w:val="24"/>
        </w:rPr>
        <w:t>,</w:t>
      </w:r>
      <w:r w:rsidR="004C3EDB" w:rsidRPr="00167CE1">
        <w:rPr>
          <w:sz w:val="24"/>
          <w:szCs w:val="24"/>
        </w:rPr>
        <w:t xml:space="preserve"> </w:t>
      </w:r>
      <w:r w:rsidR="00F51330" w:rsidRPr="00167CE1">
        <w:rPr>
          <w:sz w:val="24"/>
          <w:szCs w:val="24"/>
        </w:rPr>
        <w:t>the high air flow rate accelerated the exhausting of liquid water, resulting in a gradual decrease in water content.</w:t>
      </w:r>
      <w:bookmarkEnd w:id="180"/>
      <w:r w:rsidR="004C3EDB" w:rsidRPr="00167CE1">
        <w:rPr>
          <w:sz w:val="24"/>
          <w:szCs w:val="24"/>
        </w:rPr>
        <w:t xml:space="preserve"> </w:t>
      </w:r>
      <w:r w:rsidR="00596894" w:rsidRPr="00167CE1">
        <w:rPr>
          <w:sz w:val="24"/>
          <w:szCs w:val="24"/>
        </w:rPr>
        <w:t xml:space="preserve">Therefore, </w:t>
      </w:r>
      <w:r w:rsidR="006716F1">
        <w:rPr>
          <w:sz w:val="24"/>
          <w:szCs w:val="24"/>
        </w:rPr>
        <w:t xml:space="preserve">the </w:t>
      </w:r>
      <w:r w:rsidR="00C931BD" w:rsidRPr="00167CE1">
        <w:rPr>
          <w:rFonts w:hint="eastAsia"/>
          <w:sz w:val="24"/>
          <w:szCs w:val="24"/>
        </w:rPr>
        <w:t>l</w:t>
      </w:r>
      <w:r w:rsidR="00914465" w:rsidRPr="00167CE1">
        <w:rPr>
          <w:sz w:val="24"/>
          <w:szCs w:val="24"/>
        </w:rPr>
        <w:t xml:space="preserve">iquid water volume fraction </w:t>
      </w:r>
      <w:r w:rsidR="00F51330" w:rsidRPr="00167CE1">
        <w:rPr>
          <w:rFonts w:hint="eastAsia"/>
          <w:sz w:val="24"/>
          <w:szCs w:val="24"/>
        </w:rPr>
        <w:t>declined</w:t>
      </w:r>
      <w:r w:rsidR="00914465" w:rsidRPr="00167CE1">
        <w:rPr>
          <w:sz w:val="24"/>
          <w:szCs w:val="24"/>
        </w:rPr>
        <w:t xml:space="preserve"> in an order from the</w:t>
      </w:r>
      <w:r w:rsidR="006E2151" w:rsidRPr="00167CE1">
        <w:rPr>
          <w:sz w:val="24"/>
          <w:szCs w:val="24"/>
        </w:rPr>
        <w:t xml:space="preserve"> </w:t>
      </w:r>
      <w:r w:rsidR="00596894" w:rsidRPr="00167CE1">
        <w:rPr>
          <w:sz w:val="24"/>
          <w:szCs w:val="24"/>
        </w:rPr>
        <w:t>CL</w:t>
      </w:r>
      <w:r w:rsidR="00914465" w:rsidRPr="00167CE1">
        <w:rPr>
          <w:sz w:val="24"/>
          <w:szCs w:val="24"/>
        </w:rPr>
        <w:t xml:space="preserve"> to the </w:t>
      </w:r>
      <w:r w:rsidR="00596894" w:rsidRPr="00167CE1">
        <w:rPr>
          <w:sz w:val="24"/>
          <w:szCs w:val="24"/>
        </w:rPr>
        <w:t>GDL</w:t>
      </w:r>
      <w:r w:rsidR="00914465" w:rsidRPr="00167CE1">
        <w:rPr>
          <w:sz w:val="24"/>
          <w:szCs w:val="24"/>
        </w:rPr>
        <w:t xml:space="preserve">. </w:t>
      </w:r>
      <w:r w:rsidR="00596894" w:rsidRPr="00167CE1">
        <w:rPr>
          <w:sz w:val="24"/>
          <w:szCs w:val="24"/>
        </w:rPr>
        <w:t xml:space="preserve">In Figure </w:t>
      </w:r>
      <w:r w:rsidR="006716F1">
        <w:rPr>
          <w:sz w:val="24"/>
          <w:szCs w:val="24"/>
        </w:rPr>
        <w:t>7</w:t>
      </w:r>
      <w:r w:rsidR="00596894" w:rsidRPr="00167CE1">
        <w:rPr>
          <w:sz w:val="24"/>
          <w:szCs w:val="24"/>
        </w:rPr>
        <w:t>(c)</w:t>
      </w:r>
      <w:r w:rsidR="00014590" w:rsidRPr="00167CE1">
        <w:rPr>
          <w:sz w:val="24"/>
          <w:szCs w:val="24"/>
        </w:rPr>
        <w:t xml:space="preserve">, </w:t>
      </w:r>
      <w:bookmarkStart w:id="181" w:name="OLE_LINK37"/>
      <w:r w:rsidR="00014590" w:rsidRPr="00167CE1">
        <w:rPr>
          <w:sz w:val="24"/>
          <w:szCs w:val="24"/>
        </w:rPr>
        <w:t xml:space="preserve">the </w:t>
      </w:r>
      <w:bookmarkStart w:id="182" w:name="OLE_LINK38"/>
      <w:r w:rsidR="000915C4" w:rsidRPr="00167CE1">
        <w:rPr>
          <w:sz w:val="24"/>
          <w:szCs w:val="24"/>
        </w:rPr>
        <w:t>vapor</w:t>
      </w:r>
      <w:bookmarkEnd w:id="182"/>
      <w:r w:rsidR="00014590" w:rsidRPr="00167CE1">
        <w:rPr>
          <w:sz w:val="24"/>
          <w:szCs w:val="24"/>
        </w:rPr>
        <w:t xml:space="preserve"> pressure in the </w:t>
      </w:r>
      <w:r w:rsidR="002C32EB" w:rsidRPr="00167CE1">
        <w:rPr>
          <w:sz w:val="24"/>
          <w:szCs w:val="24"/>
        </w:rPr>
        <w:t>CL</w:t>
      </w:r>
      <w:r w:rsidR="00014590" w:rsidRPr="00167CE1">
        <w:rPr>
          <w:sz w:val="24"/>
          <w:szCs w:val="24"/>
        </w:rPr>
        <w:t xml:space="preserve"> </w:t>
      </w:r>
      <w:r w:rsidR="00FD34F7" w:rsidRPr="00167CE1">
        <w:rPr>
          <w:sz w:val="24"/>
          <w:szCs w:val="24"/>
        </w:rPr>
        <w:t>was</w:t>
      </w:r>
      <w:r w:rsidR="00014590" w:rsidRPr="00167CE1">
        <w:rPr>
          <w:sz w:val="24"/>
          <w:szCs w:val="24"/>
        </w:rPr>
        <w:t xml:space="preserve"> </w:t>
      </w:r>
      <w:r w:rsidR="009D01C3" w:rsidRPr="00167CE1">
        <w:rPr>
          <w:sz w:val="24"/>
          <w:szCs w:val="24"/>
        </w:rPr>
        <w:t xml:space="preserve">the </w:t>
      </w:r>
      <w:r w:rsidR="00014590" w:rsidRPr="00167CE1">
        <w:rPr>
          <w:sz w:val="24"/>
          <w:szCs w:val="24"/>
        </w:rPr>
        <w:t>highest</w:t>
      </w:r>
      <w:r w:rsidR="00596894" w:rsidRPr="00167CE1">
        <w:rPr>
          <w:sz w:val="24"/>
          <w:szCs w:val="24"/>
        </w:rPr>
        <w:t xml:space="preserve"> </w:t>
      </w:r>
      <w:r w:rsidR="007E745A" w:rsidRPr="00167CE1">
        <w:rPr>
          <w:sz w:val="24"/>
          <w:szCs w:val="24"/>
        </w:rPr>
        <w:t xml:space="preserve">at low current and low air flow </w:t>
      </w:r>
      <w:r w:rsidR="007E745A">
        <w:rPr>
          <w:sz w:val="24"/>
          <w:szCs w:val="24"/>
        </w:rPr>
        <w:t>conditions</w:t>
      </w:r>
      <w:r w:rsidR="007E745A" w:rsidRPr="00167CE1">
        <w:rPr>
          <w:sz w:val="24"/>
          <w:szCs w:val="24"/>
        </w:rPr>
        <w:t xml:space="preserve"> </w:t>
      </w:r>
      <w:r w:rsidR="00014590" w:rsidRPr="00167CE1">
        <w:rPr>
          <w:sz w:val="24"/>
          <w:szCs w:val="24"/>
        </w:rPr>
        <w:t xml:space="preserve">because </w:t>
      </w:r>
      <w:r w:rsidR="00B5280F" w:rsidRPr="00167CE1">
        <w:rPr>
          <w:sz w:val="24"/>
          <w:szCs w:val="24"/>
        </w:rPr>
        <w:t xml:space="preserve">of the </w:t>
      </w:r>
      <w:r w:rsidR="00014590" w:rsidRPr="00167CE1">
        <w:rPr>
          <w:sz w:val="24"/>
          <w:szCs w:val="24"/>
        </w:rPr>
        <w:t xml:space="preserve">water </w:t>
      </w:r>
      <w:r w:rsidR="00B5280F" w:rsidRPr="00167CE1">
        <w:rPr>
          <w:sz w:val="24"/>
          <w:szCs w:val="24"/>
        </w:rPr>
        <w:t>generation</w:t>
      </w:r>
      <w:bookmarkEnd w:id="181"/>
      <w:r w:rsidR="007E745A">
        <w:rPr>
          <w:sz w:val="24"/>
          <w:szCs w:val="24"/>
        </w:rPr>
        <w:t xml:space="preserve"> in the CL</w:t>
      </w:r>
      <w:r w:rsidR="00014590" w:rsidRPr="00167CE1">
        <w:rPr>
          <w:sz w:val="24"/>
          <w:szCs w:val="24"/>
        </w:rPr>
        <w:t>.</w:t>
      </w:r>
      <w:r w:rsidR="00DC53AF" w:rsidRPr="00167CE1">
        <w:rPr>
          <w:sz w:val="24"/>
          <w:szCs w:val="24"/>
        </w:rPr>
        <w:t xml:space="preserve"> </w:t>
      </w:r>
      <w:r w:rsidR="006D204E" w:rsidRPr="00167CE1">
        <w:rPr>
          <w:sz w:val="24"/>
          <w:szCs w:val="24"/>
        </w:rPr>
        <w:t>M</w:t>
      </w:r>
      <w:r w:rsidR="006D204E" w:rsidRPr="00167CE1">
        <w:rPr>
          <w:rFonts w:hint="eastAsia"/>
          <w:sz w:val="24"/>
          <w:szCs w:val="24"/>
        </w:rPr>
        <w:t>oreover</w:t>
      </w:r>
      <w:r w:rsidR="006D204E" w:rsidRPr="00167CE1">
        <w:rPr>
          <w:sz w:val="24"/>
          <w:szCs w:val="24"/>
        </w:rPr>
        <w:t xml:space="preserve">, as </w:t>
      </w:r>
      <w:r w:rsidR="00841F39" w:rsidRPr="00167CE1">
        <w:rPr>
          <w:sz w:val="24"/>
          <w:szCs w:val="24"/>
        </w:rPr>
        <w:t>displayed</w:t>
      </w:r>
      <w:r w:rsidR="006D204E" w:rsidRPr="00167CE1">
        <w:rPr>
          <w:sz w:val="24"/>
          <w:szCs w:val="24"/>
        </w:rPr>
        <w:t xml:space="preserve"> in Figure </w:t>
      </w:r>
      <w:r w:rsidR="006716F1">
        <w:rPr>
          <w:sz w:val="24"/>
          <w:szCs w:val="24"/>
        </w:rPr>
        <w:t>7</w:t>
      </w:r>
      <w:r w:rsidR="006D204E" w:rsidRPr="00167CE1">
        <w:rPr>
          <w:sz w:val="24"/>
          <w:szCs w:val="24"/>
        </w:rPr>
        <w:t>(c)</w:t>
      </w:r>
      <w:r w:rsidR="007C4957">
        <w:rPr>
          <w:sz w:val="24"/>
          <w:szCs w:val="24"/>
        </w:rPr>
        <w:t xml:space="preserve"> </w:t>
      </w:r>
      <w:r w:rsidR="007C4957" w:rsidRPr="007C4957">
        <w:rPr>
          <w:sz w:val="24"/>
          <w:szCs w:val="24"/>
        </w:rPr>
        <w:t>partial enlargement</w:t>
      </w:r>
      <w:r w:rsidR="006D204E" w:rsidRPr="00167CE1">
        <w:rPr>
          <w:sz w:val="24"/>
          <w:szCs w:val="24"/>
        </w:rPr>
        <w:t>, before the current r</w:t>
      </w:r>
      <w:r w:rsidR="00FD34F7" w:rsidRPr="00167CE1">
        <w:rPr>
          <w:sz w:val="24"/>
          <w:szCs w:val="24"/>
        </w:rPr>
        <w:t>ose</w:t>
      </w:r>
      <w:r w:rsidR="006D204E" w:rsidRPr="00167CE1">
        <w:rPr>
          <w:sz w:val="24"/>
          <w:szCs w:val="24"/>
        </w:rPr>
        <w:t xml:space="preserve"> to a stable value, that </w:t>
      </w:r>
      <w:r w:rsidR="00FD34F7" w:rsidRPr="00167CE1">
        <w:rPr>
          <w:sz w:val="24"/>
          <w:szCs w:val="24"/>
        </w:rPr>
        <w:t>was</w:t>
      </w:r>
      <w:r w:rsidR="006D204E" w:rsidRPr="00167CE1">
        <w:rPr>
          <w:sz w:val="24"/>
          <w:szCs w:val="24"/>
        </w:rPr>
        <w:t xml:space="preserve">, about 135 </w:t>
      </w:r>
      <w:r w:rsidR="007C4957">
        <w:rPr>
          <w:sz w:val="24"/>
          <w:szCs w:val="24"/>
        </w:rPr>
        <w:t>-</w:t>
      </w:r>
      <w:r w:rsidR="006D204E" w:rsidRPr="00167CE1">
        <w:rPr>
          <w:sz w:val="24"/>
          <w:szCs w:val="24"/>
        </w:rPr>
        <w:t xml:space="preserve"> 140s, the vapor pressure in the flow channel gradually </w:t>
      </w:r>
      <w:r w:rsidR="007C4957">
        <w:rPr>
          <w:sz w:val="24"/>
          <w:szCs w:val="24"/>
        </w:rPr>
        <w:t>enhanced</w:t>
      </w:r>
      <w:r w:rsidR="006D204E" w:rsidRPr="00167CE1">
        <w:rPr>
          <w:sz w:val="24"/>
          <w:szCs w:val="24"/>
        </w:rPr>
        <w:t xml:space="preserve"> to a higher value than that </w:t>
      </w:r>
      <w:r w:rsidR="007F733C" w:rsidRPr="00167CE1">
        <w:rPr>
          <w:sz w:val="24"/>
          <w:szCs w:val="24"/>
        </w:rPr>
        <w:t>in GDL and CL</w:t>
      </w:r>
      <w:r w:rsidR="006D204E" w:rsidRPr="00167CE1">
        <w:rPr>
          <w:sz w:val="24"/>
          <w:szCs w:val="24"/>
        </w:rPr>
        <w:t xml:space="preserve"> due to the influence of the humidifier.</w:t>
      </w:r>
      <w:r w:rsidR="006D204E" w:rsidRPr="00167CE1">
        <w:rPr>
          <w:rFonts w:hint="eastAsia"/>
          <w:sz w:val="24"/>
          <w:szCs w:val="24"/>
        </w:rPr>
        <w:t xml:space="preserve"> </w:t>
      </w:r>
      <w:bookmarkStart w:id="183" w:name="OLE_LINK90"/>
      <w:r w:rsidR="000E7CD3" w:rsidRPr="00167CE1">
        <w:rPr>
          <w:sz w:val="24"/>
          <w:szCs w:val="24"/>
        </w:rPr>
        <w:t xml:space="preserve">Ultimately, the oxygen pressure </w:t>
      </w:r>
      <w:r w:rsidR="0019305B">
        <w:rPr>
          <w:sz w:val="24"/>
          <w:szCs w:val="24"/>
        </w:rPr>
        <w:t>advanced</w:t>
      </w:r>
      <w:r w:rsidR="000E7CD3" w:rsidRPr="00167CE1">
        <w:rPr>
          <w:sz w:val="24"/>
          <w:szCs w:val="24"/>
        </w:rPr>
        <w:t xml:space="preserve"> at the </w:t>
      </w:r>
      <w:r w:rsidR="00C931BD" w:rsidRPr="00167CE1">
        <w:rPr>
          <w:sz w:val="24"/>
          <w:szCs w:val="24"/>
        </w:rPr>
        <w:t>beginning and</w:t>
      </w:r>
      <w:r w:rsidR="000E7CD3" w:rsidRPr="00167CE1">
        <w:rPr>
          <w:sz w:val="24"/>
          <w:szCs w:val="24"/>
        </w:rPr>
        <w:t xml:space="preserve"> then f</w:t>
      </w:r>
      <w:r w:rsidR="00FD34F7" w:rsidRPr="00167CE1">
        <w:rPr>
          <w:sz w:val="24"/>
          <w:szCs w:val="24"/>
        </w:rPr>
        <w:t>ell</w:t>
      </w:r>
      <w:r w:rsidR="000E7CD3" w:rsidRPr="00167CE1">
        <w:rPr>
          <w:sz w:val="24"/>
          <w:szCs w:val="24"/>
        </w:rPr>
        <w:t xml:space="preserve"> with the increase of current</w:t>
      </w:r>
      <w:r w:rsidR="00C931BD" w:rsidRPr="00167CE1">
        <w:rPr>
          <w:sz w:val="24"/>
          <w:szCs w:val="24"/>
        </w:rPr>
        <w:t xml:space="preserve">, which was displayed in Figure </w:t>
      </w:r>
      <w:r w:rsidR="006716F1">
        <w:rPr>
          <w:sz w:val="24"/>
          <w:szCs w:val="24"/>
        </w:rPr>
        <w:t>7</w:t>
      </w:r>
      <w:r w:rsidR="00C931BD" w:rsidRPr="00167CE1">
        <w:rPr>
          <w:sz w:val="24"/>
          <w:szCs w:val="24"/>
        </w:rPr>
        <w:t>(d)</w:t>
      </w:r>
      <w:bookmarkEnd w:id="183"/>
      <w:r w:rsidR="00C931BD" w:rsidRPr="00167CE1">
        <w:rPr>
          <w:sz w:val="24"/>
          <w:szCs w:val="24"/>
        </w:rPr>
        <w:t>.</w:t>
      </w:r>
      <w:r w:rsidR="00C931BD" w:rsidRPr="00167CE1">
        <w:rPr>
          <w:rFonts w:hint="eastAsia"/>
          <w:sz w:val="24"/>
          <w:szCs w:val="24"/>
        </w:rPr>
        <w:t xml:space="preserve"> </w:t>
      </w:r>
      <w:r w:rsidR="006D204E" w:rsidRPr="00167CE1">
        <w:rPr>
          <w:sz w:val="24"/>
          <w:szCs w:val="24"/>
        </w:rPr>
        <w:t>It c</w:t>
      </w:r>
      <w:r w:rsidR="00C931BD" w:rsidRPr="00167CE1">
        <w:rPr>
          <w:sz w:val="24"/>
          <w:szCs w:val="24"/>
        </w:rPr>
        <w:t>ould</w:t>
      </w:r>
      <w:r w:rsidR="006D204E" w:rsidRPr="00167CE1">
        <w:rPr>
          <w:sz w:val="24"/>
          <w:szCs w:val="24"/>
        </w:rPr>
        <w:t xml:space="preserve"> be explained that the speed of the air compressor was first </w:t>
      </w:r>
      <w:r w:rsidR="000E7CD3" w:rsidRPr="00167CE1">
        <w:rPr>
          <w:sz w:val="24"/>
          <w:szCs w:val="24"/>
        </w:rPr>
        <w:t>enhanced</w:t>
      </w:r>
      <w:r w:rsidR="006D204E" w:rsidRPr="00167CE1">
        <w:rPr>
          <w:sz w:val="24"/>
          <w:szCs w:val="24"/>
        </w:rPr>
        <w:t xml:space="preserve"> which brought a higher oxygen concentration</w:t>
      </w:r>
      <w:r w:rsidR="006D204E" w:rsidRPr="00167CE1" w:rsidDel="006D204E">
        <w:rPr>
          <w:rFonts w:hint="eastAsia"/>
          <w:sz w:val="24"/>
          <w:szCs w:val="24"/>
        </w:rPr>
        <w:t xml:space="preserve"> </w:t>
      </w:r>
      <w:r w:rsidR="000E7CD3" w:rsidRPr="00167CE1">
        <w:rPr>
          <w:rFonts w:hint="eastAsia"/>
          <w:sz w:val="24"/>
          <w:szCs w:val="24"/>
        </w:rPr>
        <w:t>with the</w:t>
      </w:r>
      <w:r w:rsidR="000E7CD3" w:rsidRPr="00167CE1">
        <w:rPr>
          <w:sz w:val="24"/>
          <w:szCs w:val="24"/>
        </w:rPr>
        <w:t xml:space="preserve"> increased load. </w:t>
      </w:r>
      <w:r w:rsidR="000A19BB" w:rsidRPr="00167CE1">
        <w:rPr>
          <w:sz w:val="24"/>
          <w:szCs w:val="24"/>
        </w:rPr>
        <w:t>Then the</w:t>
      </w:r>
      <w:r w:rsidR="00C931BD" w:rsidRPr="00167CE1">
        <w:rPr>
          <w:sz w:val="24"/>
          <w:szCs w:val="24"/>
        </w:rPr>
        <w:t xml:space="preserve"> </w:t>
      </w:r>
      <w:r w:rsidR="00C931BD" w:rsidRPr="00167CE1">
        <w:rPr>
          <w:rFonts w:hint="eastAsia"/>
          <w:sz w:val="24"/>
          <w:szCs w:val="24"/>
        </w:rPr>
        <w:t>raised</w:t>
      </w:r>
      <w:r w:rsidR="000A19BB" w:rsidRPr="00167CE1">
        <w:rPr>
          <w:sz w:val="24"/>
          <w:szCs w:val="24"/>
        </w:rPr>
        <w:t xml:space="preserve"> current le</w:t>
      </w:r>
      <w:r w:rsidR="000E7CD3" w:rsidRPr="00167CE1">
        <w:rPr>
          <w:sz w:val="24"/>
          <w:szCs w:val="24"/>
        </w:rPr>
        <w:t>d</w:t>
      </w:r>
      <w:r w:rsidR="000A19BB" w:rsidRPr="00167CE1">
        <w:rPr>
          <w:sz w:val="24"/>
          <w:szCs w:val="24"/>
        </w:rPr>
        <w:t xml:space="preserve"> to the consumption of oxygen and </w:t>
      </w:r>
      <w:r w:rsidR="00C931BD" w:rsidRPr="00167CE1">
        <w:rPr>
          <w:sz w:val="24"/>
          <w:szCs w:val="24"/>
        </w:rPr>
        <w:t xml:space="preserve">a </w:t>
      </w:r>
      <w:r w:rsidR="000A19BB" w:rsidRPr="00167CE1">
        <w:rPr>
          <w:sz w:val="24"/>
          <w:szCs w:val="24"/>
        </w:rPr>
        <w:t xml:space="preserve">reduction </w:t>
      </w:r>
      <w:r w:rsidR="00C931BD" w:rsidRPr="00167CE1">
        <w:rPr>
          <w:sz w:val="24"/>
          <w:szCs w:val="24"/>
        </w:rPr>
        <w:t>in the partial pressure of oxygen, which means a greater loss of mass transfer.</w:t>
      </w:r>
      <w:r w:rsidR="00386EC8" w:rsidRPr="00167CE1">
        <w:rPr>
          <w:sz w:val="24"/>
          <w:szCs w:val="24"/>
        </w:rPr>
        <w:t xml:space="preserve"> I</w:t>
      </w:r>
      <w:r w:rsidR="00386EC8" w:rsidRPr="00167CE1">
        <w:rPr>
          <w:rFonts w:hint="eastAsia"/>
          <w:sz w:val="24"/>
          <w:szCs w:val="24"/>
        </w:rPr>
        <w:t>n</w:t>
      </w:r>
      <w:r w:rsidR="00386EC8" w:rsidRPr="00167CE1">
        <w:rPr>
          <w:sz w:val="24"/>
          <w:szCs w:val="24"/>
        </w:rPr>
        <w:t xml:space="preserve"> addition, as oxygen was consumed in CL, the </w:t>
      </w:r>
      <w:bookmarkStart w:id="184" w:name="OLE_LINK40"/>
      <w:r w:rsidR="00386EC8" w:rsidRPr="00167CE1">
        <w:rPr>
          <w:sz w:val="24"/>
          <w:szCs w:val="24"/>
        </w:rPr>
        <w:t>oxygen pressure</w:t>
      </w:r>
      <w:bookmarkEnd w:id="184"/>
      <w:r w:rsidR="00386EC8" w:rsidRPr="00167CE1">
        <w:rPr>
          <w:sz w:val="24"/>
          <w:szCs w:val="24"/>
        </w:rPr>
        <w:t xml:space="preserve"> from the flow channel to CL decreased in turn.</w:t>
      </w:r>
    </w:p>
    <w:p w14:paraId="3EE9CF5F" w14:textId="7933C256" w:rsidR="0074384F" w:rsidRPr="00C37E5F" w:rsidRDefault="007A68CA" w:rsidP="00D05241">
      <w:pPr>
        <w:pStyle w:val="aff8"/>
        <w:ind w:firstLine="0"/>
        <w:jc w:val="both"/>
        <w:rPr>
          <w:rFonts w:cs="Times New Roman"/>
        </w:rPr>
      </w:pPr>
      <w:r>
        <w:rPr>
          <w:rFonts w:cs="Times New Roman"/>
          <w:noProof/>
        </w:rPr>
        <w:drawing>
          <wp:inline distT="0" distB="0" distL="0" distR="0" wp14:anchorId="51B34F95" wp14:editId="7494250E">
            <wp:extent cx="5580380" cy="2243786"/>
            <wp:effectExtent l="0" t="0" r="1270" b="4445"/>
            <wp:docPr id="160900765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007650" name="图片 7"/>
                    <pic:cNvPicPr/>
                  </pic:nvPicPr>
                  <pic:blipFill>
                    <a:blip r:embed="rId14">
                      <a:extLst>
                        <a:ext uri="{28A0092B-C50C-407E-A947-70E740481C1C}">
                          <a14:useLocalDpi xmlns:a14="http://schemas.microsoft.com/office/drawing/2010/main" val="0"/>
                        </a:ext>
                      </a:extLst>
                    </a:blip>
                    <a:stretch>
                      <a:fillRect/>
                    </a:stretch>
                  </pic:blipFill>
                  <pic:spPr>
                    <a:xfrm>
                      <a:off x="0" y="0"/>
                      <a:ext cx="5580380" cy="2243786"/>
                    </a:xfrm>
                    <a:prstGeom prst="rect">
                      <a:avLst/>
                    </a:prstGeom>
                  </pic:spPr>
                </pic:pic>
              </a:graphicData>
            </a:graphic>
          </wp:inline>
        </w:drawing>
      </w:r>
    </w:p>
    <w:p w14:paraId="12176D96" w14:textId="42338532" w:rsidR="00EB03EE" w:rsidRDefault="002B0808" w:rsidP="000D6EFA">
      <w:pPr>
        <w:pStyle w:val="aff8"/>
        <w:spacing w:line="300" w:lineRule="auto"/>
        <w:ind w:firstLine="0"/>
        <w:rPr>
          <w:rFonts w:cs="Times New Roman"/>
          <w:sz w:val="21"/>
          <w:szCs w:val="21"/>
        </w:rPr>
      </w:pPr>
      <w:bookmarkStart w:id="185" w:name="_Ref139443944"/>
      <w:r w:rsidRPr="0019305B">
        <w:rPr>
          <w:rFonts w:cs="Times New Roman"/>
          <w:sz w:val="21"/>
          <w:szCs w:val="21"/>
        </w:rPr>
        <w:t xml:space="preserve">Figure </w:t>
      </w:r>
      <w:bookmarkEnd w:id="185"/>
      <w:r w:rsidR="004C2E4A" w:rsidRPr="0019305B">
        <w:rPr>
          <w:rFonts w:cs="Times New Roman"/>
          <w:sz w:val="21"/>
          <w:szCs w:val="21"/>
        </w:rPr>
        <w:t>7</w:t>
      </w:r>
      <w:r w:rsidR="00465216" w:rsidRPr="0019305B">
        <w:rPr>
          <w:rFonts w:cs="Times New Roman"/>
          <w:sz w:val="21"/>
          <w:szCs w:val="21"/>
        </w:rPr>
        <w:t xml:space="preserve"> </w:t>
      </w:r>
      <w:r w:rsidR="00EB03EE" w:rsidRPr="0019305B">
        <w:rPr>
          <w:rFonts w:cs="Times New Roman"/>
          <w:sz w:val="21"/>
          <w:szCs w:val="21"/>
        </w:rPr>
        <w:t>Internal state calculated by</w:t>
      </w:r>
      <w:r w:rsidR="00A3487F" w:rsidRPr="0019305B">
        <w:rPr>
          <w:rFonts w:cs="Times New Roman"/>
          <w:sz w:val="21"/>
          <w:szCs w:val="21"/>
        </w:rPr>
        <w:t xml:space="preserve"> </w:t>
      </w:r>
      <w:r w:rsidR="00EB03EE" w:rsidRPr="0019305B">
        <w:rPr>
          <w:rFonts w:cs="Times New Roman"/>
          <w:sz w:val="21"/>
          <w:szCs w:val="21"/>
        </w:rPr>
        <w:t>model</w:t>
      </w:r>
      <w:r w:rsidR="00B466EC" w:rsidRPr="0019305B">
        <w:rPr>
          <w:rFonts w:cs="Times New Roman"/>
          <w:sz w:val="21"/>
          <w:szCs w:val="21"/>
        </w:rPr>
        <w:t>.</w:t>
      </w:r>
      <w:r w:rsidR="00EB03EE" w:rsidRPr="0019305B">
        <w:rPr>
          <w:rFonts w:cs="Times New Roman"/>
          <w:sz w:val="21"/>
          <w:szCs w:val="21"/>
        </w:rPr>
        <w:t xml:space="preserve"> (a) Water content in ionomer</w:t>
      </w:r>
      <w:r w:rsidR="00A3487F" w:rsidRPr="0019305B">
        <w:rPr>
          <w:rFonts w:cs="Times New Roman"/>
          <w:sz w:val="21"/>
          <w:szCs w:val="21"/>
        </w:rPr>
        <w:t>,</w:t>
      </w:r>
      <w:r w:rsidR="00EB03EE" w:rsidRPr="0019305B">
        <w:rPr>
          <w:rFonts w:cs="Times New Roman"/>
          <w:sz w:val="21"/>
          <w:szCs w:val="21"/>
        </w:rPr>
        <w:t xml:space="preserve"> (b) </w:t>
      </w:r>
      <w:r w:rsidR="00E71DEC">
        <w:rPr>
          <w:rFonts w:cs="Times New Roman"/>
          <w:sz w:val="21"/>
          <w:szCs w:val="21"/>
        </w:rPr>
        <w:t>l</w:t>
      </w:r>
      <w:r w:rsidR="00EB03EE" w:rsidRPr="0019305B">
        <w:rPr>
          <w:rFonts w:cs="Times New Roman"/>
          <w:sz w:val="21"/>
          <w:szCs w:val="21"/>
        </w:rPr>
        <w:t>iquid water volume fraction</w:t>
      </w:r>
      <w:r w:rsidR="00A3487F" w:rsidRPr="0019305B">
        <w:rPr>
          <w:rFonts w:cs="Times New Roman"/>
          <w:sz w:val="21"/>
          <w:szCs w:val="21"/>
        </w:rPr>
        <w:t>,</w:t>
      </w:r>
      <w:r w:rsidR="0019305B">
        <w:rPr>
          <w:rFonts w:cs="Times New Roman" w:hint="eastAsia"/>
          <w:sz w:val="21"/>
          <w:szCs w:val="21"/>
        </w:rPr>
        <w:t xml:space="preserve"> </w:t>
      </w:r>
      <w:r w:rsidR="00EB03EE" w:rsidRPr="0019305B">
        <w:rPr>
          <w:rFonts w:cs="Times New Roman"/>
          <w:sz w:val="21"/>
          <w:szCs w:val="21"/>
        </w:rPr>
        <w:t xml:space="preserve">(c) </w:t>
      </w:r>
      <w:r w:rsidR="00E71DEC">
        <w:rPr>
          <w:rFonts w:cs="Times New Roman"/>
          <w:sz w:val="21"/>
          <w:szCs w:val="21"/>
        </w:rPr>
        <w:t>c</w:t>
      </w:r>
      <w:r w:rsidR="00EB03EE" w:rsidRPr="0019305B">
        <w:rPr>
          <w:rFonts w:cs="Times New Roman"/>
          <w:sz w:val="21"/>
          <w:szCs w:val="21"/>
        </w:rPr>
        <w:t xml:space="preserve">athode </w:t>
      </w:r>
      <w:r w:rsidR="00223829" w:rsidRPr="0019305B">
        <w:rPr>
          <w:rFonts w:cs="Times New Roman"/>
          <w:sz w:val="21"/>
          <w:szCs w:val="21"/>
        </w:rPr>
        <w:t>vapor</w:t>
      </w:r>
      <w:r w:rsidR="00EB03EE" w:rsidRPr="0019305B">
        <w:rPr>
          <w:rFonts w:cs="Times New Roman"/>
          <w:sz w:val="21"/>
          <w:szCs w:val="21"/>
        </w:rPr>
        <w:t xml:space="preserve"> pressure</w:t>
      </w:r>
      <w:r w:rsidR="00A3487F" w:rsidRPr="0019305B">
        <w:rPr>
          <w:rFonts w:cs="Times New Roman"/>
          <w:sz w:val="21"/>
          <w:szCs w:val="21"/>
        </w:rPr>
        <w:t>,</w:t>
      </w:r>
      <w:r w:rsidR="00EB03EE" w:rsidRPr="0019305B">
        <w:rPr>
          <w:rFonts w:cs="Times New Roman"/>
          <w:sz w:val="21"/>
          <w:szCs w:val="21"/>
        </w:rPr>
        <w:t xml:space="preserve"> (d) </w:t>
      </w:r>
      <w:r w:rsidR="00E71DEC">
        <w:rPr>
          <w:rFonts w:cs="Times New Roman"/>
          <w:sz w:val="21"/>
          <w:szCs w:val="21"/>
        </w:rPr>
        <w:t>c</w:t>
      </w:r>
      <w:r w:rsidR="00EC22F0" w:rsidRPr="0019305B">
        <w:rPr>
          <w:rFonts w:cs="Times New Roman"/>
          <w:sz w:val="21"/>
          <w:szCs w:val="21"/>
        </w:rPr>
        <w:t>ath</w:t>
      </w:r>
      <w:r w:rsidR="00EB03EE" w:rsidRPr="0019305B">
        <w:rPr>
          <w:rFonts w:cs="Times New Roman"/>
          <w:sz w:val="21"/>
          <w:szCs w:val="21"/>
        </w:rPr>
        <w:t xml:space="preserve">ode </w:t>
      </w:r>
      <w:r w:rsidR="00EC22F0" w:rsidRPr="0019305B">
        <w:rPr>
          <w:rFonts w:cs="Times New Roman"/>
          <w:sz w:val="21"/>
          <w:szCs w:val="21"/>
        </w:rPr>
        <w:t>oxygen pressure</w:t>
      </w:r>
      <w:r w:rsidR="00B466EC" w:rsidRPr="0019305B">
        <w:rPr>
          <w:rFonts w:cs="Times New Roman"/>
          <w:sz w:val="21"/>
          <w:szCs w:val="21"/>
        </w:rPr>
        <w:t>.</w:t>
      </w:r>
    </w:p>
    <w:p w14:paraId="633FBAC0" w14:textId="3C33143D" w:rsidR="00EA30DF" w:rsidRPr="0019305B" w:rsidRDefault="00EA30DF" w:rsidP="000D6EFA">
      <w:pPr>
        <w:pStyle w:val="aff8"/>
        <w:spacing w:line="300" w:lineRule="auto"/>
        <w:ind w:firstLine="0"/>
        <w:rPr>
          <w:rFonts w:cs="Times New Roman"/>
          <w:sz w:val="21"/>
          <w:szCs w:val="21"/>
        </w:rPr>
      </w:pPr>
    </w:p>
    <w:p w14:paraId="5B55411B" w14:textId="35C48F7B" w:rsidR="00CE60A2" w:rsidRPr="00282ED8" w:rsidRDefault="00CE60A2" w:rsidP="00282ED8">
      <w:pPr>
        <w:pStyle w:val="2"/>
        <w:numPr>
          <w:ilvl w:val="0"/>
          <w:numId w:val="0"/>
        </w:numPr>
        <w:spacing w:beforeLines="0" w:before="0" w:afterLines="0" w:after="0" w:line="300" w:lineRule="auto"/>
        <w:rPr>
          <w:i/>
          <w:iCs w:val="0"/>
          <w:sz w:val="24"/>
          <w:szCs w:val="24"/>
        </w:rPr>
      </w:pPr>
      <w:r w:rsidRPr="00282ED8">
        <w:rPr>
          <w:i/>
          <w:iCs w:val="0"/>
          <w:sz w:val="24"/>
          <w:szCs w:val="24"/>
        </w:rPr>
        <w:t xml:space="preserve">5.2 Influence of </w:t>
      </w:r>
      <w:bookmarkStart w:id="186" w:name="OLE_LINK55"/>
      <w:r w:rsidRPr="00282ED8">
        <w:rPr>
          <w:i/>
          <w:iCs w:val="0"/>
          <w:sz w:val="24"/>
          <w:szCs w:val="24"/>
        </w:rPr>
        <w:t>measurement noise</w:t>
      </w:r>
      <w:bookmarkEnd w:id="186"/>
      <w:r w:rsidRPr="00282ED8">
        <w:rPr>
          <w:i/>
          <w:iCs w:val="0"/>
          <w:sz w:val="24"/>
          <w:szCs w:val="24"/>
        </w:rPr>
        <w:t xml:space="preserve"> on the observer</w:t>
      </w:r>
    </w:p>
    <w:p w14:paraId="5C41CBDF" w14:textId="57240CA7" w:rsidR="00DC1C10" w:rsidRPr="00282ED8" w:rsidRDefault="00DC1C10" w:rsidP="00282ED8">
      <w:pPr>
        <w:pStyle w:val="a0"/>
        <w:rPr>
          <w:sz w:val="24"/>
          <w:szCs w:val="24"/>
        </w:rPr>
      </w:pPr>
      <w:r w:rsidRPr="00282ED8">
        <w:rPr>
          <w:sz w:val="24"/>
          <w:szCs w:val="24"/>
        </w:rPr>
        <w:t>The observer parameters have a significant impact on the performance</w:t>
      </w:r>
      <w:r w:rsidR="0004325E">
        <w:rPr>
          <w:sz w:val="24"/>
          <w:szCs w:val="24"/>
        </w:rPr>
        <w:t xml:space="preserve"> of </w:t>
      </w:r>
      <w:r w:rsidR="003E3D65">
        <w:rPr>
          <w:sz w:val="24"/>
          <w:szCs w:val="24"/>
        </w:rPr>
        <w:t xml:space="preserve">the </w:t>
      </w:r>
      <w:r w:rsidR="0004325E" w:rsidRPr="00282ED8">
        <w:rPr>
          <w:sz w:val="24"/>
          <w:szCs w:val="24"/>
        </w:rPr>
        <w:t>observer</w:t>
      </w:r>
      <w:r w:rsidRPr="00282ED8">
        <w:rPr>
          <w:sz w:val="24"/>
          <w:szCs w:val="24"/>
        </w:rPr>
        <w:t xml:space="preserve">. Thus, in </w:t>
      </w:r>
      <w:r w:rsidR="00282ED8">
        <w:rPr>
          <w:sz w:val="24"/>
          <w:szCs w:val="24"/>
        </w:rPr>
        <w:t xml:space="preserve">this </w:t>
      </w:r>
      <w:r w:rsidRPr="00282ED8">
        <w:rPr>
          <w:sz w:val="24"/>
          <w:szCs w:val="24"/>
        </w:rPr>
        <w:t xml:space="preserve">section, the effect of the measurement noise setting in the observer on the performance </w:t>
      </w:r>
      <w:r w:rsidR="00DD12A0" w:rsidRPr="00282ED8">
        <w:rPr>
          <w:sz w:val="24"/>
          <w:szCs w:val="24"/>
        </w:rPr>
        <w:t xml:space="preserve">was </w:t>
      </w:r>
      <w:r w:rsidRPr="00282ED8">
        <w:rPr>
          <w:sz w:val="24"/>
          <w:szCs w:val="24"/>
        </w:rPr>
        <w:t xml:space="preserve">discussed. </w:t>
      </w:r>
    </w:p>
    <w:p w14:paraId="70AF81D2" w14:textId="4E037F2F" w:rsidR="00CE60A2" w:rsidRPr="00180178" w:rsidRDefault="00CE60A2" w:rsidP="00282ED8">
      <w:pPr>
        <w:pStyle w:val="a0"/>
        <w:rPr>
          <w:sz w:val="24"/>
          <w:szCs w:val="24"/>
        </w:rPr>
      </w:pPr>
      <w:bookmarkStart w:id="187" w:name="OLE_LINK91"/>
      <w:r w:rsidRPr="00282ED8">
        <w:rPr>
          <w:rFonts w:hint="eastAsia"/>
          <w:sz w:val="24"/>
          <w:szCs w:val="24"/>
        </w:rPr>
        <w:t>I</w:t>
      </w:r>
      <w:r w:rsidRPr="00282ED8">
        <w:rPr>
          <w:sz w:val="24"/>
          <w:szCs w:val="24"/>
        </w:rPr>
        <w:t>n th</w:t>
      </w:r>
      <w:r w:rsidR="00282ED8">
        <w:rPr>
          <w:sz w:val="24"/>
          <w:szCs w:val="24"/>
        </w:rPr>
        <w:t>e</w:t>
      </w:r>
      <w:r w:rsidRPr="00282ED8">
        <w:rPr>
          <w:sz w:val="24"/>
          <w:szCs w:val="24"/>
        </w:rPr>
        <w:t xml:space="preserve"> simulation, a noise with a variance of 10</w:t>
      </w:r>
      <w:r w:rsidR="00180178" w:rsidRPr="00282ED8">
        <w:rPr>
          <w:sz w:val="24"/>
          <w:szCs w:val="24"/>
          <w:vertAlign w:val="superscript"/>
        </w:rPr>
        <w:t>-4</w:t>
      </w:r>
      <w:r w:rsidRPr="00282ED8">
        <w:rPr>
          <w:sz w:val="24"/>
          <w:szCs w:val="24"/>
        </w:rPr>
        <w:t xml:space="preserve"> was injected </w:t>
      </w:r>
      <w:r w:rsidR="0004325E">
        <w:rPr>
          <w:sz w:val="24"/>
          <w:szCs w:val="24"/>
        </w:rPr>
        <w:t xml:space="preserve">as </w:t>
      </w:r>
      <w:r w:rsidR="00F34CD2">
        <w:rPr>
          <w:sz w:val="24"/>
          <w:szCs w:val="24"/>
        </w:rPr>
        <w:t>a</w:t>
      </w:r>
      <w:r w:rsidR="008427B2">
        <w:rPr>
          <w:sz w:val="24"/>
          <w:szCs w:val="24"/>
        </w:rPr>
        <w:t>n</w:t>
      </w:r>
      <w:r w:rsidR="0004325E">
        <w:rPr>
          <w:sz w:val="24"/>
          <w:szCs w:val="24"/>
        </w:rPr>
        <w:t xml:space="preserve"> </w:t>
      </w:r>
      <w:r w:rsidR="0004325E" w:rsidRPr="0004325E">
        <w:rPr>
          <w:sz w:val="24"/>
          <w:szCs w:val="24"/>
        </w:rPr>
        <w:t xml:space="preserve">actual noise </w:t>
      </w:r>
      <w:r w:rsidRPr="00282ED8">
        <w:rPr>
          <w:sz w:val="24"/>
          <w:szCs w:val="24"/>
        </w:rPr>
        <w:t xml:space="preserve">for the impedance values, and the liquid water volume fraction in </w:t>
      </w:r>
      <w:r w:rsidR="006E2151" w:rsidRPr="00282ED8">
        <w:rPr>
          <w:sz w:val="24"/>
          <w:szCs w:val="24"/>
        </w:rPr>
        <w:t xml:space="preserve">CL </w:t>
      </w:r>
      <w:r w:rsidRPr="00282ED8">
        <w:rPr>
          <w:sz w:val="24"/>
          <w:szCs w:val="24"/>
        </w:rPr>
        <w:t xml:space="preserve">was observed </w:t>
      </w:r>
      <w:r w:rsidR="00282ED8">
        <w:rPr>
          <w:sz w:val="24"/>
          <w:szCs w:val="24"/>
        </w:rPr>
        <w:t xml:space="preserve">by </w:t>
      </w:r>
      <w:r w:rsidRPr="00282ED8">
        <w:rPr>
          <w:sz w:val="24"/>
          <w:szCs w:val="24"/>
        </w:rPr>
        <w:t xml:space="preserve">using the </w:t>
      </w:r>
      <w:r w:rsidR="00E71DEC">
        <w:rPr>
          <w:sz w:val="24"/>
          <w:szCs w:val="24"/>
        </w:rPr>
        <w:t>O</w:t>
      </w:r>
      <w:r w:rsidRPr="00282ED8">
        <w:rPr>
          <w:rFonts w:hint="eastAsia"/>
          <w:sz w:val="24"/>
          <w:szCs w:val="24"/>
        </w:rPr>
        <w:t>bserver</w:t>
      </w:r>
      <w:r w:rsidRPr="00282ED8">
        <w:rPr>
          <w:sz w:val="24"/>
          <w:szCs w:val="24"/>
        </w:rPr>
        <w:t>-HFR</w:t>
      </w:r>
      <w:r w:rsidR="00A52ECD" w:rsidRPr="00282ED8">
        <w:rPr>
          <w:sz w:val="24"/>
          <w:szCs w:val="24"/>
        </w:rPr>
        <w:t xml:space="preserve"> method</w:t>
      </w:r>
      <w:r w:rsidRPr="00282ED8">
        <w:rPr>
          <w:sz w:val="24"/>
          <w:szCs w:val="24"/>
        </w:rPr>
        <w:t xml:space="preserve">. As </w:t>
      </w:r>
      <w:r w:rsidR="006123A8" w:rsidRPr="00282ED8">
        <w:rPr>
          <w:sz w:val="24"/>
          <w:szCs w:val="24"/>
        </w:rPr>
        <w:t>presented</w:t>
      </w:r>
      <w:r w:rsidRPr="00282ED8">
        <w:rPr>
          <w:sz w:val="24"/>
          <w:szCs w:val="24"/>
        </w:rPr>
        <w:t xml:space="preserve"> in</w:t>
      </w:r>
      <w:r w:rsidR="003B0233" w:rsidRPr="00282ED8">
        <w:rPr>
          <w:sz w:val="24"/>
          <w:szCs w:val="24"/>
        </w:rPr>
        <w:t xml:space="preserve"> Figure </w:t>
      </w:r>
      <w:r w:rsidR="00282ED8">
        <w:rPr>
          <w:sz w:val="24"/>
          <w:szCs w:val="24"/>
        </w:rPr>
        <w:t>8</w:t>
      </w:r>
      <w:r w:rsidR="003B0233" w:rsidRPr="00282ED8">
        <w:rPr>
          <w:sz w:val="24"/>
          <w:szCs w:val="24"/>
        </w:rPr>
        <w:t xml:space="preserve"> </w:t>
      </w:r>
      <w:r w:rsidRPr="00282ED8">
        <w:rPr>
          <w:sz w:val="24"/>
          <w:szCs w:val="24"/>
        </w:rPr>
        <w:t>and</w:t>
      </w:r>
      <w:r w:rsidR="003B0233" w:rsidRPr="00282ED8">
        <w:rPr>
          <w:sz w:val="24"/>
          <w:szCs w:val="24"/>
        </w:rPr>
        <w:t xml:space="preserve"> Table </w:t>
      </w:r>
      <w:r w:rsidR="00282ED8">
        <w:rPr>
          <w:sz w:val="24"/>
          <w:szCs w:val="24"/>
        </w:rPr>
        <w:t>7</w:t>
      </w:r>
      <w:r w:rsidRPr="00282ED8">
        <w:rPr>
          <w:sz w:val="24"/>
          <w:szCs w:val="24"/>
        </w:rPr>
        <w:t xml:space="preserve">, the performance of the observer with different measurement noise </w:t>
      </w:r>
      <w:r w:rsidR="00303ADF" w:rsidRPr="00282ED8">
        <w:rPr>
          <w:sz w:val="24"/>
          <w:szCs w:val="24"/>
        </w:rPr>
        <w:t>was</w:t>
      </w:r>
      <w:r w:rsidRPr="00282ED8">
        <w:rPr>
          <w:sz w:val="24"/>
          <w:szCs w:val="24"/>
        </w:rPr>
        <w:t xml:space="preserve"> compared.</w:t>
      </w:r>
      <w:bookmarkEnd w:id="187"/>
      <w:r w:rsidRPr="00282ED8">
        <w:rPr>
          <w:sz w:val="24"/>
          <w:szCs w:val="24"/>
        </w:rPr>
        <w:t xml:space="preserve"> </w:t>
      </w:r>
      <w:r w:rsidR="00303ADF" w:rsidRPr="00282ED8">
        <w:rPr>
          <w:sz w:val="24"/>
          <w:szCs w:val="24"/>
        </w:rPr>
        <w:t xml:space="preserve">Obviously, </w:t>
      </w:r>
      <w:r w:rsidRPr="00282ED8">
        <w:rPr>
          <w:sz w:val="24"/>
          <w:szCs w:val="24"/>
        </w:rPr>
        <w:t xml:space="preserve">the observation error </w:t>
      </w:r>
      <w:r w:rsidR="00303ADF" w:rsidRPr="00282ED8">
        <w:rPr>
          <w:sz w:val="24"/>
          <w:szCs w:val="24"/>
        </w:rPr>
        <w:t>was</w:t>
      </w:r>
      <w:r w:rsidRPr="00282ED8">
        <w:rPr>
          <w:sz w:val="24"/>
          <w:szCs w:val="24"/>
        </w:rPr>
        <w:t xml:space="preserve"> minimized when the measurement noise variance in the observer match</w:t>
      </w:r>
      <w:r w:rsidR="00303ADF" w:rsidRPr="00282ED8">
        <w:rPr>
          <w:sz w:val="24"/>
          <w:szCs w:val="24"/>
        </w:rPr>
        <w:t>ed</w:t>
      </w:r>
      <w:r w:rsidRPr="00282ED8">
        <w:rPr>
          <w:sz w:val="24"/>
          <w:szCs w:val="24"/>
        </w:rPr>
        <w:t xml:space="preserve"> the </w:t>
      </w:r>
      <w:r w:rsidR="005D1735" w:rsidRPr="005D1735">
        <w:rPr>
          <w:sz w:val="24"/>
          <w:szCs w:val="24"/>
        </w:rPr>
        <w:t xml:space="preserve">actual </w:t>
      </w:r>
      <w:r w:rsidR="005D1735" w:rsidRPr="005D1735">
        <w:rPr>
          <w:sz w:val="24"/>
          <w:szCs w:val="24"/>
        </w:rPr>
        <w:lastRenderedPageBreak/>
        <w:t>noise</w:t>
      </w:r>
      <w:r w:rsidRPr="00282ED8">
        <w:rPr>
          <w:sz w:val="24"/>
          <w:szCs w:val="24"/>
        </w:rPr>
        <w:t xml:space="preserve">. </w:t>
      </w:r>
      <w:r w:rsidR="00303ADF" w:rsidRPr="00282ED8">
        <w:rPr>
          <w:sz w:val="24"/>
          <w:szCs w:val="24"/>
        </w:rPr>
        <w:t xml:space="preserve">Therefore, </w:t>
      </w:r>
      <w:r w:rsidRPr="00282ED8">
        <w:rPr>
          <w:sz w:val="24"/>
          <w:szCs w:val="24"/>
        </w:rPr>
        <w:t xml:space="preserve">the measurement noise variance in the observer </w:t>
      </w:r>
      <w:r w:rsidR="00303ADF" w:rsidRPr="00282ED8">
        <w:rPr>
          <w:sz w:val="24"/>
          <w:szCs w:val="24"/>
        </w:rPr>
        <w:t>was</w:t>
      </w:r>
      <w:r w:rsidRPr="00282ED8">
        <w:rPr>
          <w:sz w:val="24"/>
          <w:szCs w:val="24"/>
        </w:rPr>
        <w:t xml:space="preserve"> usually set according to the sensor accuracy</w:t>
      </w:r>
      <w:r w:rsidR="00303ADF" w:rsidRPr="00282ED8">
        <w:rPr>
          <w:sz w:val="24"/>
          <w:szCs w:val="24"/>
        </w:rPr>
        <w:t xml:space="preserve"> in practical engineering applications</w:t>
      </w:r>
      <w:r w:rsidRPr="00282ED8">
        <w:rPr>
          <w:sz w:val="24"/>
          <w:szCs w:val="24"/>
        </w:rPr>
        <w:t>.</w:t>
      </w:r>
    </w:p>
    <w:p w14:paraId="18144D67" w14:textId="654B719D" w:rsidR="00CE60A2" w:rsidRPr="00C37E5F" w:rsidRDefault="007A68CA" w:rsidP="00EA30DF">
      <w:pPr>
        <w:pStyle w:val="aff8"/>
        <w:ind w:firstLine="0"/>
        <w:rPr>
          <w:rFonts w:cs="Times New Roman"/>
        </w:rPr>
      </w:pPr>
      <w:r>
        <w:rPr>
          <w:rFonts w:cs="Times New Roman"/>
          <w:noProof/>
        </w:rPr>
        <w:drawing>
          <wp:inline distT="0" distB="0" distL="0" distR="0" wp14:anchorId="1A528F4B" wp14:editId="5E90767D">
            <wp:extent cx="5587200" cy="4183200"/>
            <wp:effectExtent l="0" t="0" r="0" b="8255"/>
            <wp:docPr id="82250698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506982" name="图片 8"/>
                    <pic:cNvPicPr/>
                  </pic:nvPicPr>
                  <pic:blipFill>
                    <a:blip r:embed="rId15">
                      <a:extLst>
                        <a:ext uri="{28A0092B-C50C-407E-A947-70E740481C1C}">
                          <a14:useLocalDpi xmlns:a14="http://schemas.microsoft.com/office/drawing/2010/main" val="0"/>
                        </a:ext>
                      </a:extLst>
                    </a:blip>
                    <a:stretch>
                      <a:fillRect/>
                    </a:stretch>
                  </pic:blipFill>
                  <pic:spPr>
                    <a:xfrm>
                      <a:off x="0" y="0"/>
                      <a:ext cx="5587200" cy="4183200"/>
                    </a:xfrm>
                    <a:prstGeom prst="rect">
                      <a:avLst/>
                    </a:prstGeom>
                  </pic:spPr>
                </pic:pic>
              </a:graphicData>
            </a:graphic>
          </wp:inline>
        </w:drawing>
      </w:r>
    </w:p>
    <w:p w14:paraId="5DEA227C" w14:textId="7B97D3E6" w:rsidR="00CE60A2" w:rsidRPr="005D1735" w:rsidRDefault="00CE60A2" w:rsidP="000D6EFA">
      <w:pPr>
        <w:pStyle w:val="aff8"/>
        <w:spacing w:line="300" w:lineRule="auto"/>
        <w:ind w:firstLine="0"/>
        <w:rPr>
          <w:rFonts w:cs="Times New Roman"/>
          <w:sz w:val="21"/>
          <w:szCs w:val="21"/>
        </w:rPr>
      </w:pPr>
      <w:r w:rsidRPr="005D1735">
        <w:rPr>
          <w:rFonts w:cs="Times New Roman"/>
          <w:sz w:val="21"/>
          <w:szCs w:val="21"/>
        </w:rPr>
        <w:t xml:space="preserve">Figure </w:t>
      </w:r>
      <w:r w:rsidR="004C2E4A" w:rsidRPr="005D1735">
        <w:rPr>
          <w:rFonts w:cs="Times New Roman"/>
          <w:sz w:val="21"/>
          <w:szCs w:val="21"/>
        </w:rPr>
        <w:t>8</w:t>
      </w:r>
      <w:r w:rsidRPr="005D1735">
        <w:rPr>
          <w:rFonts w:cs="Times New Roman"/>
          <w:sz w:val="21"/>
          <w:szCs w:val="21"/>
        </w:rPr>
        <w:t xml:space="preserve"> (a) Observation results </w:t>
      </w:r>
      <w:r w:rsidRPr="005D1735">
        <w:rPr>
          <w:rFonts w:cs="Times New Roman" w:hint="eastAsia"/>
          <w:sz w:val="21"/>
          <w:szCs w:val="21"/>
        </w:rPr>
        <w:t>for</w:t>
      </w:r>
      <w:r w:rsidRPr="005D1735">
        <w:rPr>
          <w:rFonts w:cs="Times New Roman"/>
          <w:sz w:val="21"/>
          <w:szCs w:val="21"/>
        </w:rPr>
        <w:t xml:space="preserve"> </w:t>
      </w:r>
      <w:r w:rsidRPr="005D1735">
        <w:rPr>
          <w:rFonts w:cs="Times New Roman" w:hint="eastAsia"/>
          <w:sz w:val="21"/>
          <w:szCs w:val="21"/>
        </w:rPr>
        <w:t>liquid</w:t>
      </w:r>
      <w:r w:rsidRPr="005D1735">
        <w:rPr>
          <w:rFonts w:cs="Times New Roman"/>
          <w:sz w:val="21"/>
          <w:szCs w:val="21"/>
        </w:rPr>
        <w:t xml:space="preserve"> water volume fraction in CL by Observer-HFR under different measurement noise </w:t>
      </w:r>
      <w:r w:rsidR="005D1735">
        <w:rPr>
          <w:rFonts w:cs="Times New Roman"/>
          <w:sz w:val="21"/>
          <w:szCs w:val="21"/>
        </w:rPr>
        <w:t>settings</w:t>
      </w:r>
      <w:r w:rsidRPr="005D1735">
        <w:rPr>
          <w:rFonts w:cs="Times New Roman"/>
          <w:sz w:val="21"/>
          <w:szCs w:val="21"/>
        </w:rPr>
        <w:t xml:space="preserve">, (b) </w:t>
      </w:r>
      <w:r w:rsidR="00E71DEC">
        <w:rPr>
          <w:rFonts w:cs="Times New Roman" w:hint="eastAsia"/>
          <w:sz w:val="21"/>
          <w:szCs w:val="21"/>
        </w:rPr>
        <w:t>a</w:t>
      </w:r>
      <w:r w:rsidRPr="005D1735">
        <w:rPr>
          <w:rFonts w:cs="Times New Roman"/>
          <w:sz w:val="21"/>
          <w:szCs w:val="21"/>
        </w:rPr>
        <w:t>bsolute error.</w:t>
      </w:r>
    </w:p>
    <w:p w14:paraId="7A39E67B" w14:textId="669A83CA" w:rsidR="00CE60A2" w:rsidRPr="005D1735" w:rsidRDefault="00CE60A2" w:rsidP="005D1735">
      <w:pPr>
        <w:pStyle w:val="aff8"/>
        <w:spacing w:line="300" w:lineRule="auto"/>
        <w:ind w:firstLine="0"/>
        <w:jc w:val="left"/>
        <w:rPr>
          <w:rFonts w:cs="Times New Roman"/>
          <w:sz w:val="21"/>
          <w:szCs w:val="21"/>
        </w:rPr>
      </w:pPr>
      <w:r w:rsidRPr="005D1735">
        <w:rPr>
          <w:rFonts w:cs="Times New Roman"/>
          <w:sz w:val="21"/>
          <w:szCs w:val="21"/>
        </w:rPr>
        <w:t xml:space="preserve">Table </w:t>
      </w:r>
      <w:r w:rsidR="004C2E4A" w:rsidRPr="005D1735">
        <w:rPr>
          <w:rFonts w:cs="Times New Roman"/>
          <w:sz w:val="21"/>
          <w:szCs w:val="21"/>
        </w:rPr>
        <w:t>7</w:t>
      </w:r>
      <w:r w:rsidRPr="005D1735">
        <w:rPr>
          <w:rFonts w:cs="Times New Roman"/>
          <w:sz w:val="21"/>
          <w:szCs w:val="21"/>
        </w:rPr>
        <w:t xml:space="preserve"> Observer </w:t>
      </w:r>
      <w:r w:rsidR="002B1A75" w:rsidRPr="005D1735">
        <w:rPr>
          <w:rFonts w:cs="Times New Roman"/>
          <w:sz w:val="21"/>
          <w:szCs w:val="21"/>
        </w:rPr>
        <w:t>p</w:t>
      </w:r>
      <w:r w:rsidRPr="005D1735">
        <w:rPr>
          <w:rFonts w:cs="Times New Roman"/>
          <w:sz w:val="21"/>
          <w:szCs w:val="21"/>
        </w:rPr>
        <w:t xml:space="preserve">erformance based on </w:t>
      </w:r>
      <w:r w:rsidR="002B1A75" w:rsidRPr="005D1735">
        <w:rPr>
          <w:rFonts w:cs="Times New Roman"/>
          <w:sz w:val="21"/>
          <w:szCs w:val="21"/>
        </w:rPr>
        <w:t>d</w:t>
      </w:r>
      <w:r w:rsidRPr="005D1735">
        <w:rPr>
          <w:rFonts w:cs="Times New Roman"/>
          <w:sz w:val="21"/>
          <w:szCs w:val="21"/>
        </w:rPr>
        <w:t xml:space="preserve">ifferent </w:t>
      </w:r>
      <w:r w:rsidR="002B1A75" w:rsidRPr="005D1735">
        <w:rPr>
          <w:rFonts w:cs="Times New Roman"/>
          <w:sz w:val="21"/>
          <w:szCs w:val="21"/>
        </w:rPr>
        <w:t>m</w:t>
      </w:r>
      <w:r w:rsidRPr="005D1735">
        <w:rPr>
          <w:rFonts w:cs="Times New Roman"/>
          <w:sz w:val="21"/>
          <w:szCs w:val="21"/>
        </w:rPr>
        <w:t xml:space="preserve">easurement </w:t>
      </w:r>
      <w:r w:rsidR="002B1A75" w:rsidRPr="005D1735">
        <w:rPr>
          <w:rFonts w:cs="Times New Roman"/>
          <w:sz w:val="21"/>
          <w:szCs w:val="21"/>
        </w:rPr>
        <w:t>n</w:t>
      </w:r>
      <w:r w:rsidRPr="005D1735">
        <w:rPr>
          <w:rFonts w:cs="Times New Roman"/>
          <w:sz w:val="21"/>
          <w:szCs w:val="21"/>
        </w:rPr>
        <w:t xml:space="preserve">oise </w:t>
      </w:r>
      <w:bookmarkStart w:id="188" w:name="OLE_LINK44"/>
      <w:r w:rsidR="00E71DEC">
        <w:rPr>
          <w:rFonts w:cs="Times New Roman"/>
          <w:sz w:val="21"/>
          <w:szCs w:val="21"/>
        </w:rPr>
        <w:t>settings</w:t>
      </w:r>
      <w:r w:rsidRPr="005D1735">
        <w:rPr>
          <w:rFonts w:cs="Times New Roman"/>
          <w:sz w:val="21"/>
          <w:szCs w:val="21"/>
        </w:rPr>
        <w:t>.</w:t>
      </w:r>
      <w:bookmarkEnd w:id="188"/>
    </w:p>
    <w:tbl>
      <w:tblPr>
        <w:tblW w:w="0" w:type="auto"/>
        <w:jc w:val="center"/>
        <w:tblLook w:val="04A0" w:firstRow="1" w:lastRow="0" w:firstColumn="1" w:lastColumn="0" w:noHBand="0" w:noVBand="1"/>
      </w:tblPr>
      <w:tblGrid>
        <w:gridCol w:w="1809"/>
        <w:gridCol w:w="1481"/>
        <w:gridCol w:w="1814"/>
        <w:gridCol w:w="1662"/>
        <w:gridCol w:w="2022"/>
      </w:tblGrid>
      <w:tr w:rsidR="00CE60A2" w:rsidRPr="005D1735" w14:paraId="40446ACB" w14:textId="77777777" w:rsidTr="000D06A3">
        <w:trPr>
          <w:jc w:val="center"/>
        </w:trPr>
        <w:tc>
          <w:tcPr>
            <w:tcW w:w="1809" w:type="dxa"/>
            <w:tcBorders>
              <w:top w:val="single" w:sz="18" w:space="0" w:color="auto"/>
              <w:bottom w:val="single" w:sz="8" w:space="0" w:color="auto"/>
            </w:tcBorders>
          </w:tcPr>
          <w:p w14:paraId="1A4BEB0E" w14:textId="02E9A716" w:rsidR="00CE60A2" w:rsidRPr="00E71DEC" w:rsidRDefault="005D1735" w:rsidP="005D1735">
            <w:pPr>
              <w:pStyle w:val="afff5"/>
              <w:rPr>
                <w:rFonts w:cs="Times New Roman"/>
                <w:b/>
                <w:bCs w:val="0"/>
                <w:szCs w:val="21"/>
              </w:rPr>
            </w:pPr>
            <w:r w:rsidRPr="00E71DEC">
              <w:rPr>
                <w:rFonts w:cs="Times New Roman"/>
                <w:b/>
                <w:bCs w:val="0"/>
                <w:szCs w:val="21"/>
              </w:rPr>
              <w:t xml:space="preserve">Setting </w:t>
            </w:r>
            <w:r w:rsidRPr="00E71DEC">
              <w:rPr>
                <w:rFonts w:cs="Times New Roman" w:hint="eastAsia"/>
                <w:b/>
                <w:bCs w:val="0"/>
                <w:szCs w:val="21"/>
              </w:rPr>
              <w:t>V</w:t>
            </w:r>
            <w:r w:rsidRPr="00E71DEC">
              <w:rPr>
                <w:rFonts w:cs="Times New Roman"/>
                <w:b/>
                <w:bCs w:val="0"/>
                <w:szCs w:val="21"/>
              </w:rPr>
              <w:t>alue</w:t>
            </w:r>
          </w:p>
        </w:tc>
        <w:tc>
          <w:tcPr>
            <w:tcW w:w="1481" w:type="dxa"/>
            <w:tcBorders>
              <w:top w:val="single" w:sz="18" w:space="0" w:color="auto"/>
              <w:bottom w:val="single" w:sz="8" w:space="0" w:color="auto"/>
            </w:tcBorders>
          </w:tcPr>
          <w:p w14:paraId="6D8540FD" w14:textId="77777777" w:rsidR="00CE60A2" w:rsidRPr="00E71DEC" w:rsidRDefault="00CE60A2" w:rsidP="005D1735">
            <w:pPr>
              <w:pStyle w:val="afff5"/>
              <w:rPr>
                <w:rFonts w:cs="Times New Roman"/>
                <w:b/>
                <w:bCs w:val="0"/>
                <w:szCs w:val="21"/>
              </w:rPr>
            </w:pPr>
            <w:r w:rsidRPr="00E71DEC">
              <w:rPr>
                <w:rFonts w:cs="Times New Roman"/>
                <w:b/>
                <w:bCs w:val="0"/>
                <w:szCs w:val="21"/>
              </w:rPr>
              <w:t>RMSE</w:t>
            </w:r>
          </w:p>
        </w:tc>
        <w:tc>
          <w:tcPr>
            <w:tcW w:w="1814" w:type="dxa"/>
            <w:tcBorders>
              <w:top w:val="single" w:sz="18" w:space="0" w:color="auto"/>
              <w:bottom w:val="single" w:sz="8" w:space="0" w:color="auto"/>
            </w:tcBorders>
          </w:tcPr>
          <w:p w14:paraId="2C1B2000" w14:textId="77777777" w:rsidR="00CE60A2" w:rsidRPr="00E71DEC" w:rsidRDefault="00CE60A2" w:rsidP="005D1735">
            <w:pPr>
              <w:pStyle w:val="afff5"/>
              <w:rPr>
                <w:rFonts w:cs="Times New Roman"/>
                <w:b/>
                <w:bCs w:val="0"/>
                <w:szCs w:val="21"/>
              </w:rPr>
            </w:pPr>
            <w:r w:rsidRPr="00E71DEC">
              <w:rPr>
                <w:rFonts w:cs="Times New Roman"/>
                <w:b/>
                <w:bCs w:val="0"/>
                <w:szCs w:val="21"/>
              </w:rPr>
              <w:t>NRMSE</w:t>
            </w:r>
          </w:p>
        </w:tc>
        <w:tc>
          <w:tcPr>
            <w:tcW w:w="1662" w:type="dxa"/>
            <w:tcBorders>
              <w:top w:val="single" w:sz="18" w:space="0" w:color="auto"/>
              <w:bottom w:val="single" w:sz="8" w:space="0" w:color="auto"/>
            </w:tcBorders>
          </w:tcPr>
          <w:p w14:paraId="27A75DAB" w14:textId="77777777" w:rsidR="00CE60A2" w:rsidRPr="00E71DEC" w:rsidRDefault="00CE60A2" w:rsidP="005D1735">
            <w:pPr>
              <w:pStyle w:val="afff5"/>
              <w:rPr>
                <w:rFonts w:cs="Times New Roman"/>
                <w:b/>
                <w:bCs w:val="0"/>
                <w:szCs w:val="21"/>
              </w:rPr>
            </w:pPr>
            <w:r w:rsidRPr="00E71DEC">
              <w:rPr>
                <w:rFonts w:cs="Times New Roman"/>
                <w:b/>
                <w:bCs w:val="0"/>
                <w:szCs w:val="21"/>
              </w:rPr>
              <w:t>MAPE</w:t>
            </w:r>
          </w:p>
        </w:tc>
        <w:tc>
          <w:tcPr>
            <w:tcW w:w="2022" w:type="dxa"/>
            <w:tcBorders>
              <w:top w:val="single" w:sz="18" w:space="0" w:color="auto"/>
              <w:bottom w:val="single" w:sz="8" w:space="0" w:color="auto"/>
            </w:tcBorders>
          </w:tcPr>
          <w:p w14:paraId="5AC12F67" w14:textId="0394E7E3" w:rsidR="00CE60A2" w:rsidRPr="00E71DEC" w:rsidRDefault="00C5030B" w:rsidP="005D1735">
            <w:pPr>
              <w:pStyle w:val="afff5"/>
              <w:rPr>
                <w:rFonts w:cs="Times New Roman"/>
                <w:b/>
                <w:bCs w:val="0"/>
                <w:szCs w:val="21"/>
                <w:vertAlign w:val="superscript"/>
              </w:rPr>
            </w:pPr>
            <w:r w:rsidRPr="00E71DEC">
              <w:rPr>
                <w:rFonts w:cs="Times New Roman"/>
                <w:b/>
                <w:bCs w:val="0"/>
                <w:szCs w:val="21"/>
              </w:rPr>
              <w:t>R</w:t>
            </w:r>
            <w:r w:rsidR="00213392" w:rsidRPr="00E71DEC">
              <w:rPr>
                <w:rFonts w:cs="Times New Roman"/>
                <w:b/>
                <w:bCs w:val="0"/>
                <w:szCs w:val="21"/>
                <w:vertAlign w:val="superscript"/>
              </w:rPr>
              <w:t>2</w:t>
            </w:r>
          </w:p>
        </w:tc>
      </w:tr>
      <w:tr w:rsidR="00CE60A2" w:rsidRPr="005D1735" w14:paraId="26061C97" w14:textId="77777777" w:rsidTr="005D1735">
        <w:trPr>
          <w:jc w:val="center"/>
        </w:trPr>
        <w:tc>
          <w:tcPr>
            <w:tcW w:w="1809" w:type="dxa"/>
            <w:tcBorders>
              <w:top w:val="nil"/>
              <w:bottom w:val="nil"/>
            </w:tcBorders>
          </w:tcPr>
          <w:p w14:paraId="1BC1C890" w14:textId="77777777" w:rsidR="00CE60A2" w:rsidRPr="00E71DEC" w:rsidRDefault="00CE60A2" w:rsidP="005D1735">
            <w:pPr>
              <w:pStyle w:val="afff5"/>
              <w:rPr>
                <w:rFonts w:cs="Times New Roman"/>
                <w:b/>
                <w:bCs w:val="0"/>
                <w:szCs w:val="21"/>
              </w:rPr>
            </w:pPr>
            <w:r w:rsidRPr="00E71DEC">
              <w:rPr>
                <w:rFonts w:cs="Times New Roman"/>
                <w:b/>
                <w:bCs w:val="0"/>
                <w:szCs w:val="21"/>
              </w:rPr>
              <w:t>Variance=1</w:t>
            </w:r>
          </w:p>
        </w:tc>
        <w:tc>
          <w:tcPr>
            <w:tcW w:w="1481" w:type="dxa"/>
            <w:tcBorders>
              <w:top w:val="nil"/>
              <w:bottom w:val="nil"/>
            </w:tcBorders>
          </w:tcPr>
          <w:p w14:paraId="7437F57B" w14:textId="77777777" w:rsidR="00CE60A2" w:rsidRPr="005D1735" w:rsidRDefault="00CE60A2" w:rsidP="005D1735">
            <w:pPr>
              <w:pStyle w:val="afff5"/>
              <w:rPr>
                <w:rFonts w:cs="Times New Roman"/>
                <w:szCs w:val="21"/>
              </w:rPr>
            </w:pPr>
            <w:r w:rsidRPr="005D1735">
              <w:rPr>
                <w:rFonts w:cs="Times New Roman"/>
                <w:szCs w:val="21"/>
              </w:rPr>
              <w:t>0.0016</w:t>
            </w:r>
          </w:p>
        </w:tc>
        <w:tc>
          <w:tcPr>
            <w:tcW w:w="1814" w:type="dxa"/>
            <w:tcBorders>
              <w:top w:val="nil"/>
              <w:bottom w:val="nil"/>
            </w:tcBorders>
          </w:tcPr>
          <w:p w14:paraId="21D1603A" w14:textId="77777777" w:rsidR="00CE60A2" w:rsidRPr="005D1735" w:rsidRDefault="00CE60A2" w:rsidP="005D1735">
            <w:pPr>
              <w:pStyle w:val="afff5"/>
              <w:rPr>
                <w:rFonts w:cs="Times New Roman"/>
                <w:szCs w:val="21"/>
              </w:rPr>
            </w:pPr>
            <w:r w:rsidRPr="005D1735">
              <w:rPr>
                <w:rFonts w:cs="Times New Roman"/>
                <w:szCs w:val="21"/>
              </w:rPr>
              <w:t>0.0141</w:t>
            </w:r>
          </w:p>
        </w:tc>
        <w:tc>
          <w:tcPr>
            <w:tcW w:w="1662" w:type="dxa"/>
            <w:tcBorders>
              <w:top w:val="nil"/>
              <w:bottom w:val="nil"/>
            </w:tcBorders>
          </w:tcPr>
          <w:p w14:paraId="78656450" w14:textId="77777777" w:rsidR="00CE60A2" w:rsidRPr="005D1735" w:rsidRDefault="00CE60A2" w:rsidP="005D1735">
            <w:pPr>
              <w:pStyle w:val="afff5"/>
              <w:rPr>
                <w:rFonts w:cs="Times New Roman"/>
                <w:szCs w:val="21"/>
              </w:rPr>
            </w:pPr>
            <w:r w:rsidRPr="005D1735">
              <w:rPr>
                <w:rFonts w:cs="Times New Roman"/>
                <w:szCs w:val="21"/>
              </w:rPr>
              <w:t>0.0295</w:t>
            </w:r>
          </w:p>
        </w:tc>
        <w:tc>
          <w:tcPr>
            <w:tcW w:w="2022" w:type="dxa"/>
            <w:tcBorders>
              <w:top w:val="nil"/>
              <w:bottom w:val="nil"/>
            </w:tcBorders>
          </w:tcPr>
          <w:p w14:paraId="64C649B2" w14:textId="77777777" w:rsidR="00CE60A2" w:rsidRPr="005D1735" w:rsidRDefault="00CE60A2" w:rsidP="005D1735">
            <w:pPr>
              <w:pStyle w:val="afff5"/>
              <w:rPr>
                <w:rFonts w:cs="Times New Roman"/>
                <w:szCs w:val="21"/>
              </w:rPr>
            </w:pPr>
            <w:r w:rsidRPr="005D1735">
              <w:rPr>
                <w:rFonts w:cs="Times New Roman"/>
                <w:szCs w:val="21"/>
              </w:rPr>
              <w:t>0.9974</w:t>
            </w:r>
          </w:p>
        </w:tc>
      </w:tr>
      <w:tr w:rsidR="00CE60A2" w:rsidRPr="005D1735" w14:paraId="30431B10" w14:textId="77777777" w:rsidTr="005D1735">
        <w:trPr>
          <w:jc w:val="center"/>
        </w:trPr>
        <w:tc>
          <w:tcPr>
            <w:tcW w:w="1809" w:type="dxa"/>
            <w:tcBorders>
              <w:top w:val="nil"/>
              <w:bottom w:val="nil"/>
            </w:tcBorders>
          </w:tcPr>
          <w:p w14:paraId="5383880C" w14:textId="4097EAE4" w:rsidR="00CE60A2" w:rsidRPr="00E71DEC" w:rsidRDefault="00CE60A2" w:rsidP="005D1735">
            <w:pPr>
              <w:pStyle w:val="afff5"/>
              <w:rPr>
                <w:rFonts w:cs="Times New Roman"/>
                <w:b/>
                <w:bCs w:val="0"/>
                <w:szCs w:val="21"/>
                <w:vertAlign w:val="superscript"/>
              </w:rPr>
            </w:pPr>
            <w:r w:rsidRPr="00E71DEC">
              <w:rPr>
                <w:rFonts w:cs="Times New Roman"/>
                <w:b/>
                <w:bCs w:val="0"/>
                <w:szCs w:val="21"/>
              </w:rPr>
              <w:t>Variance=10</w:t>
            </w:r>
            <w:r w:rsidR="0059382E" w:rsidRPr="00E71DEC">
              <w:rPr>
                <w:rFonts w:cs="Times New Roman"/>
                <w:b/>
                <w:bCs w:val="0"/>
                <w:szCs w:val="21"/>
                <w:vertAlign w:val="superscript"/>
              </w:rPr>
              <w:t>-2</w:t>
            </w:r>
          </w:p>
        </w:tc>
        <w:tc>
          <w:tcPr>
            <w:tcW w:w="1481" w:type="dxa"/>
            <w:tcBorders>
              <w:top w:val="nil"/>
              <w:bottom w:val="nil"/>
            </w:tcBorders>
          </w:tcPr>
          <w:p w14:paraId="7807213A" w14:textId="77777777" w:rsidR="00CE60A2" w:rsidRPr="005D1735" w:rsidRDefault="00CE60A2" w:rsidP="005D1735">
            <w:pPr>
              <w:pStyle w:val="afff5"/>
              <w:rPr>
                <w:rFonts w:cs="Times New Roman"/>
                <w:szCs w:val="21"/>
              </w:rPr>
            </w:pPr>
            <w:r w:rsidRPr="005D1735">
              <w:rPr>
                <w:rFonts w:cs="Times New Roman"/>
                <w:szCs w:val="21"/>
              </w:rPr>
              <w:t>0.0005</w:t>
            </w:r>
          </w:p>
        </w:tc>
        <w:tc>
          <w:tcPr>
            <w:tcW w:w="1814" w:type="dxa"/>
            <w:tcBorders>
              <w:top w:val="nil"/>
              <w:bottom w:val="nil"/>
            </w:tcBorders>
          </w:tcPr>
          <w:p w14:paraId="4492AB5A" w14:textId="77777777" w:rsidR="00CE60A2" w:rsidRPr="005D1735" w:rsidRDefault="00CE60A2" w:rsidP="005D1735">
            <w:pPr>
              <w:pStyle w:val="afff5"/>
              <w:rPr>
                <w:rFonts w:cs="Times New Roman"/>
                <w:szCs w:val="21"/>
              </w:rPr>
            </w:pPr>
            <w:r w:rsidRPr="005D1735">
              <w:rPr>
                <w:rFonts w:cs="Times New Roman"/>
                <w:szCs w:val="21"/>
              </w:rPr>
              <w:t>0.0042</w:t>
            </w:r>
          </w:p>
        </w:tc>
        <w:tc>
          <w:tcPr>
            <w:tcW w:w="1662" w:type="dxa"/>
            <w:tcBorders>
              <w:top w:val="nil"/>
              <w:bottom w:val="nil"/>
            </w:tcBorders>
          </w:tcPr>
          <w:p w14:paraId="49C46A25" w14:textId="77777777" w:rsidR="00CE60A2" w:rsidRPr="005D1735" w:rsidRDefault="00CE60A2" w:rsidP="005D1735">
            <w:pPr>
              <w:pStyle w:val="afff5"/>
              <w:rPr>
                <w:rFonts w:cs="Times New Roman"/>
                <w:szCs w:val="21"/>
              </w:rPr>
            </w:pPr>
            <w:r w:rsidRPr="005D1735">
              <w:rPr>
                <w:rFonts w:cs="Times New Roman"/>
                <w:szCs w:val="21"/>
              </w:rPr>
              <w:t>0.0146</w:t>
            </w:r>
          </w:p>
        </w:tc>
        <w:tc>
          <w:tcPr>
            <w:tcW w:w="2022" w:type="dxa"/>
            <w:tcBorders>
              <w:top w:val="nil"/>
              <w:bottom w:val="nil"/>
            </w:tcBorders>
          </w:tcPr>
          <w:p w14:paraId="0F28EE1A" w14:textId="77777777" w:rsidR="00CE60A2" w:rsidRPr="005D1735" w:rsidRDefault="00CE60A2" w:rsidP="005D1735">
            <w:pPr>
              <w:pStyle w:val="afff5"/>
              <w:rPr>
                <w:rFonts w:cs="Times New Roman"/>
                <w:szCs w:val="21"/>
              </w:rPr>
            </w:pPr>
            <w:r w:rsidRPr="005D1735">
              <w:rPr>
                <w:rFonts w:cs="Times New Roman"/>
                <w:szCs w:val="21"/>
              </w:rPr>
              <w:t>0.9998</w:t>
            </w:r>
          </w:p>
        </w:tc>
      </w:tr>
      <w:tr w:rsidR="00CE60A2" w:rsidRPr="005D1735" w14:paraId="123CD651" w14:textId="77777777" w:rsidTr="005D1735">
        <w:trPr>
          <w:jc w:val="center"/>
        </w:trPr>
        <w:tc>
          <w:tcPr>
            <w:tcW w:w="1809" w:type="dxa"/>
            <w:tcBorders>
              <w:top w:val="nil"/>
              <w:bottom w:val="nil"/>
            </w:tcBorders>
          </w:tcPr>
          <w:p w14:paraId="1971F075" w14:textId="5EF69991" w:rsidR="00CE60A2" w:rsidRPr="00E71DEC" w:rsidRDefault="00CE60A2" w:rsidP="005D1735">
            <w:pPr>
              <w:pStyle w:val="afff5"/>
              <w:rPr>
                <w:rFonts w:cs="Times New Roman"/>
                <w:b/>
                <w:bCs w:val="0"/>
                <w:szCs w:val="21"/>
                <w:vertAlign w:val="superscript"/>
              </w:rPr>
            </w:pPr>
            <w:r w:rsidRPr="00E71DEC">
              <w:rPr>
                <w:rFonts w:cs="Times New Roman"/>
                <w:b/>
                <w:bCs w:val="0"/>
                <w:szCs w:val="21"/>
              </w:rPr>
              <w:t>Variance=10</w:t>
            </w:r>
            <w:r w:rsidR="0059382E" w:rsidRPr="00E71DEC">
              <w:rPr>
                <w:rFonts w:cs="Times New Roman"/>
                <w:b/>
                <w:bCs w:val="0"/>
                <w:szCs w:val="21"/>
                <w:vertAlign w:val="superscript"/>
              </w:rPr>
              <w:t>-4</w:t>
            </w:r>
          </w:p>
        </w:tc>
        <w:tc>
          <w:tcPr>
            <w:tcW w:w="1481" w:type="dxa"/>
            <w:tcBorders>
              <w:top w:val="nil"/>
              <w:bottom w:val="nil"/>
            </w:tcBorders>
          </w:tcPr>
          <w:p w14:paraId="43228275" w14:textId="77777777" w:rsidR="00CE60A2" w:rsidRPr="005D1735" w:rsidRDefault="00CE60A2" w:rsidP="005D1735">
            <w:pPr>
              <w:pStyle w:val="afff5"/>
              <w:rPr>
                <w:rFonts w:cs="Times New Roman"/>
                <w:szCs w:val="21"/>
              </w:rPr>
            </w:pPr>
            <w:r w:rsidRPr="005D1735">
              <w:rPr>
                <w:rFonts w:cs="Times New Roman"/>
                <w:szCs w:val="21"/>
              </w:rPr>
              <w:t>0.0003</w:t>
            </w:r>
          </w:p>
        </w:tc>
        <w:tc>
          <w:tcPr>
            <w:tcW w:w="1814" w:type="dxa"/>
            <w:tcBorders>
              <w:top w:val="nil"/>
              <w:bottom w:val="nil"/>
            </w:tcBorders>
          </w:tcPr>
          <w:p w14:paraId="1DF3A70F" w14:textId="77777777" w:rsidR="00CE60A2" w:rsidRPr="005D1735" w:rsidRDefault="00CE60A2" w:rsidP="005D1735">
            <w:pPr>
              <w:pStyle w:val="afff5"/>
              <w:rPr>
                <w:rFonts w:cs="Times New Roman"/>
                <w:szCs w:val="21"/>
              </w:rPr>
            </w:pPr>
            <w:r w:rsidRPr="005D1735">
              <w:rPr>
                <w:rFonts w:cs="Times New Roman"/>
                <w:szCs w:val="21"/>
              </w:rPr>
              <w:t>0.0025</w:t>
            </w:r>
          </w:p>
        </w:tc>
        <w:tc>
          <w:tcPr>
            <w:tcW w:w="1662" w:type="dxa"/>
            <w:tcBorders>
              <w:top w:val="nil"/>
              <w:bottom w:val="nil"/>
            </w:tcBorders>
          </w:tcPr>
          <w:p w14:paraId="275CBB26" w14:textId="77777777" w:rsidR="00CE60A2" w:rsidRPr="005D1735" w:rsidRDefault="00CE60A2" w:rsidP="005D1735">
            <w:pPr>
              <w:pStyle w:val="afff5"/>
              <w:rPr>
                <w:rFonts w:cs="Times New Roman"/>
                <w:szCs w:val="21"/>
              </w:rPr>
            </w:pPr>
            <w:r w:rsidRPr="005D1735">
              <w:rPr>
                <w:rFonts w:cs="Times New Roman"/>
                <w:szCs w:val="21"/>
              </w:rPr>
              <w:t>0.0112</w:t>
            </w:r>
          </w:p>
        </w:tc>
        <w:tc>
          <w:tcPr>
            <w:tcW w:w="2022" w:type="dxa"/>
            <w:tcBorders>
              <w:top w:val="nil"/>
              <w:bottom w:val="nil"/>
            </w:tcBorders>
          </w:tcPr>
          <w:p w14:paraId="2B846C55" w14:textId="77777777" w:rsidR="00CE60A2" w:rsidRPr="005D1735" w:rsidRDefault="00CE60A2" w:rsidP="005D1735">
            <w:pPr>
              <w:pStyle w:val="afff5"/>
              <w:rPr>
                <w:rFonts w:cs="Times New Roman"/>
                <w:szCs w:val="21"/>
              </w:rPr>
            </w:pPr>
            <w:r w:rsidRPr="005D1735">
              <w:rPr>
                <w:rFonts w:cs="Times New Roman"/>
                <w:szCs w:val="21"/>
              </w:rPr>
              <w:t>0.9999</w:t>
            </w:r>
          </w:p>
        </w:tc>
      </w:tr>
      <w:tr w:rsidR="00CE60A2" w:rsidRPr="005D1735" w14:paraId="0C7523A2" w14:textId="77777777" w:rsidTr="005D1735">
        <w:trPr>
          <w:jc w:val="center"/>
        </w:trPr>
        <w:tc>
          <w:tcPr>
            <w:tcW w:w="1809" w:type="dxa"/>
            <w:tcBorders>
              <w:top w:val="nil"/>
              <w:bottom w:val="nil"/>
            </w:tcBorders>
          </w:tcPr>
          <w:p w14:paraId="42F6A84F" w14:textId="6BD2FBA6" w:rsidR="00CE60A2" w:rsidRPr="00E71DEC" w:rsidRDefault="00CE60A2" w:rsidP="005D1735">
            <w:pPr>
              <w:pStyle w:val="afff5"/>
              <w:rPr>
                <w:rFonts w:cs="Times New Roman"/>
                <w:b/>
                <w:bCs w:val="0"/>
                <w:szCs w:val="21"/>
                <w:vertAlign w:val="superscript"/>
              </w:rPr>
            </w:pPr>
            <w:r w:rsidRPr="00E71DEC">
              <w:rPr>
                <w:rFonts w:cs="Times New Roman"/>
                <w:b/>
                <w:bCs w:val="0"/>
                <w:szCs w:val="21"/>
              </w:rPr>
              <w:t>Variance=10</w:t>
            </w:r>
            <w:r w:rsidR="0059382E" w:rsidRPr="00E71DEC">
              <w:rPr>
                <w:rFonts w:cs="Times New Roman"/>
                <w:b/>
                <w:bCs w:val="0"/>
                <w:szCs w:val="21"/>
                <w:vertAlign w:val="superscript"/>
              </w:rPr>
              <w:t>-6</w:t>
            </w:r>
          </w:p>
        </w:tc>
        <w:tc>
          <w:tcPr>
            <w:tcW w:w="1481" w:type="dxa"/>
            <w:tcBorders>
              <w:top w:val="nil"/>
              <w:bottom w:val="nil"/>
            </w:tcBorders>
          </w:tcPr>
          <w:p w14:paraId="0BA3B219" w14:textId="77777777" w:rsidR="00CE60A2" w:rsidRPr="005D1735" w:rsidRDefault="00CE60A2" w:rsidP="005D1735">
            <w:pPr>
              <w:pStyle w:val="afff5"/>
              <w:rPr>
                <w:rFonts w:cs="Times New Roman"/>
                <w:szCs w:val="21"/>
              </w:rPr>
            </w:pPr>
            <w:r w:rsidRPr="005D1735">
              <w:rPr>
                <w:rFonts w:cs="Times New Roman"/>
                <w:szCs w:val="21"/>
              </w:rPr>
              <w:t>0.0003</w:t>
            </w:r>
          </w:p>
        </w:tc>
        <w:tc>
          <w:tcPr>
            <w:tcW w:w="1814" w:type="dxa"/>
            <w:tcBorders>
              <w:top w:val="nil"/>
              <w:bottom w:val="nil"/>
            </w:tcBorders>
          </w:tcPr>
          <w:p w14:paraId="21F422EE" w14:textId="77777777" w:rsidR="00CE60A2" w:rsidRPr="005D1735" w:rsidRDefault="00CE60A2" w:rsidP="005D1735">
            <w:pPr>
              <w:pStyle w:val="afff5"/>
              <w:rPr>
                <w:rFonts w:cs="Times New Roman"/>
                <w:szCs w:val="21"/>
              </w:rPr>
            </w:pPr>
            <w:r w:rsidRPr="005D1735">
              <w:rPr>
                <w:rFonts w:cs="Times New Roman"/>
                <w:szCs w:val="21"/>
              </w:rPr>
              <w:t>0.0026</w:t>
            </w:r>
          </w:p>
        </w:tc>
        <w:tc>
          <w:tcPr>
            <w:tcW w:w="1662" w:type="dxa"/>
            <w:tcBorders>
              <w:top w:val="nil"/>
              <w:bottom w:val="nil"/>
            </w:tcBorders>
          </w:tcPr>
          <w:p w14:paraId="2DECC0A1" w14:textId="77777777" w:rsidR="00CE60A2" w:rsidRPr="005D1735" w:rsidRDefault="00CE60A2" w:rsidP="005D1735">
            <w:pPr>
              <w:pStyle w:val="afff5"/>
              <w:rPr>
                <w:rFonts w:cs="Times New Roman"/>
                <w:szCs w:val="21"/>
              </w:rPr>
            </w:pPr>
            <w:r w:rsidRPr="005D1735">
              <w:rPr>
                <w:rFonts w:cs="Times New Roman"/>
                <w:szCs w:val="21"/>
              </w:rPr>
              <w:t>0.0122</w:t>
            </w:r>
          </w:p>
        </w:tc>
        <w:tc>
          <w:tcPr>
            <w:tcW w:w="2022" w:type="dxa"/>
            <w:tcBorders>
              <w:top w:val="nil"/>
              <w:bottom w:val="nil"/>
            </w:tcBorders>
          </w:tcPr>
          <w:p w14:paraId="6EA6B4DB" w14:textId="204047A4" w:rsidR="004F555D" w:rsidRPr="005D1735" w:rsidRDefault="00CE60A2" w:rsidP="005D1735">
            <w:pPr>
              <w:pStyle w:val="afff5"/>
              <w:rPr>
                <w:rFonts w:cs="Times New Roman"/>
                <w:szCs w:val="21"/>
              </w:rPr>
            </w:pPr>
            <w:r w:rsidRPr="005D1735">
              <w:rPr>
                <w:rFonts w:cs="Times New Roman"/>
                <w:szCs w:val="21"/>
              </w:rPr>
              <w:t>0.9999</w:t>
            </w:r>
          </w:p>
        </w:tc>
      </w:tr>
      <w:tr w:rsidR="00CE60A2" w:rsidRPr="005D1735" w14:paraId="600B55D1" w14:textId="77777777" w:rsidTr="000D06A3">
        <w:trPr>
          <w:jc w:val="center"/>
        </w:trPr>
        <w:tc>
          <w:tcPr>
            <w:tcW w:w="1809" w:type="dxa"/>
            <w:tcBorders>
              <w:top w:val="nil"/>
              <w:bottom w:val="single" w:sz="18" w:space="0" w:color="auto"/>
            </w:tcBorders>
          </w:tcPr>
          <w:p w14:paraId="04E4AAE3" w14:textId="5E80352B" w:rsidR="00CE60A2" w:rsidRPr="00E71DEC" w:rsidRDefault="00CE60A2" w:rsidP="005D1735">
            <w:pPr>
              <w:pStyle w:val="afff5"/>
              <w:rPr>
                <w:rFonts w:cs="Times New Roman"/>
                <w:b/>
                <w:bCs w:val="0"/>
                <w:szCs w:val="21"/>
                <w:vertAlign w:val="superscript"/>
              </w:rPr>
            </w:pPr>
            <w:r w:rsidRPr="00E71DEC">
              <w:rPr>
                <w:rFonts w:cs="Times New Roman"/>
                <w:b/>
                <w:bCs w:val="0"/>
                <w:szCs w:val="21"/>
              </w:rPr>
              <w:t>Variance=10</w:t>
            </w:r>
            <w:r w:rsidR="0059382E" w:rsidRPr="00E71DEC">
              <w:rPr>
                <w:rFonts w:cs="Times New Roman"/>
                <w:b/>
                <w:bCs w:val="0"/>
                <w:szCs w:val="21"/>
                <w:vertAlign w:val="superscript"/>
              </w:rPr>
              <w:t>-8</w:t>
            </w:r>
          </w:p>
        </w:tc>
        <w:tc>
          <w:tcPr>
            <w:tcW w:w="1481" w:type="dxa"/>
            <w:tcBorders>
              <w:top w:val="nil"/>
              <w:bottom w:val="single" w:sz="18" w:space="0" w:color="auto"/>
            </w:tcBorders>
          </w:tcPr>
          <w:p w14:paraId="537C804F" w14:textId="77777777" w:rsidR="00CE60A2" w:rsidRPr="005D1735" w:rsidRDefault="00CE60A2" w:rsidP="005D1735">
            <w:pPr>
              <w:pStyle w:val="afff5"/>
              <w:rPr>
                <w:rFonts w:cs="Times New Roman"/>
                <w:szCs w:val="21"/>
              </w:rPr>
            </w:pPr>
            <w:r w:rsidRPr="005D1735">
              <w:rPr>
                <w:rFonts w:cs="Times New Roman"/>
                <w:szCs w:val="21"/>
              </w:rPr>
              <w:t>0.0009</w:t>
            </w:r>
          </w:p>
        </w:tc>
        <w:tc>
          <w:tcPr>
            <w:tcW w:w="1814" w:type="dxa"/>
            <w:tcBorders>
              <w:top w:val="nil"/>
              <w:bottom w:val="single" w:sz="18" w:space="0" w:color="auto"/>
            </w:tcBorders>
          </w:tcPr>
          <w:p w14:paraId="6A53393A" w14:textId="77777777" w:rsidR="00CE60A2" w:rsidRPr="005D1735" w:rsidRDefault="00CE60A2" w:rsidP="005D1735">
            <w:pPr>
              <w:pStyle w:val="afff5"/>
              <w:rPr>
                <w:rFonts w:cs="Times New Roman"/>
                <w:szCs w:val="21"/>
              </w:rPr>
            </w:pPr>
            <w:r w:rsidRPr="005D1735">
              <w:rPr>
                <w:rFonts w:cs="Times New Roman"/>
                <w:szCs w:val="21"/>
              </w:rPr>
              <w:t>0.0074</w:t>
            </w:r>
          </w:p>
        </w:tc>
        <w:tc>
          <w:tcPr>
            <w:tcW w:w="1662" w:type="dxa"/>
            <w:tcBorders>
              <w:top w:val="nil"/>
              <w:bottom w:val="single" w:sz="18" w:space="0" w:color="auto"/>
            </w:tcBorders>
          </w:tcPr>
          <w:p w14:paraId="15C760CE" w14:textId="77777777" w:rsidR="00CE60A2" w:rsidRPr="005D1735" w:rsidRDefault="00CE60A2" w:rsidP="005D1735">
            <w:pPr>
              <w:pStyle w:val="afff5"/>
              <w:rPr>
                <w:rFonts w:cs="Times New Roman"/>
                <w:szCs w:val="21"/>
              </w:rPr>
            </w:pPr>
            <w:r w:rsidRPr="005D1735">
              <w:rPr>
                <w:rFonts w:cs="Times New Roman"/>
                <w:szCs w:val="21"/>
              </w:rPr>
              <w:t>0.0199</w:t>
            </w:r>
          </w:p>
        </w:tc>
        <w:tc>
          <w:tcPr>
            <w:tcW w:w="2022" w:type="dxa"/>
            <w:tcBorders>
              <w:top w:val="nil"/>
              <w:bottom w:val="single" w:sz="18" w:space="0" w:color="auto"/>
            </w:tcBorders>
          </w:tcPr>
          <w:p w14:paraId="1CD9868B" w14:textId="5A0EF0E5" w:rsidR="004F555D" w:rsidRPr="005D1735" w:rsidRDefault="00CE60A2" w:rsidP="005D1735">
            <w:pPr>
              <w:pStyle w:val="afff5"/>
              <w:rPr>
                <w:rFonts w:cs="Times New Roman"/>
                <w:szCs w:val="21"/>
              </w:rPr>
            </w:pPr>
            <w:r w:rsidRPr="005D1735">
              <w:rPr>
                <w:rFonts w:cs="Times New Roman"/>
                <w:szCs w:val="21"/>
              </w:rPr>
              <w:t>0.9993</w:t>
            </w:r>
          </w:p>
        </w:tc>
      </w:tr>
    </w:tbl>
    <w:p w14:paraId="3A278DE9" w14:textId="251EECE5" w:rsidR="00CE60A2" w:rsidRPr="00EC42F7" w:rsidRDefault="00CE60A2" w:rsidP="00EC42F7">
      <w:pPr>
        <w:pStyle w:val="2"/>
        <w:numPr>
          <w:ilvl w:val="0"/>
          <w:numId w:val="0"/>
        </w:numPr>
        <w:spacing w:before="120" w:afterLines="0" w:after="0" w:line="300" w:lineRule="auto"/>
        <w:rPr>
          <w:i/>
          <w:iCs w:val="0"/>
          <w:sz w:val="24"/>
          <w:szCs w:val="24"/>
        </w:rPr>
      </w:pPr>
      <w:r w:rsidRPr="00EC42F7">
        <w:rPr>
          <w:i/>
          <w:iCs w:val="0"/>
          <w:sz w:val="24"/>
          <w:szCs w:val="24"/>
        </w:rPr>
        <w:t>5.3 Influence of process noise on the observer</w:t>
      </w:r>
    </w:p>
    <w:p w14:paraId="1A7BF7A4" w14:textId="16DE61F4" w:rsidR="00CE60A2" w:rsidRPr="00EC42F7" w:rsidRDefault="00303ADF" w:rsidP="00EC42F7">
      <w:pPr>
        <w:pStyle w:val="a0"/>
        <w:rPr>
          <w:sz w:val="24"/>
          <w:szCs w:val="24"/>
        </w:rPr>
      </w:pPr>
      <w:r w:rsidRPr="00EC42F7">
        <w:rPr>
          <w:sz w:val="24"/>
          <w:szCs w:val="24"/>
        </w:rPr>
        <w:t xml:space="preserve">Besides </w:t>
      </w:r>
      <w:r w:rsidR="00E71DEC">
        <w:rPr>
          <w:rFonts w:hint="eastAsia"/>
          <w:sz w:val="24"/>
          <w:szCs w:val="24"/>
        </w:rPr>
        <w:t>the</w:t>
      </w:r>
      <w:r w:rsidR="00E71DEC">
        <w:rPr>
          <w:sz w:val="24"/>
          <w:szCs w:val="24"/>
        </w:rPr>
        <w:t xml:space="preserve"> </w:t>
      </w:r>
      <w:r w:rsidRPr="00EC42F7">
        <w:rPr>
          <w:sz w:val="24"/>
          <w:szCs w:val="24"/>
        </w:rPr>
        <w:t>measurement noise, the</w:t>
      </w:r>
      <w:r w:rsidR="00CE60A2" w:rsidRPr="00EC42F7">
        <w:rPr>
          <w:sz w:val="24"/>
          <w:szCs w:val="24"/>
        </w:rPr>
        <w:t xml:space="preserve"> process noise variance also need</w:t>
      </w:r>
      <w:r w:rsidRPr="00EC42F7">
        <w:rPr>
          <w:sz w:val="24"/>
          <w:szCs w:val="24"/>
        </w:rPr>
        <w:t>ed</w:t>
      </w:r>
      <w:r w:rsidR="00CE60A2" w:rsidRPr="00EC42F7">
        <w:rPr>
          <w:sz w:val="24"/>
          <w:szCs w:val="24"/>
        </w:rPr>
        <w:t xml:space="preserve"> to be set in the observer</w:t>
      </w:r>
      <w:r w:rsidR="00CE60A2" w:rsidRPr="00B9493B">
        <w:rPr>
          <w:sz w:val="24"/>
          <w:szCs w:val="24"/>
        </w:rPr>
        <w:t>. In the simulation</w:t>
      </w:r>
      <w:r w:rsidRPr="00B9493B">
        <w:rPr>
          <w:rFonts w:hint="eastAsia"/>
          <w:sz w:val="24"/>
          <w:szCs w:val="24"/>
        </w:rPr>
        <w:t>,</w:t>
      </w:r>
      <w:r w:rsidR="00CE60A2" w:rsidRPr="00B9493B">
        <w:rPr>
          <w:sz w:val="24"/>
          <w:szCs w:val="24"/>
        </w:rPr>
        <w:t xml:space="preserve"> a noise with a variance of 10</w:t>
      </w:r>
      <w:r w:rsidR="00C5546C" w:rsidRPr="00B9493B">
        <w:rPr>
          <w:sz w:val="24"/>
          <w:szCs w:val="24"/>
          <w:vertAlign w:val="superscript"/>
        </w:rPr>
        <w:t>-8</w:t>
      </w:r>
      <w:r w:rsidR="00CE60A2" w:rsidRPr="00B9493B">
        <w:rPr>
          <w:sz w:val="24"/>
          <w:szCs w:val="24"/>
        </w:rPr>
        <w:t xml:space="preserve"> was injected as </w:t>
      </w:r>
      <w:r w:rsidR="008427B2" w:rsidRPr="00B9493B">
        <w:rPr>
          <w:sz w:val="24"/>
          <w:szCs w:val="24"/>
        </w:rPr>
        <w:t>an</w:t>
      </w:r>
      <w:r w:rsidR="00CE60A2" w:rsidRPr="00B9493B">
        <w:rPr>
          <w:sz w:val="24"/>
          <w:szCs w:val="24"/>
        </w:rPr>
        <w:t xml:space="preserve"> </w:t>
      </w:r>
      <w:bookmarkStart w:id="189" w:name="OLE_LINK94"/>
      <w:r w:rsidR="00F34CD2" w:rsidRPr="00B9493B">
        <w:rPr>
          <w:sz w:val="24"/>
          <w:szCs w:val="24"/>
        </w:rPr>
        <w:t>actual noise</w:t>
      </w:r>
      <w:bookmarkEnd w:id="189"/>
      <w:r w:rsidR="00CE60A2" w:rsidRPr="00B9493B">
        <w:rPr>
          <w:sz w:val="24"/>
          <w:szCs w:val="24"/>
        </w:rPr>
        <w:t xml:space="preserve"> for </w:t>
      </w:r>
      <w:bookmarkStart w:id="190" w:name="OLE_LINK97"/>
      <w:r w:rsidR="00CE60A2" w:rsidRPr="00B9493B">
        <w:rPr>
          <w:sz w:val="24"/>
          <w:szCs w:val="24"/>
        </w:rPr>
        <w:t>the liquid water volume fraction in CL</w:t>
      </w:r>
      <w:bookmarkEnd w:id="190"/>
      <w:r w:rsidR="000C26C3" w:rsidRPr="00B9493B">
        <w:rPr>
          <w:sz w:val="24"/>
          <w:szCs w:val="24"/>
        </w:rPr>
        <w:t>,</w:t>
      </w:r>
      <w:r w:rsidR="00CE60A2" w:rsidRPr="00B9493B">
        <w:rPr>
          <w:sz w:val="24"/>
          <w:szCs w:val="24"/>
        </w:rPr>
        <w:t xml:space="preserve"> and </w:t>
      </w:r>
      <w:r w:rsidR="006E2151" w:rsidRPr="00B9493B">
        <w:rPr>
          <w:sz w:val="24"/>
          <w:szCs w:val="24"/>
        </w:rPr>
        <w:t>the state</w:t>
      </w:r>
      <w:r w:rsidR="00B9493B">
        <w:rPr>
          <w:sz w:val="24"/>
          <w:szCs w:val="24"/>
        </w:rPr>
        <w:t xml:space="preserve"> </w:t>
      </w:r>
      <w:r w:rsidR="00B9493B">
        <w:rPr>
          <w:rFonts w:hint="eastAsia"/>
          <w:sz w:val="24"/>
          <w:szCs w:val="24"/>
        </w:rPr>
        <w:t>of</w:t>
      </w:r>
      <w:r w:rsidR="00B9493B">
        <w:rPr>
          <w:sz w:val="24"/>
          <w:szCs w:val="24"/>
        </w:rPr>
        <w:t xml:space="preserve"> </w:t>
      </w:r>
      <w:r w:rsidR="000E142B">
        <w:rPr>
          <w:sz w:val="24"/>
          <w:szCs w:val="24"/>
        </w:rPr>
        <w:t xml:space="preserve">the </w:t>
      </w:r>
      <w:r w:rsidR="00B9493B" w:rsidRPr="00B9493B">
        <w:rPr>
          <w:sz w:val="24"/>
          <w:szCs w:val="24"/>
        </w:rPr>
        <w:t>liquid water volume fraction in CL</w:t>
      </w:r>
      <w:r w:rsidR="006E2151" w:rsidRPr="00B9493B">
        <w:rPr>
          <w:sz w:val="24"/>
          <w:szCs w:val="24"/>
        </w:rPr>
        <w:t xml:space="preserve"> was </w:t>
      </w:r>
      <w:r w:rsidR="00CE60A2" w:rsidRPr="00B9493B">
        <w:rPr>
          <w:sz w:val="24"/>
          <w:szCs w:val="24"/>
        </w:rPr>
        <w:t>observe</w:t>
      </w:r>
      <w:r w:rsidR="006E2151" w:rsidRPr="00B9493B">
        <w:rPr>
          <w:sz w:val="24"/>
          <w:szCs w:val="24"/>
        </w:rPr>
        <w:t>d</w:t>
      </w:r>
      <w:r w:rsidR="00CF51D2" w:rsidRPr="00B9493B">
        <w:rPr>
          <w:sz w:val="24"/>
          <w:szCs w:val="24"/>
        </w:rPr>
        <w:t xml:space="preserve"> </w:t>
      </w:r>
      <w:r w:rsidR="00CE60A2" w:rsidRPr="00B9493B">
        <w:rPr>
          <w:sz w:val="24"/>
          <w:szCs w:val="24"/>
        </w:rPr>
        <w:t xml:space="preserve">using </w:t>
      </w:r>
      <w:r w:rsidR="00E71DEC" w:rsidRPr="00B9493B">
        <w:rPr>
          <w:sz w:val="24"/>
          <w:szCs w:val="24"/>
        </w:rPr>
        <w:t>the O</w:t>
      </w:r>
      <w:r w:rsidR="00CE60A2" w:rsidRPr="00B9493B">
        <w:rPr>
          <w:sz w:val="24"/>
          <w:szCs w:val="24"/>
        </w:rPr>
        <w:t>bserver-HFR</w:t>
      </w:r>
      <w:r w:rsidR="00CF51D2" w:rsidRPr="00B9493B">
        <w:rPr>
          <w:sz w:val="24"/>
          <w:szCs w:val="24"/>
        </w:rPr>
        <w:t xml:space="preserve"> </w:t>
      </w:r>
      <w:r w:rsidR="00CF51D2" w:rsidRPr="00B9493B">
        <w:rPr>
          <w:rFonts w:hint="eastAsia"/>
          <w:sz w:val="24"/>
          <w:szCs w:val="24"/>
        </w:rPr>
        <w:t>me</w:t>
      </w:r>
      <w:r w:rsidR="00CF51D2" w:rsidRPr="00B9493B">
        <w:rPr>
          <w:sz w:val="24"/>
          <w:szCs w:val="24"/>
        </w:rPr>
        <w:t>thod</w:t>
      </w:r>
      <w:r w:rsidR="00CE60A2" w:rsidRPr="00B9493B">
        <w:rPr>
          <w:sz w:val="24"/>
          <w:szCs w:val="24"/>
        </w:rPr>
        <w:t>. As</w:t>
      </w:r>
      <w:r w:rsidR="00CE60A2" w:rsidRPr="00EC42F7">
        <w:rPr>
          <w:sz w:val="24"/>
          <w:szCs w:val="24"/>
        </w:rPr>
        <w:t xml:space="preserve"> shown in </w:t>
      </w:r>
      <w:r w:rsidR="008E4105" w:rsidRPr="00EC42F7">
        <w:rPr>
          <w:sz w:val="24"/>
          <w:szCs w:val="24"/>
        </w:rPr>
        <w:t xml:space="preserve">Figure </w:t>
      </w:r>
      <w:r w:rsidR="007C75ED">
        <w:rPr>
          <w:sz w:val="24"/>
          <w:szCs w:val="24"/>
        </w:rPr>
        <w:t>9</w:t>
      </w:r>
      <w:r w:rsidR="008E4105" w:rsidRPr="00EC42F7">
        <w:rPr>
          <w:sz w:val="24"/>
          <w:szCs w:val="24"/>
        </w:rPr>
        <w:t xml:space="preserve"> </w:t>
      </w:r>
      <w:r w:rsidR="00CE60A2" w:rsidRPr="00EC42F7">
        <w:rPr>
          <w:sz w:val="24"/>
          <w:szCs w:val="24"/>
        </w:rPr>
        <w:t>and</w:t>
      </w:r>
      <w:r w:rsidR="008E4105" w:rsidRPr="00EC42F7">
        <w:rPr>
          <w:sz w:val="24"/>
          <w:szCs w:val="24"/>
        </w:rPr>
        <w:t xml:space="preserve"> </w:t>
      </w:r>
      <w:r w:rsidR="007720FB" w:rsidRPr="00EC42F7">
        <w:rPr>
          <w:sz w:val="24"/>
          <w:szCs w:val="24"/>
        </w:rPr>
        <w:t xml:space="preserve">Table </w:t>
      </w:r>
      <w:r w:rsidR="007C75ED">
        <w:rPr>
          <w:sz w:val="24"/>
          <w:szCs w:val="24"/>
        </w:rPr>
        <w:t>8</w:t>
      </w:r>
      <w:r w:rsidR="00CE60A2" w:rsidRPr="00EC42F7">
        <w:rPr>
          <w:sz w:val="24"/>
          <w:szCs w:val="24"/>
        </w:rPr>
        <w:t xml:space="preserve">, the performance of the observer with different </w:t>
      </w:r>
      <w:bookmarkStart w:id="191" w:name="OLE_LINK96"/>
      <w:r w:rsidR="00CE60A2" w:rsidRPr="00EC42F7">
        <w:rPr>
          <w:sz w:val="24"/>
          <w:szCs w:val="24"/>
        </w:rPr>
        <w:t>process noise</w:t>
      </w:r>
      <w:bookmarkEnd w:id="191"/>
      <w:r w:rsidR="00CE60A2" w:rsidRPr="00EC42F7">
        <w:rPr>
          <w:sz w:val="24"/>
          <w:szCs w:val="24"/>
        </w:rPr>
        <w:t xml:space="preserve"> </w:t>
      </w:r>
      <w:r w:rsidR="008E2566">
        <w:rPr>
          <w:sz w:val="24"/>
          <w:szCs w:val="24"/>
        </w:rPr>
        <w:t>settings</w:t>
      </w:r>
      <w:r w:rsidR="00CE60A2" w:rsidRPr="00EC42F7">
        <w:rPr>
          <w:sz w:val="24"/>
          <w:szCs w:val="24"/>
        </w:rPr>
        <w:t xml:space="preserve"> </w:t>
      </w:r>
      <w:r w:rsidR="006E2151" w:rsidRPr="00EC42F7">
        <w:rPr>
          <w:sz w:val="24"/>
          <w:szCs w:val="24"/>
        </w:rPr>
        <w:t>was</w:t>
      </w:r>
      <w:r w:rsidR="00CE60A2" w:rsidRPr="00EC42F7">
        <w:rPr>
          <w:sz w:val="24"/>
          <w:szCs w:val="24"/>
        </w:rPr>
        <w:t xml:space="preserve"> compared. </w:t>
      </w:r>
      <w:r w:rsidR="006E2151" w:rsidRPr="00EC42F7">
        <w:rPr>
          <w:sz w:val="24"/>
          <w:szCs w:val="24"/>
        </w:rPr>
        <w:t xml:space="preserve">Apparently, </w:t>
      </w:r>
      <w:r w:rsidR="00CE60A2" w:rsidRPr="00EC42F7">
        <w:rPr>
          <w:sz w:val="24"/>
          <w:szCs w:val="24"/>
        </w:rPr>
        <w:t xml:space="preserve">the observation error </w:t>
      </w:r>
      <w:r w:rsidR="006E2151" w:rsidRPr="00EC42F7">
        <w:rPr>
          <w:sz w:val="24"/>
          <w:szCs w:val="24"/>
        </w:rPr>
        <w:t>was</w:t>
      </w:r>
      <w:r w:rsidR="00CE60A2" w:rsidRPr="00EC42F7">
        <w:rPr>
          <w:sz w:val="24"/>
          <w:szCs w:val="24"/>
        </w:rPr>
        <w:t xml:space="preserve"> minimized when the setting process noise variance match</w:t>
      </w:r>
      <w:r w:rsidR="006E2151" w:rsidRPr="00EC42F7">
        <w:rPr>
          <w:sz w:val="24"/>
          <w:szCs w:val="24"/>
        </w:rPr>
        <w:t>ed</w:t>
      </w:r>
      <w:r w:rsidR="00CE60A2" w:rsidRPr="00EC42F7">
        <w:rPr>
          <w:sz w:val="24"/>
          <w:szCs w:val="24"/>
        </w:rPr>
        <w:t xml:space="preserve"> the </w:t>
      </w:r>
      <w:r w:rsidR="008E2566" w:rsidRPr="008E2566">
        <w:rPr>
          <w:sz w:val="24"/>
          <w:szCs w:val="24"/>
        </w:rPr>
        <w:t>actual noise</w:t>
      </w:r>
      <w:r w:rsidR="00CE60A2" w:rsidRPr="00EC42F7">
        <w:rPr>
          <w:sz w:val="24"/>
          <w:szCs w:val="24"/>
        </w:rPr>
        <w:t xml:space="preserve">. </w:t>
      </w:r>
    </w:p>
    <w:p w14:paraId="20D819CF" w14:textId="0E8B797F" w:rsidR="00CE60A2" w:rsidRPr="00C37E5F" w:rsidRDefault="007A68CA" w:rsidP="00CE60A2">
      <w:pPr>
        <w:pStyle w:val="aff8"/>
        <w:ind w:firstLine="0"/>
        <w:rPr>
          <w:rFonts w:cs="Times New Roman"/>
        </w:rPr>
      </w:pPr>
      <w:r>
        <w:rPr>
          <w:rFonts w:cs="Times New Roman"/>
          <w:noProof/>
        </w:rPr>
        <w:lastRenderedPageBreak/>
        <w:drawing>
          <wp:inline distT="0" distB="0" distL="0" distR="0" wp14:anchorId="17C0A381" wp14:editId="3C893F0B">
            <wp:extent cx="5580380" cy="2244090"/>
            <wp:effectExtent l="0" t="0" r="0" b="3810"/>
            <wp:docPr id="1100571282" name="图片 9"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571282" name="图片 9" descr="图表, 折线图&#10;&#10;描述已自动生成"/>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580380" cy="2244090"/>
                    </a:xfrm>
                    <a:prstGeom prst="rect">
                      <a:avLst/>
                    </a:prstGeom>
                  </pic:spPr>
                </pic:pic>
              </a:graphicData>
            </a:graphic>
          </wp:inline>
        </w:drawing>
      </w:r>
    </w:p>
    <w:p w14:paraId="0601A39C" w14:textId="1F436123" w:rsidR="00CE60A2" w:rsidRPr="000C26C3" w:rsidRDefault="00CE60A2" w:rsidP="000D6EFA">
      <w:pPr>
        <w:pStyle w:val="aff8"/>
        <w:spacing w:line="300" w:lineRule="auto"/>
        <w:ind w:firstLine="0"/>
        <w:rPr>
          <w:rFonts w:cs="Times New Roman"/>
          <w:sz w:val="21"/>
          <w:szCs w:val="21"/>
        </w:rPr>
      </w:pPr>
      <w:r w:rsidRPr="000C26C3">
        <w:rPr>
          <w:rFonts w:cs="Times New Roman"/>
          <w:sz w:val="21"/>
          <w:szCs w:val="21"/>
        </w:rPr>
        <w:t xml:space="preserve">Figure </w:t>
      </w:r>
      <w:r w:rsidR="004C2E4A" w:rsidRPr="000C26C3">
        <w:rPr>
          <w:rFonts w:cs="Times New Roman"/>
          <w:sz w:val="21"/>
          <w:szCs w:val="21"/>
        </w:rPr>
        <w:t>9</w:t>
      </w:r>
      <w:r w:rsidRPr="000C26C3">
        <w:rPr>
          <w:rFonts w:cs="Times New Roman"/>
          <w:sz w:val="21"/>
          <w:szCs w:val="21"/>
        </w:rPr>
        <w:t xml:space="preserve"> (a) Observation results </w:t>
      </w:r>
      <w:r w:rsidRPr="000C26C3">
        <w:rPr>
          <w:rFonts w:cs="Times New Roman" w:hint="eastAsia"/>
          <w:sz w:val="21"/>
          <w:szCs w:val="21"/>
        </w:rPr>
        <w:t>for</w:t>
      </w:r>
      <w:r w:rsidRPr="000C26C3">
        <w:rPr>
          <w:rFonts w:cs="Times New Roman"/>
          <w:sz w:val="21"/>
          <w:szCs w:val="21"/>
        </w:rPr>
        <w:t xml:space="preserve"> </w:t>
      </w:r>
      <w:r w:rsidRPr="000C26C3">
        <w:rPr>
          <w:rFonts w:cs="Times New Roman" w:hint="eastAsia"/>
          <w:sz w:val="21"/>
          <w:szCs w:val="21"/>
        </w:rPr>
        <w:t>liquid</w:t>
      </w:r>
      <w:r w:rsidRPr="000C26C3">
        <w:rPr>
          <w:rFonts w:cs="Times New Roman"/>
          <w:sz w:val="21"/>
          <w:szCs w:val="21"/>
        </w:rPr>
        <w:t xml:space="preserve"> water volume fraction in CL by Observer-HFR under different process noise </w:t>
      </w:r>
      <w:r w:rsidR="000C26C3">
        <w:rPr>
          <w:rFonts w:cs="Times New Roman"/>
          <w:sz w:val="21"/>
          <w:szCs w:val="21"/>
        </w:rPr>
        <w:t>settings</w:t>
      </w:r>
      <w:r w:rsidRPr="000C26C3">
        <w:rPr>
          <w:rFonts w:cs="Times New Roman"/>
          <w:sz w:val="21"/>
          <w:szCs w:val="21"/>
        </w:rPr>
        <w:t>, (b) absolute error</w:t>
      </w:r>
      <w:r w:rsidRPr="000C26C3">
        <w:rPr>
          <w:rFonts w:cs="Times New Roman" w:hint="eastAsia"/>
          <w:sz w:val="21"/>
          <w:szCs w:val="21"/>
        </w:rPr>
        <w:t>.</w:t>
      </w:r>
    </w:p>
    <w:p w14:paraId="43F22060" w14:textId="5E3435BC" w:rsidR="00CE60A2" w:rsidRPr="000C26C3" w:rsidRDefault="00CE60A2" w:rsidP="000C26C3">
      <w:pPr>
        <w:pStyle w:val="aff8"/>
        <w:spacing w:line="300" w:lineRule="auto"/>
        <w:ind w:firstLine="0"/>
        <w:jc w:val="left"/>
        <w:rPr>
          <w:rFonts w:cs="Times New Roman"/>
          <w:sz w:val="21"/>
          <w:szCs w:val="21"/>
        </w:rPr>
      </w:pPr>
      <w:r w:rsidRPr="000C26C3">
        <w:rPr>
          <w:rFonts w:cs="Times New Roman"/>
          <w:sz w:val="21"/>
          <w:szCs w:val="21"/>
        </w:rPr>
        <w:t xml:space="preserve">Table </w:t>
      </w:r>
      <w:r w:rsidR="004C2E4A" w:rsidRPr="000C26C3">
        <w:rPr>
          <w:rFonts w:cs="Times New Roman"/>
          <w:sz w:val="21"/>
          <w:szCs w:val="21"/>
        </w:rPr>
        <w:t>8</w:t>
      </w:r>
      <w:r w:rsidRPr="000C26C3">
        <w:rPr>
          <w:rFonts w:cs="Times New Roman"/>
          <w:sz w:val="21"/>
          <w:szCs w:val="21"/>
        </w:rPr>
        <w:t xml:space="preserve"> Observer </w:t>
      </w:r>
      <w:r w:rsidR="000D4D9D" w:rsidRPr="000C26C3">
        <w:rPr>
          <w:rFonts w:cs="Times New Roman"/>
          <w:sz w:val="21"/>
          <w:szCs w:val="21"/>
        </w:rPr>
        <w:t>p</w:t>
      </w:r>
      <w:r w:rsidRPr="000C26C3">
        <w:rPr>
          <w:rFonts w:cs="Times New Roman"/>
          <w:sz w:val="21"/>
          <w:szCs w:val="21"/>
        </w:rPr>
        <w:t xml:space="preserve">erformance based on </w:t>
      </w:r>
      <w:r w:rsidR="000D4D9D" w:rsidRPr="000C26C3">
        <w:rPr>
          <w:rFonts w:cs="Times New Roman"/>
          <w:sz w:val="21"/>
          <w:szCs w:val="21"/>
        </w:rPr>
        <w:t>d</w:t>
      </w:r>
      <w:r w:rsidRPr="000C26C3">
        <w:rPr>
          <w:rFonts w:cs="Times New Roman"/>
          <w:sz w:val="21"/>
          <w:szCs w:val="21"/>
        </w:rPr>
        <w:t xml:space="preserve">ifferent </w:t>
      </w:r>
      <w:r w:rsidR="000D4D9D" w:rsidRPr="000C26C3">
        <w:rPr>
          <w:rFonts w:cs="Times New Roman"/>
          <w:sz w:val="21"/>
          <w:szCs w:val="21"/>
        </w:rPr>
        <w:t>p</w:t>
      </w:r>
      <w:r w:rsidRPr="000C26C3">
        <w:rPr>
          <w:rFonts w:cs="Times New Roman"/>
          <w:sz w:val="21"/>
          <w:szCs w:val="21"/>
        </w:rPr>
        <w:t xml:space="preserve">rocess </w:t>
      </w:r>
      <w:r w:rsidR="000D4D9D" w:rsidRPr="000C26C3">
        <w:rPr>
          <w:rFonts w:cs="Times New Roman"/>
          <w:sz w:val="21"/>
          <w:szCs w:val="21"/>
        </w:rPr>
        <w:t>n</w:t>
      </w:r>
      <w:r w:rsidRPr="000C26C3">
        <w:rPr>
          <w:rFonts w:cs="Times New Roman"/>
          <w:sz w:val="21"/>
          <w:szCs w:val="21"/>
        </w:rPr>
        <w:t xml:space="preserve">oise </w:t>
      </w:r>
      <w:r w:rsidR="000C26C3">
        <w:rPr>
          <w:rFonts w:cs="Times New Roman"/>
          <w:sz w:val="21"/>
          <w:szCs w:val="21"/>
        </w:rPr>
        <w:t>settings</w:t>
      </w:r>
      <w:r w:rsidR="00032C52" w:rsidRPr="000C26C3">
        <w:rPr>
          <w:rFonts w:cs="Times New Roman"/>
          <w:sz w:val="21"/>
          <w:szCs w:val="21"/>
        </w:rPr>
        <w:t>.</w:t>
      </w:r>
    </w:p>
    <w:tbl>
      <w:tblPr>
        <w:tblW w:w="0" w:type="auto"/>
        <w:jc w:val="center"/>
        <w:tblLook w:val="04A0" w:firstRow="1" w:lastRow="0" w:firstColumn="1" w:lastColumn="0" w:noHBand="0" w:noVBand="1"/>
      </w:tblPr>
      <w:tblGrid>
        <w:gridCol w:w="1809"/>
        <w:gridCol w:w="1481"/>
        <w:gridCol w:w="1814"/>
        <w:gridCol w:w="1662"/>
        <w:gridCol w:w="2022"/>
      </w:tblGrid>
      <w:tr w:rsidR="00CE60A2" w:rsidRPr="000C26C3" w14:paraId="696F18D8" w14:textId="77777777" w:rsidTr="000D06A3">
        <w:trPr>
          <w:jc w:val="center"/>
        </w:trPr>
        <w:tc>
          <w:tcPr>
            <w:tcW w:w="1809" w:type="dxa"/>
            <w:tcBorders>
              <w:top w:val="single" w:sz="18" w:space="0" w:color="auto"/>
              <w:bottom w:val="single" w:sz="8" w:space="0" w:color="auto"/>
            </w:tcBorders>
          </w:tcPr>
          <w:p w14:paraId="3AD0ECF9" w14:textId="67B5B36E" w:rsidR="00CE60A2" w:rsidRPr="000C26C3" w:rsidRDefault="00032C52" w:rsidP="000C26C3">
            <w:pPr>
              <w:pStyle w:val="afff5"/>
              <w:rPr>
                <w:rFonts w:cs="Times New Roman"/>
                <w:b/>
                <w:bCs w:val="0"/>
                <w:szCs w:val="21"/>
              </w:rPr>
            </w:pPr>
            <w:r w:rsidRPr="000C26C3">
              <w:rPr>
                <w:rFonts w:cs="Times New Roman"/>
                <w:b/>
                <w:bCs w:val="0"/>
                <w:szCs w:val="21"/>
              </w:rPr>
              <w:t>C</w:t>
            </w:r>
            <w:r w:rsidRPr="000C26C3">
              <w:rPr>
                <w:rFonts w:cs="Times New Roman" w:hint="eastAsia"/>
                <w:b/>
                <w:bCs w:val="0"/>
                <w:szCs w:val="21"/>
              </w:rPr>
              <w:t>ase</w:t>
            </w:r>
          </w:p>
        </w:tc>
        <w:tc>
          <w:tcPr>
            <w:tcW w:w="1481" w:type="dxa"/>
            <w:tcBorders>
              <w:top w:val="single" w:sz="18" w:space="0" w:color="auto"/>
              <w:bottom w:val="single" w:sz="8" w:space="0" w:color="auto"/>
            </w:tcBorders>
          </w:tcPr>
          <w:p w14:paraId="7C1FEE16" w14:textId="77777777" w:rsidR="00CE60A2" w:rsidRPr="000C26C3" w:rsidRDefault="00CE60A2" w:rsidP="000C26C3">
            <w:pPr>
              <w:pStyle w:val="afff5"/>
              <w:rPr>
                <w:rFonts w:cs="Times New Roman"/>
                <w:b/>
                <w:bCs w:val="0"/>
                <w:szCs w:val="21"/>
              </w:rPr>
            </w:pPr>
            <w:r w:rsidRPr="000C26C3">
              <w:rPr>
                <w:rFonts w:cs="Times New Roman"/>
                <w:b/>
                <w:bCs w:val="0"/>
                <w:szCs w:val="21"/>
              </w:rPr>
              <w:t>RMSE</w:t>
            </w:r>
          </w:p>
        </w:tc>
        <w:tc>
          <w:tcPr>
            <w:tcW w:w="1814" w:type="dxa"/>
            <w:tcBorders>
              <w:top w:val="single" w:sz="18" w:space="0" w:color="auto"/>
              <w:bottom w:val="single" w:sz="8" w:space="0" w:color="auto"/>
            </w:tcBorders>
          </w:tcPr>
          <w:p w14:paraId="6FFDB5D4" w14:textId="77777777" w:rsidR="00CE60A2" w:rsidRPr="000C26C3" w:rsidRDefault="00CE60A2" w:rsidP="000C26C3">
            <w:pPr>
              <w:pStyle w:val="afff5"/>
              <w:rPr>
                <w:rFonts w:cs="Times New Roman"/>
                <w:b/>
                <w:bCs w:val="0"/>
                <w:szCs w:val="21"/>
              </w:rPr>
            </w:pPr>
            <w:r w:rsidRPr="000C26C3">
              <w:rPr>
                <w:rFonts w:cs="Times New Roman"/>
                <w:b/>
                <w:bCs w:val="0"/>
                <w:szCs w:val="21"/>
              </w:rPr>
              <w:t>NRMSE</w:t>
            </w:r>
          </w:p>
        </w:tc>
        <w:tc>
          <w:tcPr>
            <w:tcW w:w="1662" w:type="dxa"/>
            <w:tcBorders>
              <w:top w:val="single" w:sz="18" w:space="0" w:color="auto"/>
              <w:bottom w:val="single" w:sz="8" w:space="0" w:color="auto"/>
            </w:tcBorders>
          </w:tcPr>
          <w:p w14:paraId="73357F52" w14:textId="77777777" w:rsidR="00CE60A2" w:rsidRPr="000C26C3" w:rsidRDefault="00CE60A2" w:rsidP="000C26C3">
            <w:pPr>
              <w:pStyle w:val="afff5"/>
              <w:rPr>
                <w:rFonts w:cs="Times New Roman"/>
                <w:b/>
                <w:bCs w:val="0"/>
                <w:szCs w:val="21"/>
              </w:rPr>
            </w:pPr>
            <w:r w:rsidRPr="000C26C3">
              <w:rPr>
                <w:rFonts w:cs="Times New Roman"/>
                <w:b/>
                <w:bCs w:val="0"/>
                <w:szCs w:val="21"/>
              </w:rPr>
              <w:t>MAPE</w:t>
            </w:r>
          </w:p>
        </w:tc>
        <w:tc>
          <w:tcPr>
            <w:tcW w:w="2022" w:type="dxa"/>
            <w:tcBorders>
              <w:top w:val="single" w:sz="18" w:space="0" w:color="auto"/>
              <w:bottom w:val="single" w:sz="8" w:space="0" w:color="auto"/>
            </w:tcBorders>
          </w:tcPr>
          <w:p w14:paraId="66626FFD" w14:textId="055C29AD" w:rsidR="00CE60A2" w:rsidRPr="000C26C3" w:rsidRDefault="000A7F07" w:rsidP="000C26C3">
            <w:pPr>
              <w:pStyle w:val="afff5"/>
              <w:rPr>
                <w:rFonts w:cs="Times New Roman"/>
                <w:b/>
                <w:bCs w:val="0"/>
                <w:szCs w:val="21"/>
              </w:rPr>
            </w:pPr>
            <w:r w:rsidRPr="000C26C3">
              <w:rPr>
                <w:b/>
                <w:bCs w:val="0"/>
                <w:szCs w:val="21"/>
              </w:rPr>
              <w:t>R</w:t>
            </w:r>
            <w:r w:rsidRPr="000C26C3">
              <w:rPr>
                <w:b/>
                <w:bCs w:val="0"/>
                <w:szCs w:val="21"/>
                <w:vertAlign w:val="superscript"/>
              </w:rPr>
              <w:t>2</w:t>
            </w:r>
          </w:p>
        </w:tc>
      </w:tr>
      <w:tr w:rsidR="00CE60A2" w:rsidRPr="000C26C3" w14:paraId="022D4553" w14:textId="77777777" w:rsidTr="00F72884">
        <w:trPr>
          <w:jc w:val="center"/>
        </w:trPr>
        <w:tc>
          <w:tcPr>
            <w:tcW w:w="1809" w:type="dxa"/>
            <w:tcBorders>
              <w:top w:val="nil"/>
              <w:bottom w:val="nil"/>
            </w:tcBorders>
          </w:tcPr>
          <w:p w14:paraId="661911CC" w14:textId="77777777" w:rsidR="00CE60A2" w:rsidRPr="000C26C3" w:rsidRDefault="00CE60A2" w:rsidP="000C26C3">
            <w:pPr>
              <w:pStyle w:val="afff5"/>
              <w:rPr>
                <w:rFonts w:cs="Times New Roman"/>
                <w:b/>
                <w:bCs w:val="0"/>
                <w:szCs w:val="21"/>
                <w:vertAlign w:val="superscript"/>
              </w:rPr>
            </w:pPr>
            <w:r w:rsidRPr="000C26C3">
              <w:rPr>
                <w:rFonts w:cs="Times New Roman"/>
                <w:b/>
                <w:bCs w:val="0"/>
                <w:szCs w:val="21"/>
              </w:rPr>
              <w:t>Variance=10</w:t>
            </w:r>
            <w:r w:rsidRPr="000C26C3">
              <w:rPr>
                <w:rFonts w:cs="Times New Roman"/>
                <w:b/>
                <w:bCs w:val="0"/>
                <w:szCs w:val="21"/>
                <w:vertAlign w:val="superscript"/>
              </w:rPr>
              <w:t>-6</w:t>
            </w:r>
          </w:p>
        </w:tc>
        <w:tc>
          <w:tcPr>
            <w:tcW w:w="1481" w:type="dxa"/>
            <w:tcBorders>
              <w:top w:val="nil"/>
              <w:bottom w:val="nil"/>
            </w:tcBorders>
          </w:tcPr>
          <w:p w14:paraId="6ACCBE8F" w14:textId="77777777" w:rsidR="00CE60A2" w:rsidRPr="000C26C3" w:rsidRDefault="00CE60A2" w:rsidP="000C26C3">
            <w:pPr>
              <w:pStyle w:val="afff5"/>
              <w:rPr>
                <w:rFonts w:cs="Times New Roman"/>
                <w:szCs w:val="21"/>
              </w:rPr>
            </w:pPr>
            <w:r w:rsidRPr="000C26C3">
              <w:rPr>
                <w:rFonts w:cs="Times New Roman"/>
                <w:szCs w:val="21"/>
              </w:rPr>
              <w:t>0.0087</w:t>
            </w:r>
          </w:p>
        </w:tc>
        <w:tc>
          <w:tcPr>
            <w:tcW w:w="1814" w:type="dxa"/>
            <w:tcBorders>
              <w:top w:val="nil"/>
              <w:bottom w:val="nil"/>
            </w:tcBorders>
          </w:tcPr>
          <w:p w14:paraId="4BB77307" w14:textId="77777777" w:rsidR="00CE60A2" w:rsidRPr="000C26C3" w:rsidRDefault="00CE60A2" w:rsidP="000C26C3">
            <w:pPr>
              <w:pStyle w:val="afff5"/>
              <w:rPr>
                <w:rFonts w:cs="Times New Roman"/>
                <w:szCs w:val="21"/>
              </w:rPr>
            </w:pPr>
            <w:r w:rsidRPr="000C26C3">
              <w:rPr>
                <w:rFonts w:cs="Times New Roman"/>
                <w:szCs w:val="21"/>
              </w:rPr>
              <w:t>0.0743</w:t>
            </w:r>
          </w:p>
        </w:tc>
        <w:tc>
          <w:tcPr>
            <w:tcW w:w="1662" w:type="dxa"/>
            <w:tcBorders>
              <w:top w:val="nil"/>
              <w:bottom w:val="nil"/>
            </w:tcBorders>
          </w:tcPr>
          <w:p w14:paraId="57C4AFC7" w14:textId="77777777" w:rsidR="00CE60A2" w:rsidRPr="000C26C3" w:rsidRDefault="00CE60A2" w:rsidP="000C26C3">
            <w:pPr>
              <w:pStyle w:val="afff5"/>
              <w:rPr>
                <w:rFonts w:cs="Times New Roman"/>
                <w:szCs w:val="21"/>
              </w:rPr>
            </w:pPr>
            <w:r w:rsidRPr="000C26C3">
              <w:rPr>
                <w:rFonts w:cs="Times New Roman"/>
                <w:szCs w:val="21"/>
              </w:rPr>
              <w:t>0.2992</w:t>
            </w:r>
          </w:p>
        </w:tc>
        <w:tc>
          <w:tcPr>
            <w:tcW w:w="2022" w:type="dxa"/>
            <w:tcBorders>
              <w:top w:val="nil"/>
              <w:bottom w:val="nil"/>
            </w:tcBorders>
          </w:tcPr>
          <w:p w14:paraId="2F985623" w14:textId="77777777" w:rsidR="00CE60A2" w:rsidRPr="000C26C3" w:rsidRDefault="00CE60A2" w:rsidP="000C26C3">
            <w:pPr>
              <w:pStyle w:val="afff5"/>
              <w:rPr>
                <w:rFonts w:cs="Times New Roman"/>
                <w:szCs w:val="21"/>
              </w:rPr>
            </w:pPr>
            <w:r w:rsidRPr="000C26C3">
              <w:rPr>
                <w:rFonts w:cs="Times New Roman"/>
                <w:szCs w:val="21"/>
              </w:rPr>
              <w:t>0.9271</w:t>
            </w:r>
          </w:p>
        </w:tc>
      </w:tr>
      <w:tr w:rsidR="00CE60A2" w:rsidRPr="000C26C3" w14:paraId="383966D6" w14:textId="77777777" w:rsidTr="00F72884">
        <w:trPr>
          <w:jc w:val="center"/>
        </w:trPr>
        <w:tc>
          <w:tcPr>
            <w:tcW w:w="1809" w:type="dxa"/>
            <w:tcBorders>
              <w:top w:val="nil"/>
              <w:bottom w:val="nil"/>
            </w:tcBorders>
          </w:tcPr>
          <w:p w14:paraId="1DC93501" w14:textId="77777777" w:rsidR="00CE60A2" w:rsidRPr="000C26C3" w:rsidRDefault="00CE60A2" w:rsidP="000C26C3">
            <w:pPr>
              <w:pStyle w:val="afff5"/>
              <w:rPr>
                <w:rFonts w:cs="Times New Roman"/>
                <w:b/>
                <w:bCs w:val="0"/>
                <w:szCs w:val="21"/>
                <w:vertAlign w:val="superscript"/>
              </w:rPr>
            </w:pPr>
            <w:r w:rsidRPr="000C26C3">
              <w:rPr>
                <w:rFonts w:cs="Times New Roman"/>
                <w:b/>
                <w:bCs w:val="0"/>
                <w:szCs w:val="21"/>
              </w:rPr>
              <w:t>Variance=10</w:t>
            </w:r>
            <w:r w:rsidRPr="000C26C3">
              <w:rPr>
                <w:rFonts w:cs="Times New Roman"/>
                <w:b/>
                <w:bCs w:val="0"/>
                <w:szCs w:val="21"/>
                <w:vertAlign w:val="superscript"/>
              </w:rPr>
              <w:t>-7</w:t>
            </w:r>
          </w:p>
        </w:tc>
        <w:tc>
          <w:tcPr>
            <w:tcW w:w="1481" w:type="dxa"/>
            <w:tcBorders>
              <w:top w:val="nil"/>
              <w:bottom w:val="nil"/>
            </w:tcBorders>
          </w:tcPr>
          <w:p w14:paraId="4B033584" w14:textId="77777777" w:rsidR="00CE60A2" w:rsidRPr="000C26C3" w:rsidRDefault="00CE60A2" w:rsidP="000C26C3">
            <w:pPr>
              <w:pStyle w:val="afff5"/>
              <w:rPr>
                <w:rFonts w:cs="Times New Roman"/>
                <w:szCs w:val="21"/>
              </w:rPr>
            </w:pPr>
            <w:r w:rsidRPr="000C26C3">
              <w:rPr>
                <w:rFonts w:cs="Times New Roman"/>
                <w:szCs w:val="21"/>
              </w:rPr>
              <w:t>0.0023</w:t>
            </w:r>
          </w:p>
        </w:tc>
        <w:tc>
          <w:tcPr>
            <w:tcW w:w="1814" w:type="dxa"/>
            <w:tcBorders>
              <w:top w:val="nil"/>
              <w:bottom w:val="nil"/>
            </w:tcBorders>
          </w:tcPr>
          <w:p w14:paraId="5528E4BD" w14:textId="77777777" w:rsidR="00CE60A2" w:rsidRPr="000C26C3" w:rsidRDefault="00CE60A2" w:rsidP="000C26C3">
            <w:pPr>
              <w:pStyle w:val="afff5"/>
              <w:rPr>
                <w:rFonts w:cs="Times New Roman"/>
                <w:szCs w:val="21"/>
              </w:rPr>
            </w:pPr>
            <w:r w:rsidRPr="000C26C3">
              <w:rPr>
                <w:rFonts w:cs="Times New Roman"/>
                <w:szCs w:val="21"/>
              </w:rPr>
              <w:t>0.0195</w:t>
            </w:r>
          </w:p>
        </w:tc>
        <w:tc>
          <w:tcPr>
            <w:tcW w:w="1662" w:type="dxa"/>
            <w:tcBorders>
              <w:top w:val="nil"/>
              <w:bottom w:val="nil"/>
            </w:tcBorders>
          </w:tcPr>
          <w:p w14:paraId="1CDC140F" w14:textId="77777777" w:rsidR="00CE60A2" w:rsidRPr="000C26C3" w:rsidRDefault="00CE60A2" w:rsidP="000C26C3">
            <w:pPr>
              <w:pStyle w:val="afff5"/>
              <w:rPr>
                <w:rFonts w:cs="Times New Roman"/>
                <w:szCs w:val="21"/>
              </w:rPr>
            </w:pPr>
            <w:r w:rsidRPr="000C26C3">
              <w:rPr>
                <w:rFonts w:cs="Times New Roman"/>
                <w:szCs w:val="21"/>
              </w:rPr>
              <w:t>0.0682</w:t>
            </w:r>
          </w:p>
        </w:tc>
        <w:tc>
          <w:tcPr>
            <w:tcW w:w="2022" w:type="dxa"/>
            <w:tcBorders>
              <w:top w:val="nil"/>
              <w:bottom w:val="nil"/>
            </w:tcBorders>
          </w:tcPr>
          <w:p w14:paraId="41FA3E6B" w14:textId="77777777" w:rsidR="00CE60A2" w:rsidRPr="000C26C3" w:rsidRDefault="00CE60A2" w:rsidP="000C26C3">
            <w:pPr>
              <w:pStyle w:val="afff5"/>
              <w:rPr>
                <w:rFonts w:cs="Times New Roman"/>
                <w:szCs w:val="21"/>
              </w:rPr>
            </w:pPr>
            <w:r w:rsidRPr="000C26C3">
              <w:rPr>
                <w:rFonts w:cs="Times New Roman"/>
                <w:szCs w:val="21"/>
              </w:rPr>
              <w:t>0.9950</w:t>
            </w:r>
          </w:p>
        </w:tc>
      </w:tr>
      <w:tr w:rsidR="00CE60A2" w:rsidRPr="000C26C3" w14:paraId="38095E3C" w14:textId="77777777" w:rsidTr="00F72884">
        <w:trPr>
          <w:jc w:val="center"/>
        </w:trPr>
        <w:tc>
          <w:tcPr>
            <w:tcW w:w="1809" w:type="dxa"/>
            <w:tcBorders>
              <w:top w:val="nil"/>
              <w:bottom w:val="nil"/>
            </w:tcBorders>
          </w:tcPr>
          <w:p w14:paraId="0D2B0307" w14:textId="77777777" w:rsidR="00CE60A2" w:rsidRPr="000C26C3" w:rsidRDefault="00CE60A2" w:rsidP="000C26C3">
            <w:pPr>
              <w:pStyle w:val="afff5"/>
              <w:rPr>
                <w:rFonts w:cs="Times New Roman"/>
                <w:b/>
                <w:bCs w:val="0"/>
                <w:szCs w:val="21"/>
                <w:vertAlign w:val="superscript"/>
              </w:rPr>
            </w:pPr>
            <w:r w:rsidRPr="000C26C3">
              <w:rPr>
                <w:rFonts w:cs="Times New Roman"/>
                <w:b/>
                <w:bCs w:val="0"/>
                <w:szCs w:val="21"/>
              </w:rPr>
              <w:t>Variance=10</w:t>
            </w:r>
            <w:r w:rsidRPr="000C26C3">
              <w:rPr>
                <w:rFonts w:cs="Times New Roman"/>
                <w:b/>
                <w:bCs w:val="0"/>
                <w:szCs w:val="21"/>
                <w:vertAlign w:val="superscript"/>
              </w:rPr>
              <w:t>-8</w:t>
            </w:r>
          </w:p>
        </w:tc>
        <w:tc>
          <w:tcPr>
            <w:tcW w:w="1481" w:type="dxa"/>
            <w:tcBorders>
              <w:top w:val="nil"/>
              <w:bottom w:val="nil"/>
            </w:tcBorders>
          </w:tcPr>
          <w:p w14:paraId="461FCA81" w14:textId="77777777" w:rsidR="00CE60A2" w:rsidRPr="000C26C3" w:rsidRDefault="00CE60A2" w:rsidP="000C26C3">
            <w:pPr>
              <w:pStyle w:val="afff5"/>
              <w:rPr>
                <w:rFonts w:cs="Times New Roman"/>
                <w:szCs w:val="21"/>
              </w:rPr>
            </w:pPr>
            <w:r w:rsidRPr="000C26C3">
              <w:rPr>
                <w:rFonts w:cs="Times New Roman"/>
                <w:szCs w:val="21"/>
              </w:rPr>
              <w:t>0.0013</w:t>
            </w:r>
          </w:p>
        </w:tc>
        <w:tc>
          <w:tcPr>
            <w:tcW w:w="1814" w:type="dxa"/>
            <w:tcBorders>
              <w:top w:val="nil"/>
              <w:bottom w:val="nil"/>
            </w:tcBorders>
          </w:tcPr>
          <w:p w14:paraId="4CA8A216" w14:textId="77777777" w:rsidR="00CE60A2" w:rsidRPr="000C26C3" w:rsidRDefault="00CE60A2" w:rsidP="000C26C3">
            <w:pPr>
              <w:pStyle w:val="afff5"/>
              <w:rPr>
                <w:rFonts w:cs="Times New Roman"/>
                <w:szCs w:val="21"/>
              </w:rPr>
            </w:pPr>
            <w:r w:rsidRPr="000C26C3">
              <w:rPr>
                <w:rFonts w:cs="Times New Roman"/>
                <w:szCs w:val="21"/>
              </w:rPr>
              <w:t>0.0107</w:t>
            </w:r>
          </w:p>
        </w:tc>
        <w:tc>
          <w:tcPr>
            <w:tcW w:w="1662" w:type="dxa"/>
            <w:tcBorders>
              <w:top w:val="nil"/>
              <w:bottom w:val="nil"/>
            </w:tcBorders>
          </w:tcPr>
          <w:p w14:paraId="7C5EFD0E" w14:textId="77777777" w:rsidR="00CE60A2" w:rsidRPr="000C26C3" w:rsidRDefault="00CE60A2" w:rsidP="000C26C3">
            <w:pPr>
              <w:pStyle w:val="afff5"/>
              <w:rPr>
                <w:rFonts w:cs="Times New Roman"/>
                <w:szCs w:val="21"/>
              </w:rPr>
            </w:pPr>
            <w:r w:rsidRPr="000C26C3">
              <w:rPr>
                <w:rFonts w:cs="Times New Roman"/>
                <w:szCs w:val="21"/>
              </w:rPr>
              <w:t>0.0272</w:t>
            </w:r>
          </w:p>
        </w:tc>
        <w:tc>
          <w:tcPr>
            <w:tcW w:w="2022" w:type="dxa"/>
            <w:tcBorders>
              <w:top w:val="nil"/>
              <w:bottom w:val="nil"/>
            </w:tcBorders>
          </w:tcPr>
          <w:p w14:paraId="631F04D6" w14:textId="77777777" w:rsidR="00CE60A2" w:rsidRPr="000C26C3" w:rsidRDefault="00CE60A2" w:rsidP="000C26C3">
            <w:pPr>
              <w:pStyle w:val="afff5"/>
              <w:rPr>
                <w:rFonts w:cs="Times New Roman"/>
                <w:szCs w:val="21"/>
              </w:rPr>
            </w:pPr>
            <w:r w:rsidRPr="000C26C3">
              <w:rPr>
                <w:rFonts w:cs="Times New Roman"/>
                <w:szCs w:val="21"/>
              </w:rPr>
              <w:t>0.9985</w:t>
            </w:r>
          </w:p>
        </w:tc>
      </w:tr>
      <w:tr w:rsidR="00CE60A2" w:rsidRPr="000C26C3" w14:paraId="7F59EB03" w14:textId="77777777" w:rsidTr="00F72884">
        <w:trPr>
          <w:jc w:val="center"/>
        </w:trPr>
        <w:tc>
          <w:tcPr>
            <w:tcW w:w="1809" w:type="dxa"/>
            <w:tcBorders>
              <w:top w:val="nil"/>
              <w:bottom w:val="nil"/>
            </w:tcBorders>
          </w:tcPr>
          <w:p w14:paraId="5A70EB21" w14:textId="77777777" w:rsidR="00CE60A2" w:rsidRPr="000C26C3" w:rsidRDefault="00CE60A2" w:rsidP="000C26C3">
            <w:pPr>
              <w:pStyle w:val="afff5"/>
              <w:rPr>
                <w:rFonts w:cs="Times New Roman"/>
                <w:b/>
                <w:bCs w:val="0"/>
                <w:szCs w:val="21"/>
                <w:vertAlign w:val="superscript"/>
              </w:rPr>
            </w:pPr>
            <w:r w:rsidRPr="000C26C3">
              <w:rPr>
                <w:rFonts w:cs="Times New Roman"/>
                <w:b/>
                <w:bCs w:val="0"/>
                <w:szCs w:val="21"/>
              </w:rPr>
              <w:t>Variance=10</w:t>
            </w:r>
            <w:r w:rsidRPr="000C26C3">
              <w:rPr>
                <w:rFonts w:cs="Times New Roman"/>
                <w:b/>
                <w:bCs w:val="0"/>
                <w:szCs w:val="21"/>
                <w:vertAlign w:val="superscript"/>
              </w:rPr>
              <w:t>-9</w:t>
            </w:r>
          </w:p>
        </w:tc>
        <w:tc>
          <w:tcPr>
            <w:tcW w:w="1481" w:type="dxa"/>
            <w:tcBorders>
              <w:top w:val="nil"/>
              <w:bottom w:val="nil"/>
            </w:tcBorders>
          </w:tcPr>
          <w:p w14:paraId="38F927D5" w14:textId="77777777" w:rsidR="00CE60A2" w:rsidRPr="000C26C3" w:rsidRDefault="00CE60A2" w:rsidP="000C26C3">
            <w:pPr>
              <w:pStyle w:val="afff5"/>
              <w:rPr>
                <w:rFonts w:cs="Times New Roman"/>
                <w:szCs w:val="21"/>
              </w:rPr>
            </w:pPr>
            <w:r w:rsidRPr="000C26C3">
              <w:rPr>
                <w:rFonts w:cs="Times New Roman"/>
                <w:szCs w:val="21"/>
              </w:rPr>
              <w:t>0.0013</w:t>
            </w:r>
          </w:p>
        </w:tc>
        <w:tc>
          <w:tcPr>
            <w:tcW w:w="1814" w:type="dxa"/>
            <w:tcBorders>
              <w:top w:val="nil"/>
              <w:bottom w:val="nil"/>
            </w:tcBorders>
          </w:tcPr>
          <w:p w14:paraId="4979DDDC" w14:textId="77777777" w:rsidR="00CE60A2" w:rsidRPr="000C26C3" w:rsidRDefault="00CE60A2" w:rsidP="000C26C3">
            <w:pPr>
              <w:pStyle w:val="afff5"/>
              <w:rPr>
                <w:rFonts w:cs="Times New Roman"/>
                <w:szCs w:val="21"/>
              </w:rPr>
            </w:pPr>
            <w:r w:rsidRPr="000C26C3">
              <w:rPr>
                <w:rFonts w:cs="Times New Roman"/>
                <w:szCs w:val="21"/>
              </w:rPr>
              <w:t>0.0110</w:t>
            </w:r>
          </w:p>
        </w:tc>
        <w:tc>
          <w:tcPr>
            <w:tcW w:w="1662" w:type="dxa"/>
            <w:tcBorders>
              <w:top w:val="nil"/>
              <w:bottom w:val="nil"/>
            </w:tcBorders>
          </w:tcPr>
          <w:p w14:paraId="634125B3" w14:textId="77777777" w:rsidR="00CE60A2" w:rsidRPr="000C26C3" w:rsidRDefault="00CE60A2" w:rsidP="000C26C3">
            <w:pPr>
              <w:pStyle w:val="afff5"/>
              <w:rPr>
                <w:rFonts w:cs="Times New Roman"/>
                <w:szCs w:val="21"/>
              </w:rPr>
            </w:pPr>
            <w:r w:rsidRPr="000C26C3">
              <w:rPr>
                <w:rFonts w:cs="Times New Roman"/>
                <w:szCs w:val="21"/>
              </w:rPr>
              <w:t>0.0362</w:t>
            </w:r>
          </w:p>
        </w:tc>
        <w:tc>
          <w:tcPr>
            <w:tcW w:w="2022" w:type="dxa"/>
            <w:tcBorders>
              <w:top w:val="nil"/>
              <w:bottom w:val="nil"/>
            </w:tcBorders>
          </w:tcPr>
          <w:p w14:paraId="555029A1" w14:textId="77777777" w:rsidR="00CE60A2" w:rsidRPr="000C26C3" w:rsidRDefault="00CE60A2" w:rsidP="000C26C3">
            <w:pPr>
              <w:pStyle w:val="afff5"/>
              <w:rPr>
                <w:rFonts w:cs="Times New Roman"/>
                <w:szCs w:val="21"/>
              </w:rPr>
            </w:pPr>
            <w:r w:rsidRPr="000C26C3">
              <w:rPr>
                <w:rFonts w:cs="Times New Roman"/>
                <w:szCs w:val="21"/>
              </w:rPr>
              <w:t>0.9984</w:t>
            </w:r>
          </w:p>
        </w:tc>
      </w:tr>
      <w:tr w:rsidR="00CE60A2" w:rsidRPr="000C26C3" w14:paraId="2598DE49" w14:textId="77777777" w:rsidTr="000D06A3">
        <w:trPr>
          <w:jc w:val="center"/>
        </w:trPr>
        <w:tc>
          <w:tcPr>
            <w:tcW w:w="1809" w:type="dxa"/>
            <w:tcBorders>
              <w:top w:val="nil"/>
              <w:bottom w:val="single" w:sz="18" w:space="0" w:color="auto"/>
            </w:tcBorders>
          </w:tcPr>
          <w:p w14:paraId="3799D703" w14:textId="77777777" w:rsidR="00CE60A2" w:rsidRPr="000C26C3" w:rsidRDefault="00CE60A2" w:rsidP="000C26C3">
            <w:pPr>
              <w:pStyle w:val="afff5"/>
              <w:rPr>
                <w:rFonts w:cs="Times New Roman"/>
                <w:b/>
                <w:bCs w:val="0"/>
                <w:szCs w:val="21"/>
                <w:vertAlign w:val="superscript"/>
              </w:rPr>
            </w:pPr>
            <w:r w:rsidRPr="000C26C3">
              <w:rPr>
                <w:rFonts w:cs="Times New Roman"/>
                <w:b/>
                <w:bCs w:val="0"/>
                <w:szCs w:val="21"/>
              </w:rPr>
              <w:t>Variance=10</w:t>
            </w:r>
            <w:r w:rsidRPr="000C26C3">
              <w:rPr>
                <w:rFonts w:cs="Times New Roman"/>
                <w:b/>
                <w:bCs w:val="0"/>
                <w:szCs w:val="21"/>
                <w:vertAlign w:val="superscript"/>
              </w:rPr>
              <w:t>-10</w:t>
            </w:r>
          </w:p>
        </w:tc>
        <w:tc>
          <w:tcPr>
            <w:tcW w:w="1481" w:type="dxa"/>
            <w:tcBorders>
              <w:top w:val="nil"/>
              <w:bottom w:val="single" w:sz="18" w:space="0" w:color="auto"/>
            </w:tcBorders>
          </w:tcPr>
          <w:p w14:paraId="23DA70EC" w14:textId="77777777" w:rsidR="00CE60A2" w:rsidRPr="000C26C3" w:rsidRDefault="00CE60A2" w:rsidP="000C26C3">
            <w:pPr>
              <w:pStyle w:val="afff5"/>
              <w:rPr>
                <w:rFonts w:cs="Times New Roman"/>
                <w:szCs w:val="21"/>
              </w:rPr>
            </w:pPr>
            <w:r w:rsidRPr="000C26C3">
              <w:rPr>
                <w:rFonts w:cs="Times New Roman"/>
                <w:szCs w:val="21"/>
              </w:rPr>
              <w:t>0.0014</w:t>
            </w:r>
          </w:p>
        </w:tc>
        <w:tc>
          <w:tcPr>
            <w:tcW w:w="1814" w:type="dxa"/>
            <w:tcBorders>
              <w:top w:val="nil"/>
              <w:bottom w:val="single" w:sz="18" w:space="0" w:color="auto"/>
            </w:tcBorders>
          </w:tcPr>
          <w:p w14:paraId="0E2AD79E" w14:textId="77777777" w:rsidR="00CE60A2" w:rsidRPr="000C26C3" w:rsidRDefault="00CE60A2" w:rsidP="000C26C3">
            <w:pPr>
              <w:pStyle w:val="afff5"/>
              <w:rPr>
                <w:rFonts w:cs="Times New Roman"/>
                <w:szCs w:val="21"/>
              </w:rPr>
            </w:pPr>
            <w:r w:rsidRPr="000C26C3">
              <w:rPr>
                <w:rFonts w:cs="Times New Roman"/>
                <w:szCs w:val="21"/>
              </w:rPr>
              <w:t>0.0118</w:t>
            </w:r>
          </w:p>
        </w:tc>
        <w:tc>
          <w:tcPr>
            <w:tcW w:w="1662" w:type="dxa"/>
            <w:tcBorders>
              <w:top w:val="nil"/>
              <w:bottom w:val="single" w:sz="18" w:space="0" w:color="auto"/>
            </w:tcBorders>
          </w:tcPr>
          <w:p w14:paraId="1C9E7FA0" w14:textId="77777777" w:rsidR="00CE60A2" w:rsidRPr="000C26C3" w:rsidRDefault="00CE60A2" w:rsidP="000C26C3">
            <w:pPr>
              <w:pStyle w:val="afff5"/>
              <w:rPr>
                <w:rFonts w:cs="Times New Roman"/>
                <w:szCs w:val="21"/>
              </w:rPr>
            </w:pPr>
            <w:r w:rsidRPr="000C26C3">
              <w:rPr>
                <w:rFonts w:cs="Times New Roman"/>
                <w:szCs w:val="21"/>
              </w:rPr>
              <w:t>0.0336</w:t>
            </w:r>
          </w:p>
        </w:tc>
        <w:tc>
          <w:tcPr>
            <w:tcW w:w="2022" w:type="dxa"/>
            <w:tcBorders>
              <w:top w:val="nil"/>
              <w:bottom w:val="single" w:sz="18" w:space="0" w:color="auto"/>
            </w:tcBorders>
          </w:tcPr>
          <w:p w14:paraId="0792CB96" w14:textId="77777777" w:rsidR="00CE60A2" w:rsidRPr="000C26C3" w:rsidRDefault="00CE60A2" w:rsidP="000C26C3">
            <w:pPr>
              <w:pStyle w:val="afff5"/>
              <w:rPr>
                <w:rFonts w:cs="Times New Roman"/>
                <w:szCs w:val="21"/>
              </w:rPr>
            </w:pPr>
            <w:r w:rsidRPr="000C26C3">
              <w:rPr>
                <w:rFonts w:cs="Times New Roman"/>
                <w:szCs w:val="21"/>
              </w:rPr>
              <w:t>0.9982</w:t>
            </w:r>
          </w:p>
        </w:tc>
      </w:tr>
    </w:tbl>
    <w:p w14:paraId="39ECAD35" w14:textId="28BF034C" w:rsidR="0002595E" w:rsidRPr="000C26C3" w:rsidRDefault="005D20B7" w:rsidP="000C26C3">
      <w:pPr>
        <w:pStyle w:val="2"/>
        <w:numPr>
          <w:ilvl w:val="0"/>
          <w:numId w:val="0"/>
        </w:numPr>
        <w:spacing w:before="120" w:afterLines="0" w:after="0" w:line="300" w:lineRule="auto"/>
        <w:rPr>
          <w:i/>
          <w:iCs w:val="0"/>
          <w:sz w:val="24"/>
          <w:szCs w:val="24"/>
        </w:rPr>
      </w:pPr>
      <w:r w:rsidRPr="000C26C3">
        <w:rPr>
          <w:i/>
          <w:iCs w:val="0"/>
          <w:sz w:val="24"/>
          <w:szCs w:val="24"/>
        </w:rPr>
        <w:t>5.</w:t>
      </w:r>
      <w:r w:rsidR="00CE60A2" w:rsidRPr="000C26C3">
        <w:rPr>
          <w:i/>
          <w:iCs w:val="0"/>
          <w:sz w:val="24"/>
          <w:szCs w:val="24"/>
        </w:rPr>
        <w:t>4</w:t>
      </w:r>
      <w:r w:rsidRPr="000C26C3">
        <w:rPr>
          <w:i/>
          <w:iCs w:val="0"/>
          <w:sz w:val="24"/>
          <w:szCs w:val="24"/>
        </w:rPr>
        <w:t xml:space="preserve"> </w:t>
      </w:r>
      <w:r w:rsidR="00513648" w:rsidRPr="000C26C3">
        <w:rPr>
          <w:i/>
          <w:iCs w:val="0"/>
          <w:sz w:val="24"/>
          <w:szCs w:val="24"/>
        </w:rPr>
        <w:t>Influence of</w:t>
      </w:r>
      <w:r w:rsidR="00240964" w:rsidRPr="000C26C3">
        <w:rPr>
          <w:i/>
          <w:iCs w:val="0"/>
          <w:sz w:val="24"/>
          <w:szCs w:val="24"/>
        </w:rPr>
        <w:t xml:space="preserve"> types of sensor data </w:t>
      </w:r>
      <w:r w:rsidR="00513648" w:rsidRPr="000C26C3">
        <w:rPr>
          <w:i/>
          <w:iCs w:val="0"/>
          <w:sz w:val="24"/>
          <w:szCs w:val="24"/>
        </w:rPr>
        <w:t xml:space="preserve">on the </w:t>
      </w:r>
      <w:bookmarkStart w:id="192" w:name="OLE_LINK45"/>
      <w:r w:rsidR="00513648" w:rsidRPr="000C26C3">
        <w:rPr>
          <w:i/>
          <w:iCs w:val="0"/>
          <w:sz w:val="24"/>
          <w:szCs w:val="24"/>
        </w:rPr>
        <w:t>observer</w:t>
      </w:r>
      <w:bookmarkEnd w:id="192"/>
    </w:p>
    <w:p w14:paraId="0A8B28E2" w14:textId="6DE41FC7" w:rsidR="00551343" w:rsidRDefault="00200978" w:rsidP="000C26C3">
      <w:pPr>
        <w:pStyle w:val="a0"/>
        <w:rPr>
          <w:sz w:val="24"/>
          <w:szCs w:val="24"/>
        </w:rPr>
      </w:pPr>
      <w:r w:rsidRPr="000C26C3">
        <w:rPr>
          <w:sz w:val="24"/>
          <w:szCs w:val="24"/>
        </w:rPr>
        <w:t xml:space="preserve">In order to analyze the performance of the observer, </w:t>
      </w:r>
      <w:r w:rsidR="007E66FA" w:rsidRPr="000C26C3">
        <w:rPr>
          <w:sz w:val="24"/>
          <w:szCs w:val="24"/>
        </w:rPr>
        <w:t xml:space="preserve">the measurement noise and the </w:t>
      </w:r>
      <w:r w:rsidRPr="000C26C3">
        <w:rPr>
          <w:sz w:val="24"/>
          <w:szCs w:val="24"/>
        </w:rPr>
        <w:t xml:space="preserve">process noise </w:t>
      </w:r>
      <w:r w:rsidR="00FD34F7" w:rsidRPr="000C26C3">
        <w:rPr>
          <w:rFonts w:hint="eastAsia"/>
          <w:sz w:val="24"/>
          <w:szCs w:val="24"/>
        </w:rPr>
        <w:t>were</w:t>
      </w:r>
      <w:r w:rsidR="00BA641C" w:rsidRPr="000C26C3">
        <w:rPr>
          <w:sz w:val="24"/>
          <w:szCs w:val="24"/>
        </w:rPr>
        <w:t xml:space="preserve"> injected </w:t>
      </w:r>
      <w:r w:rsidRPr="000C26C3">
        <w:rPr>
          <w:sz w:val="24"/>
          <w:szCs w:val="24"/>
        </w:rPr>
        <w:t xml:space="preserve">into the model </w:t>
      </w:r>
      <w:r w:rsidR="00BA641C" w:rsidRPr="000C26C3">
        <w:rPr>
          <w:sz w:val="24"/>
          <w:szCs w:val="24"/>
        </w:rPr>
        <w:t>to simulate the</w:t>
      </w:r>
      <w:r w:rsidRPr="000C26C3">
        <w:rPr>
          <w:sz w:val="24"/>
          <w:szCs w:val="24"/>
        </w:rPr>
        <w:t xml:space="preserve"> observed system.</w:t>
      </w:r>
      <w:r w:rsidR="00B62848" w:rsidRPr="000C26C3">
        <w:rPr>
          <w:sz w:val="24"/>
          <w:szCs w:val="24"/>
        </w:rPr>
        <w:t xml:space="preserve"> </w:t>
      </w:r>
      <w:r w:rsidR="007E66FA" w:rsidRPr="000C26C3">
        <w:rPr>
          <w:sz w:val="24"/>
          <w:szCs w:val="24"/>
        </w:rPr>
        <w:t>The measurement noise was set as 10</w:t>
      </w:r>
      <w:r w:rsidR="000F2B04" w:rsidRPr="000C26C3">
        <w:rPr>
          <w:sz w:val="24"/>
          <w:szCs w:val="24"/>
          <w:vertAlign w:val="superscript"/>
        </w:rPr>
        <w:t>-4</w:t>
      </w:r>
      <w:r w:rsidR="007E66FA" w:rsidRPr="000C26C3">
        <w:rPr>
          <w:sz w:val="24"/>
          <w:szCs w:val="24"/>
        </w:rPr>
        <w:t xml:space="preserve"> and process noise was set as 10</w:t>
      </w:r>
      <w:r w:rsidR="000C100C" w:rsidRPr="000C26C3">
        <w:rPr>
          <w:sz w:val="24"/>
          <w:szCs w:val="24"/>
          <w:vertAlign w:val="superscript"/>
        </w:rPr>
        <w:t>-8</w:t>
      </w:r>
      <w:r w:rsidR="007E66FA" w:rsidRPr="000C26C3">
        <w:rPr>
          <w:sz w:val="24"/>
          <w:szCs w:val="24"/>
        </w:rPr>
        <w:t>.</w:t>
      </w:r>
    </w:p>
    <w:p w14:paraId="5D558002" w14:textId="704124FF" w:rsidR="000E41C7" w:rsidRPr="000F2B04" w:rsidRDefault="00BE2BE5" w:rsidP="000D6EFA">
      <w:pPr>
        <w:pStyle w:val="a0"/>
        <w:rPr>
          <w:sz w:val="24"/>
          <w:szCs w:val="24"/>
        </w:rPr>
      </w:pPr>
      <w:r>
        <w:rPr>
          <w:sz w:val="24"/>
          <w:szCs w:val="24"/>
        </w:rPr>
        <w:t>T</w:t>
      </w:r>
      <w:r w:rsidRPr="000C26C3">
        <w:rPr>
          <w:sz w:val="24"/>
          <w:szCs w:val="24"/>
        </w:rPr>
        <w:t xml:space="preserve">he observation </w:t>
      </w:r>
      <w:r>
        <w:rPr>
          <w:rFonts w:hint="eastAsia"/>
          <w:sz w:val="24"/>
          <w:szCs w:val="24"/>
        </w:rPr>
        <w:t>resul</w:t>
      </w:r>
      <w:r>
        <w:rPr>
          <w:sz w:val="24"/>
          <w:szCs w:val="24"/>
        </w:rPr>
        <w:t>ts</w:t>
      </w:r>
      <w:r w:rsidR="000D6EFA" w:rsidRPr="000C26C3">
        <w:rPr>
          <w:sz w:val="24"/>
          <w:szCs w:val="24"/>
        </w:rPr>
        <w:t xml:space="preserve"> </w:t>
      </w:r>
      <w:r w:rsidR="000D6EFA">
        <w:rPr>
          <w:sz w:val="24"/>
          <w:szCs w:val="24"/>
        </w:rPr>
        <w:t xml:space="preserve">of </w:t>
      </w:r>
      <w:r w:rsidR="000D6EFA" w:rsidRPr="000C26C3">
        <w:rPr>
          <w:sz w:val="24"/>
          <w:szCs w:val="24"/>
        </w:rPr>
        <w:t>water content</w:t>
      </w:r>
      <w:r>
        <w:rPr>
          <w:sz w:val="24"/>
          <w:szCs w:val="24"/>
        </w:rPr>
        <w:t xml:space="preserve"> </w:t>
      </w:r>
      <w:r w:rsidR="000D6EFA">
        <w:rPr>
          <w:sz w:val="24"/>
          <w:szCs w:val="24"/>
        </w:rPr>
        <w:t xml:space="preserve">in </w:t>
      </w:r>
      <w:r w:rsidR="000E142B">
        <w:rPr>
          <w:sz w:val="24"/>
          <w:szCs w:val="24"/>
        </w:rPr>
        <w:t xml:space="preserve">the </w:t>
      </w:r>
      <w:r w:rsidR="000D6EFA">
        <w:rPr>
          <w:sz w:val="24"/>
          <w:szCs w:val="24"/>
        </w:rPr>
        <w:t xml:space="preserve">membrane </w:t>
      </w:r>
      <w:r w:rsidRPr="000C26C3">
        <w:rPr>
          <w:sz w:val="24"/>
          <w:szCs w:val="24"/>
        </w:rPr>
        <w:t>based on voltage, HFR and sensor fusion</w:t>
      </w:r>
      <w:r>
        <w:rPr>
          <w:sz w:val="24"/>
          <w:szCs w:val="24"/>
        </w:rPr>
        <w:t xml:space="preserve"> </w:t>
      </w:r>
      <w:r w:rsidR="000D6EFA" w:rsidRPr="000C26C3">
        <w:rPr>
          <w:sz w:val="24"/>
          <w:szCs w:val="24"/>
        </w:rPr>
        <w:t xml:space="preserve">were shown in </w:t>
      </w:r>
      <w:r w:rsidR="000D6EFA">
        <w:rPr>
          <w:sz w:val="24"/>
          <w:szCs w:val="24"/>
        </w:rPr>
        <w:t>F</w:t>
      </w:r>
      <w:r w:rsidR="000D6EFA">
        <w:rPr>
          <w:rFonts w:hint="eastAsia"/>
          <w:sz w:val="24"/>
          <w:szCs w:val="24"/>
        </w:rPr>
        <w:t>igu</w:t>
      </w:r>
      <w:r w:rsidR="000D6EFA">
        <w:rPr>
          <w:sz w:val="24"/>
          <w:szCs w:val="24"/>
        </w:rPr>
        <w:t xml:space="preserve">re </w:t>
      </w:r>
      <w:r w:rsidR="000D6EFA" w:rsidRPr="000C26C3">
        <w:rPr>
          <w:sz w:val="24"/>
          <w:szCs w:val="24"/>
        </w:rPr>
        <w:t>1</w:t>
      </w:r>
      <w:r w:rsidR="000D6EFA">
        <w:rPr>
          <w:sz w:val="24"/>
          <w:szCs w:val="24"/>
        </w:rPr>
        <w:t>0</w:t>
      </w:r>
      <w:r w:rsidR="00021146">
        <w:rPr>
          <w:sz w:val="24"/>
          <w:szCs w:val="24"/>
        </w:rPr>
        <w:t>(a)</w:t>
      </w:r>
      <w:r w:rsidR="000D6EFA">
        <w:rPr>
          <w:sz w:val="24"/>
          <w:szCs w:val="24"/>
        </w:rPr>
        <w:t xml:space="preserve">. </w:t>
      </w:r>
      <w:r w:rsidR="00FD34F7" w:rsidRPr="000C26C3">
        <w:rPr>
          <w:sz w:val="24"/>
          <w:szCs w:val="24"/>
        </w:rPr>
        <w:t xml:space="preserve">Obviously, the </w:t>
      </w:r>
      <w:r w:rsidR="002D0DD7" w:rsidRPr="000C26C3">
        <w:rPr>
          <w:sz w:val="24"/>
          <w:szCs w:val="24"/>
        </w:rPr>
        <w:t xml:space="preserve">accuracy of all three observers </w:t>
      </w:r>
      <w:r w:rsidR="00FD34F7" w:rsidRPr="000C26C3">
        <w:rPr>
          <w:sz w:val="24"/>
          <w:szCs w:val="24"/>
        </w:rPr>
        <w:t xml:space="preserve">was </w:t>
      </w:r>
      <w:r w:rsidR="002D0DD7" w:rsidRPr="000C26C3">
        <w:rPr>
          <w:sz w:val="24"/>
          <w:szCs w:val="24"/>
        </w:rPr>
        <w:t>higher than the model</w:t>
      </w:r>
      <w:r w:rsidR="0079588D" w:rsidRPr="000C26C3">
        <w:rPr>
          <w:sz w:val="24"/>
          <w:szCs w:val="24"/>
        </w:rPr>
        <w:t xml:space="preserve"> without noise</w:t>
      </w:r>
      <w:r w:rsidR="00EC47D2" w:rsidRPr="000C26C3">
        <w:rPr>
          <w:sz w:val="24"/>
          <w:szCs w:val="24"/>
        </w:rPr>
        <w:t>.</w:t>
      </w:r>
      <w:r w:rsidR="0079588D" w:rsidRPr="000C26C3">
        <w:rPr>
          <w:sz w:val="24"/>
          <w:szCs w:val="24"/>
        </w:rPr>
        <w:t xml:space="preserve"> </w:t>
      </w:r>
      <w:r w:rsidR="005C3FA4" w:rsidRPr="000C26C3">
        <w:rPr>
          <w:sz w:val="24"/>
          <w:szCs w:val="24"/>
        </w:rPr>
        <w:t>Meanwhile,</w:t>
      </w:r>
      <w:r w:rsidR="00FD34F7" w:rsidRPr="000C26C3">
        <w:rPr>
          <w:sz w:val="24"/>
          <w:szCs w:val="24"/>
        </w:rPr>
        <w:t xml:space="preserve"> t</w:t>
      </w:r>
      <w:r w:rsidR="0079588D" w:rsidRPr="000C26C3">
        <w:rPr>
          <w:sz w:val="24"/>
          <w:szCs w:val="24"/>
        </w:rPr>
        <w:t>he performance of the observer based on H</w:t>
      </w:r>
      <w:r w:rsidR="003D7F1B" w:rsidRPr="000C26C3">
        <w:rPr>
          <w:sz w:val="24"/>
          <w:szCs w:val="24"/>
        </w:rPr>
        <w:t>FR</w:t>
      </w:r>
      <w:r w:rsidR="008645F7" w:rsidRPr="000C26C3">
        <w:rPr>
          <w:sz w:val="24"/>
          <w:szCs w:val="24"/>
        </w:rPr>
        <w:t xml:space="preserve"> (Observer-HFR)</w:t>
      </w:r>
      <w:r w:rsidR="0079588D" w:rsidRPr="000C26C3">
        <w:rPr>
          <w:sz w:val="24"/>
          <w:szCs w:val="24"/>
        </w:rPr>
        <w:t xml:space="preserve"> </w:t>
      </w:r>
      <w:r w:rsidR="00FD34F7" w:rsidRPr="000C26C3">
        <w:rPr>
          <w:sz w:val="24"/>
          <w:szCs w:val="24"/>
        </w:rPr>
        <w:t>was</w:t>
      </w:r>
      <w:r w:rsidR="0079588D" w:rsidRPr="000C26C3">
        <w:rPr>
          <w:sz w:val="24"/>
          <w:szCs w:val="24"/>
        </w:rPr>
        <w:t xml:space="preserve"> </w:t>
      </w:r>
      <w:r w:rsidR="005577E0" w:rsidRPr="000C26C3">
        <w:rPr>
          <w:sz w:val="24"/>
          <w:szCs w:val="24"/>
        </w:rPr>
        <w:t xml:space="preserve">slightly </w:t>
      </w:r>
      <w:r w:rsidR="005C3FA4" w:rsidRPr="000C26C3">
        <w:rPr>
          <w:sz w:val="24"/>
          <w:szCs w:val="24"/>
        </w:rPr>
        <w:t>worse</w:t>
      </w:r>
      <w:r w:rsidR="005577E0" w:rsidRPr="000C26C3">
        <w:rPr>
          <w:sz w:val="24"/>
          <w:szCs w:val="24"/>
        </w:rPr>
        <w:t xml:space="preserve"> than </w:t>
      </w:r>
      <w:r w:rsidR="008645F7" w:rsidRPr="000C26C3">
        <w:rPr>
          <w:sz w:val="24"/>
          <w:szCs w:val="24"/>
        </w:rPr>
        <w:t xml:space="preserve">observer based on </w:t>
      </w:r>
      <w:r w:rsidR="005577E0" w:rsidRPr="000C26C3">
        <w:rPr>
          <w:sz w:val="24"/>
          <w:szCs w:val="24"/>
        </w:rPr>
        <w:t xml:space="preserve">sensor fusion </w:t>
      </w:r>
      <w:r w:rsidR="008645F7" w:rsidRPr="000C26C3">
        <w:rPr>
          <w:sz w:val="24"/>
          <w:szCs w:val="24"/>
        </w:rPr>
        <w:t>(O</w:t>
      </w:r>
      <w:r w:rsidR="008645F7" w:rsidRPr="000C26C3">
        <w:rPr>
          <w:rFonts w:hint="eastAsia"/>
          <w:sz w:val="24"/>
          <w:szCs w:val="24"/>
        </w:rPr>
        <w:t>bserver</w:t>
      </w:r>
      <w:r w:rsidR="008645F7" w:rsidRPr="000C26C3">
        <w:rPr>
          <w:sz w:val="24"/>
          <w:szCs w:val="24"/>
        </w:rPr>
        <w:t>-Fusion)</w:t>
      </w:r>
      <w:r w:rsidR="005C3FA4" w:rsidRPr="000C26C3">
        <w:rPr>
          <w:sz w:val="24"/>
          <w:szCs w:val="24"/>
        </w:rPr>
        <w:t>,</w:t>
      </w:r>
      <w:r w:rsidR="008645F7" w:rsidRPr="000C26C3">
        <w:rPr>
          <w:sz w:val="24"/>
          <w:szCs w:val="24"/>
        </w:rPr>
        <w:t xml:space="preserve"> </w:t>
      </w:r>
      <w:r w:rsidR="005C3FA4" w:rsidRPr="000C26C3">
        <w:rPr>
          <w:sz w:val="24"/>
          <w:szCs w:val="24"/>
        </w:rPr>
        <w:t>but</w:t>
      </w:r>
      <w:r w:rsidR="005577E0" w:rsidRPr="000C26C3">
        <w:rPr>
          <w:sz w:val="24"/>
          <w:szCs w:val="24"/>
        </w:rPr>
        <w:t xml:space="preserve"> significantly better than the observer based on voltage</w:t>
      </w:r>
      <w:r w:rsidR="008645F7" w:rsidRPr="000C26C3">
        <w:rPr>
          <w:sz w:val="24"/>
          <w:szCs w:val="24"/>
        </w:rPr>
        <w:t xml:space="preserve"> (Observer-Voltage)</w:t>
      </w:r>
      <w:r w:rsidR="005577E0" w:rsidRPr="000C26C3">
        <w:rPr>
          <w:sz w:val="24"/>
          <w:szCs w:val="24"/>
        </w:rPr>
        <w:t xml:space="preserve">, </w:t>
      </w:r>
      <w:r w:rsidR="005C3FA4" w:rsidRPr="000C26C3">
        <w:rPr>
          <w:sz w:val="24"/>
          <w:szCs w:val="24"/>
        </w:rPr>
        <w:t>due to</w:t>
      </w:r>
      <w:r w:rsidR="005577E0" w:rsidRPr="000C26C3">
        <w:rPr>
          <w:sz w:val="24"/>
          <w:szCs w:val="24"/>
        </w:rPr>
        <w:t xml:space="preserve"> the high correlation between HFR and water content.</w:t>
      </w:r>
      <w:r w:rsidR="004E3FD1">
        <w:rPr>
          <w:sz w:val="24"/>
          <w:szCs w:val="24"/>
        </w:rPr>
        <w:t xml:space="preserve"> </w:t>
      </w:r>
      <w:r w:rsidR="004E3FD1" w:rsidRPr="004E3FD1">
        <w:rPr>
          <w:sz w:val="24"/>
          <w:szCs w:val="24"/>
        </w:rPr>
        <w:t xml:space="preserve">In addition, due to the strong correlation between the </w:t>
      </w:r>
      <w:r w:rsidR="004E3FD1">
        <w:rPr>
          <w:rFonts w:hint="eastAsia"/>
          <w:sz w:val="24"/>
          <w:szCs w:val="24"/>
        </w:rPr>
        <w:t>water</w:t>
      </w:r>
      <w:r w:rsidR="004E3FD1" w:rsidRPr="004E3FD1">
        <w:rPr>
          <w:sz w:val="24"/>
          <w:szCs w:val="24"/>
        </w:rPr>
        <w:t xml:space="preserve"> content </w:t>
      </w:r>
      <w:r w:rsidR="004E3FD1">
        <w:rPr>
          <w:sz w:val="24"/>
          <w:szCs w:val="24"/>
        </w:rPr>
        <w:t>in</w:t>
      </w:r>
      <w:r w:rsidR="004E3FD1" w:rsidRPr="004E3FD1">
        <w:rPr>
          <w:sz w:val="24"/>
          <w:szCs w:val="24"/>
        </w:rPr>
        <w:t xml:space="preserve"> </w:t>
      </w:r>
      <w:r w:rsidR="000E142B">
        <w:rPr>
          <w:sz w:val="24"/>
          <w:szCs w:val="24"/>
        </w:rPr>
        <w:t xml:space="preserve">the </w:t>
      </w:r>
      <w:r w:rsidR="004E3FD1" w:rsidRPr="004E3FD1">
        <w:rPr>
          <w:sz w:val="24"/>
          <w:szCs w:val="24"/>
        </w:rPr>
        <w:t xml:space="preserve">membrane and the </w:t>
      </w:r>
      <w:r w:rsidR="004E3FD1">
        <w:rPr>
          <w:sz w:val="24"/>
          <w:szCs w:val="24"/>
        </w:rPr>
        <w:t>HFR</w:t>
      </w:r>
      <w:r w:rsidR="004E3FD1" w:rsidRPr="004E3FD1">
        <w:rPr>
          <w:sz w:val="24"/>
          <w:szCs w:val="24"/>
        </w:rPr>
        <w:t xml:space="preserve">, the </w:t>
      </w:r>
      <w:r w:rsidR="004E3FD1" w:rsidRPr="000F2B04">
        <w:rPr>
          <w:sz w:val="24"/>
          <w:szCs w:val="24"/>
        </w:rPr>
        <w:t>observation</w:t>
      </w:r>
      <w:r w:rsidR="004E3FD1" w:rsidRPr="004E3FD1">
        <w:rPr>
          <w:sz w:val="24"/>
          <w:szCs w:val="24"/>
        </w:rPr>
        <w:t xml:space="preserve"> error </w:t>
      </w:r>
      <w:r w:rsidR="004E3FD1">
        <w:rPr>
          <w:sz w:val="24"/>
          <w:szCs w:val="24"/>
        </w:rPr>
        <w:t xml:space="preserve">was </w:t>
      </w:r>
      <w:r w:rsidR="004E3FD1" w:rsidRPr="004E3FD1">
        <w:rPr>
          <w:sz w:val="24"/>
          <w:szCs w:val="24"/>
        </w:rPr>
        <w:t>small</w:t>
      </w:r>
      <w:r w:rsidR="00696EA9">
        <w:rPr>
          <w:sz w:val="24"/>
          <w:szCs w:val="24"/>
        </w:rPr>
        <w:t xml:space="preserve"> which was illustrated in F</w:t>
      </w:r>
      <w:r w:rsidR="00696EA9">
        <w:rPr>
          <w:rFonts w:hint="eastAsia"/>
          <w:sz w:val="24"/>
          <w:szCs w:val="24"/>
        </w:rPr>
        <w:t>igu</w:t>
      </w:r>
      <w:r w:rsidR="00696EA9">
        <w:rPr>
          <w:sz w:val="24"/>
          <w:szCs w:val="24"/>
        </w:rPr>
        <w:t xml:space="preserve">re </w:t>
      </w:r>
      <w:r w:rsidR="00696EA9" w:rsidRPr="000C26C3">
        <w:rPr>
          <w:sz w:val="24"/>
          <w:szCs w:val="24"/>
        </w:rPr>
        <w:t>1</w:t>
      </w:r>
      <w:r w:rsidR="00696EA9">
        <w:rPr>
          <w:sz w:val="24"/>
          <w:szCs w:val="24"/>
        </w:rPr>
        <w:t>0(b)</w:t>
      </w:r>
      <w:r w:rsidR="004E3FD1">
        <w:rPr>
          <w:sz w:val="24"/>
          <w:szCs w:val="24"/>
        </w:rPr>
        <w:t>.</w:t>
      </w:r>
      <w:r w:rsidR="00395AF0" w:rsidRPr="000C26C3">
        <w:rPr>
          <w:sz w:val="24"/>
          <w:szCs w:val="24"/>
        </w:rPr>
        <w:t xml:space="preserve"> </w:t>
      </w:r>
      <w:r w:rsidR="005C3FA4" w:rsidRPr="000C26C3">
        <w:rPr>
          <w:sz w:val="24"/>
          <w:szCs w:val="24"/>
        </w:rPr>
        <w:t>Finally, the</w:t>
      </w:r>
      <w:r w:rsidR="00395AF0" w:rsidRPr="000C26C3">
        <w:rPr>
          <w:sz w:val="24"/>
          <w:szCs w:val="24"/>
        </w:rPr>
        <w:t xml:space="preserve"> RMSE, NRMSE, MAPE, and </w:t>
      </w:r>
      <w:r w:rsidR="001F719E" w:rsidRPr="000C26C3">
        <w:rPr>
          <w:sz w:val="24"/>
          <w:szCs w:val="24"/>
        </w:rPr>
        <w:t>R</w:t>
      </w:r>
      <w:r w:rsidR="005564E6" w:rsidRPr="000C26C3">
        <w:rPr>
          <w:sz w:val="24"/>
          <w:szCs w:val="24"/>
          <w:vertAlign w:val="superscript"/>
        </w:rPr>
        <w:t>2</w:t>
      </w:r>
      <w:r w:rsidR="00395AF0" w:rsidRPr="000C26C3">
        <w:rPr>
          <w:sz w:val="24"/>
          <w:szCs w:val="24"/>
        </w:rPr>
        <w:t xml:space="preserve"> </w:t>
      </w:r>
      <w:r w:rsidR="005C3FA4" w:rsidRPr="000C26C3">
        <w:rPr>
          <w:sz w:val="24"/>
          <w:szCs w:val="24"/>
        </w:rPr>
        <w:t xml:space="preserve">were </w:t>
      </w:r>
      <w:r w:rsidR="00395AF0" w:rsidRPr="000C26C3">
        <w:rPr>
          <w:sz w:val="24"/>
          <w:szCs w:val="24"/>
        </w:rPr>
        <w:t xml:space="preserve">presented in </w:t>
      </w:r>
      <w:r w:rsidR="000D6EFA">
        <w:rPr>
          <w:sz w:val="24"/>
          <w:szCs w:val="24"/>
        </w:rPr>
        <w:t>Table 9</w:t>
      </w:r>
      <w:r w:rsidR="00395AF0" w:rsidRPr="000C26C3">
        <w:rPr>
          <w:sz w:val="24"/>
          <w:szCs w:val="24"/>
        </w:rPr>
        <w:t>.</w:t>
      </w:r>
    </w:p>
    <w:p w14:paraId="0909BA23" w14:textId="6A7A6009" w:rsidR="005A7270" w:rsidRPr="00C37E5F" w:rsidRDefault="007A68CA" w:rsidP="008A5AD0">
      <w:pPr>
        <w:pStyle w:val="aff8"/>
        <w:ind w:firstLine="0"/>
        <w:jc w:val="both"/>
        <w:rPr>
          <w:rFonts w:cs="Times New Roman"/>
        </w:rPr>
      </w:pPr>
      <w:r>
        <w:rPr>
          <w:rFonts w:cs="Times New Roman"/>
          <w:noProof/>
        </w:rPr>
        <w:lastRenderedPageBreak/>
        <w:drawing>
          <wp:inline distT="0" distB="0" distL="0" distR="0" wp14:anchorId="73C334F9" wp14:editId="47E1CD2E">
            <wp:extent cx="5580380" cy="2229485"/>
            <wp:effectExtent l="0" t="0" r="0" b="5715"/>
            <wp:docPr id="165366335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663351" name="图片 165366335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580380" cy="2229485"/>
                    </a:xfrm>
                    <a:prstGeom prst="rect">
                      <a:avLst/>
                    </a:prstGeom>
                  </pic:spPr>
                </pic:pic>
              </a:graphicData>
            </a:graphic>
          </wp:inline>
        </w:drawing>
      </w:r>
    </w:p>
    <w:p w14:paraId="3A78D1DF" w14:textId="4E7EDCEC" w:rsidR="00B60DB8" w:rsidRPr="000D6EFA" w:rsidRDefault="002B0808" w:rsidP="000D6EFA">
      <w:pPr>
        <w:pStyle w:val="aff8"/>
        <w:spacing w:line="300" w:lineRule="auto"/>
        <w:ind w:firstLine="0"/>
        <w:rPr>
          <w:rFonts w:cs="Times New Roman"/>
          <w:sz w:val="21"/>
          <w:szCs w:val="21"/>
        </w:rPr>
      </w:pPr>
      <w:bookmarkStart w:id="193" w:name="_Ref139464780"/>
      <w:r w:rsidRPr="000D6EFA">
        <w:rPr>
          <w:rFonts w:cs="Times New Roman"/>
          <w:sz w:val="21"/>
          <w:szCs w:val="21"/>
        </w:rPr>
        <w:t xml:space="preserve">Figure </w:t>
      </w:r>
      <w:bookmarkEnd w:id="193"/>
      <w:r w:rsidR="00465216" w:rsidRPr="000D6EFA">
        <w:rPr>
          <w:rFonts w:cs="Times New Roman"/>
          <w:sz w:val="21"/>
          <w:szCs w:val="21"/>
        </w:rPr>
        <w:t>1</w:t>
      </w:r>
      <w:r w:rsidR="004C2E4A" w:rsidRPr="000D6EFA">
        <w:rPr>
          <w:rFonts w:cs="Times New Roman"/>
          <w:sz w:val="21"/>
          <w:szCs w:val="21"/>
        </w:rPr>
        <w:t>0</w:t>
      </w:r>
      <w:r w:rsidR="00465216" w:rsidRPr="000D6EFA">
        <w:rPr>
          <w:rFonts w:cs="Times New Roman"/>
          <w:sz w:val="21"/>
          <w:szCs w:val="21"/>
        </w:rPr>
        <w:t xml:space="preserve"> </w:t>
      </w:r>
      <w:r w:rsidRPr="000D6EFA">
        <w:rPr>
          <w:rFonts w:cs="Times New Roman"/>
          <w:sz w:val="21"/>
          <w:szCs w:val="21"/>
        </w:rPr>
        <w:t xml:space="preserve">(a) </w:t>
      </w:r>
      <w:r w:rsidR="00A3487F" w:rsidRPr="000D6EFA">
        <w:rPr>
          <w:rFonts w:cs="Times New Roman"/>
          <w:sz w:val="21"/>
          <w:szCs w:val="21"/>
        </w:rPr>
        <w:t>O</w:t>
      </w:r>
      <w:r w:rsidR="00F25CD5" w:rsidRPr="000D6EFA">
        <w:rPr>
          <w:rFonts w:cs="Times New Roman"/>
          <w:sz w:val="21"/>
          <w:szCs w:val="21"/>
        </w:rPr>
        <w:t xml:space="preserve">bservation results </w:t>
      </w:r>
      <w:r w:rsidR="00A3487F" w:rsidRPr="000D6EFA">
        <w:rPr>
          <w:rFonts w:cs="Times New Roman" w:hint="eastAsia"/>
          <w:sz w:val="21"/>
          <w:szCs w:val="21"/>
        </w:rPr>
        <w:t>of</w:t>
      </w:r>
      <w:r w:rsidR="00A3487F" w:rsidRPr="000D6EFA">
        <w:rPr>
          <w:rFonts w:cs="Times New Roman"/>
          <w:sz w:val="21"/>
          <w:szCs w:val="21"/>
        </w:rPr>
        <w:t xml:space="preserve"> </w:t>
      </w:r>
      <w:r w:rsidR="00A3487F" w:rsidRPr="000D6EFA">
        <w:rPr>
          <w:rFonts w:cs="Times New Roman" w:hint="eastAsia"/>
          <w:sz w:val="21"/>
          <w:szCs w:val="21"/>
        </w:rPr>
        <w:t>w</w:t>
      </w:r>
      <w:r w:rsidR="00A3487F" w:rsidRPr="000D6EFA">
        <w:rPr>
          <w:rFonts w:cs="Times New Roman"/>
          <w:sz w:val="21"/>
          <w:szCs w:val="21"/>
        </w:rPr>
        <w:t xml:space="preserve">ater content </w:t>
      </w:r>
      <w:r w:rsidR="00A3487F" w:rsidRPr="000D6EFA">
        <w:rPr>
          <w:rFonts w:cs="Times New Roman" w:hint="eastAsia"/>
          <w:sz w:val="21"/>
          <w:szCs w:val="21"/>
        </w:rPr>
        <w:t>in</w:t>
      </w:r>
      <w:r w:rsidR="00A3487F" w:rsidRPr="000D6EFA">
        <w:rPr>
          <w:rFonts w:cs="Times New Roman"/>
          <w:sz w:val="21"/>
          <w:szCs w:val="21"/>
        </w:rPr>
        <w:t xml:space="preserve"> </w:t>
      </w:r>
      <w:r w:rsidR="00B466EC" w:rsidRPr="000D6EFA">
        <w:rPr>
          <w:rFonts w:cs="Times New Roman"/>
          <w:sz w:val="21"/>
          <w:szCs w:val="21"/>
        </w:rPr>
        <w:t>membrane</w:t>
      </w:r>
      <w:r w:rsidR="00A3487F" w:rsidRPr="000D6EFA">
        <w:rPr>
          <w:rFonts w:cs="Times New Roman"/>
          <w:sz w:val="21"/>
          <w:szCs w:val="21"/>
        </w:rPr>
        <w:t xml:space="preserve"> </w:t>
      </w:r>
      <w:r w:rsidR="00C31DC5" w:rsidRPr="000D6EFA">
        <w:rPr>
          <w:rFonts w:cs="Times New Roman"/>
          <w:sz w:val="21"/>
          <w:szCs w:val="21"/>
        </w:rPr>
        <w:t>based on voltage, H</w:t>
      </w:r>
      <w:r w:rsidR="00092E30" w:rsidRPr="000D6EFA">
        <w:rPr>
          <w:rFonts w:cs="Times New Roman"/>
          <w:sz w:val="21"/>
          <w:szCs w:val="21"/>
        </w:rPr>
        <w:t>FR</w:t>
      </w:r>
      <w:r w:rsidR="00C31DC5" w:rsidRPr="000D6EFA">
        <w:rPr>
          <w:rFonts w:cs="Times New Roman"/>
          <w:sz w:val="21"/>
          <w:szCs w:val="21"/>
        </w:rPr>
        <w:t xml:space="preserve"> and sensor fusion</w:t>
      </w:r>
      <w:r w:rsidR="00A3487F" w:rsidRPr="000D6EFA">
        <w:rPr>
          <w:rFonts w:cs="Times New Roman"/>
          <w:sz w:val="21"/>
          <w:szCs w:val="21"/>
        </w:rPr>
        <w:t>,</w:t>
      </w:r>
      <w:r w:rsidRPr="000D6EFA">
        <w:rPr>
          <w:rFonts w:cs="Times New Roman"/>
          <w:sz w:val="21"/>
          <w:szCs w:val="21"/>
        </w:rPr>
        <w:t xml:space="preserve"> (b) </w:t>
      </w:r>
      <w:r w:rsidR="00B60DB8" w:rsidRPr="000D6EFA">
        <w:rPr>
          <w:rFonts w:cs="Times New Roman"/>
          <w:sz w:val="21"/>
          <w:szCs w:val="21"/>
        </w:rPr>
        <w:t>absolute error</w:t>
      </w:r>
      <w:r w:rsidR="00B466EC" w:rsidRPr="000D6EFA">
        <w:rPr>
          <w:rFonts w:cs="Times New Roman"/>
          <w:sz w:val="21"/>
          <w:szCs w:val="21"/>
        </w:rPr>
        <w:t>.</w:t>
      </w:r>
    </w:p>
    <w:p w14:paraId="0117A882" w14:textId="4D1E81F5" w:rsidR="00301F44" w:rsidRPr="000D6EFA" w:rsidRDefault="00B60DB8" w:rsidP="000D6EFA">
      <w:pPr>
        <w:pStyle w:val="aff8"/>
        <w:spacing w:line="300" w:lineRule="auto"/>
        <w:ind w:firstLine="0"/>
        <w:jc w:val="left"/>
        <w:rPr>
          <w:rFonts w:cs="Times New Roman"/>
          <w:sz w:val="21"/>
          <w:szCs w:val="21"/>
        </w:rPr>
      </w:pPr>
      <w:r w:rsidRPr="004E4482" w:rsidDel="00B60DB8">
        <w:rPr>
          <w:rFonts w:cs="Times New Roman"/>
          <w:sz w:val="16"/>
          <w:szCs w:val="16"/>
        </w:rPr>
        <w:t xml:space="preserve"> </w:t>
      </w:r>
      <w:bookmarkStart w:id="194" w:name="_Ref139464850"/>
      <w:r w:rsidR="002B0808" w:rsidRPr="000D6EFA">
        <w:rPr>
          <w:rFonts w:cs="Times New Roman"/>
          <w:sz w:val="21"/>
          <w:szCs w:val="21"/>
        </w:rPr>
        <w:t xml:space="preserve">Table </w:t>
      </w:r>
      <w:bookmarkEnd w:id="194"/>
      <w:r w:rsidR="004C2E4A" w:rsidRPr="000D6EFA">
        <w:rPr>
          <w:rFonts w:cs="Times New Roman"/>
          <w:sz w:val="21"/>
          <w:szCs w:val="21"/>
        </w:rPr>
        <w:t>9</w:t>
      </w:r>
      <w:r w:rsidR="00B41323" w:rsidRPr="000D6EFA">
        <w:rPr>
          <w:rFonts w:cs="Times New Roman"/>
          <w:sz w:val="21"/>
          <w:szCs w:val="21"/>
        </w:rPr>
        <w:t xml:space="preserve"> </w:t>
      </w:r>
      <w:r w:rsidR="002B0808" w:rsidRPr="000D6EFA">
        <w:rPr>
          <w:rFonts w:cs="Times New Roman"/>
          <w:sz w:val="21"/>
          <w:szCs w:val="21"/>
        </w:rPr>
        <w:t>Observer</w:t>
      </w:r>
      <w:r w:rsidR="00301F44" w:rsidRPr="000D6EFA">
        <w:rPr>
          <w:rFonts w:cs="Times New Roman"/>
          <w:sz w:val="21"/>
          <w:szCs w:val="21"/>
        </w:rPr>
        <w:t xml:space="preserve"> Performance for </w:t>
      </w:r>
      <w:r w:rsidR="000D6EFA" w:rsidRPr="000D6EFA">
        <w:rPr>
          <w:rFonts w:cs="Times New Roman"/>
          <w:sz w:val="21"/>
          <w:szCs w:val="21"/>
        </w:rPr>
        <w:t>w</w:t>
      </w:r>
      <w:r w:rsidR="002B0808" w:rsidRPr="000D6EFA">
        <w:rPr>
          <w:rFonts w:cs="Times New Roman"/>
          <w:sz w:val="21"/>
          <w:szCs w:val="21"/>
        </w:rPr>
        <w:t xml:space="preserve">ater </w:t>
      </w:r>
      <w:r w:rsidR="000D6EFA" w:rsidRPr="000D6EFA">
        <w:rPr>
          <w:rFonts w:cs="Times New Roman"/>
          <w:sz w:val="21"/>
          <w:szCs w:val="21"/>
        </w:rPr>
        <w:t>c</w:t>
      </w:r>
      <w:r w:rsidR="002B0808" w:rsidRPr="000D6EFA">
        <w:rPr>
          <w:rFonts w:cs="Times New Roman"/>
          <w:sz w:val="21"/>
          <w:szCs w:val="21"/>
        </w:rPr>
        <w:t xml:space="preserve">ontent in </w:t>
      </w:r>
      <w:bookmarkStart w:id="195" w:name="OLE_LINK43"/>
      <w:r w:rsidR="00B466EC" w:rsidRPr="000D6EFA">
        <w:rPr>
          <w:rFonts w:cs="Times New Roman"/>
          <w:sz w:val="21"/>
          <w:szCs w:val="21"/>
        </w:rPr>
        <w:t>membrane</w:t>
      </w:r>
      <w:bookmarkEnd w:id="195"/>
      <w:r w:rsidR="00B466EC" w:rsidRPr="000D6EFA">
        <w:rPr>
          <w:rFonts w:cs="Times New Roman"/>
          <w:sz w:val="21"/>
          <w:szCs w:val="21"/>
        </w:rPr>
        <w:t>.</w:t>
      </w:r>
    </w:p>
    <w:tbl>
      <w:tblPr>
        <w:tblW w:w="0" w:type="auto"/>
        <w:jc w:val="center"/>
        <w:tblLook w:val="04A0" w:firstRow="1" w:lastRow="0" w:firstColumn="1" w:lastColumn="0" w:noHBand="0" w:noVBand="1"/>
      </w:tblPr>
      <w:tblGrid>
        <w:gridCol w:w="2127"/>
        <w:gridCol w:w="1163"/>
        <w:gridCol w:w="1814"/>
        <w:gridCol w:w="1662"/>
        <w:gridCol w:w="2022"/>
      </w:tblGrid>
      <w:tr w:rsidR="00301F44" w:rsidRPr="000D6EFA" w14:paraId="06BD65B0" w14:textId="77777777" w:rsidTr="000D06A3">
        <w:trPr>
          <w:jc w:val="center"/>
        </w:trPr>
        <w:tc>
          <w:tcPr>
            <w:tcW w:w="2127" w:type="dxa"/>
            <w:tcBorders>
              <w:top w:val="single" w:sz="18" w:space="0" w:color="auto"/>
              <w:bottom w:val="single" w:sz="8" w:space="0" w:color="auto"/>
            </w:tcBorders>
          </w:tcPr>
          <w:p w14:paraId="03A833A2" w14:textId="40B615E0" w:rsidR="00301F44" w:rsidRPr="000D6EFA" w:rsidRDefault="00032C52" w:rsidP="000D6EFA">
            <w:pPr>
              <w:pStyle w:val="afff5"/>
              <w:rPr>
                <w:rFonts w:cs="Times New Roman"/>
                <w:b/>
                <w:bCs w:val="0"/>
                <w:szCs w:val="21"/>
              </w:rPr>
            </w:pPr>
            <w:r w:rsidRPr="000D6EFA">
              <w:rPr>
                <w:rFonts w:cs="Times New Roman" w:hint="eastAsia"/>
                <w:b/>
                <w:bCs w:val="0"/>
                <w:szCs w:val="21"/>
              </w:rPr>
              <w:t>C</w:t>
            </w:r>
            <w:r w:rsidRPr="000D6EFA">
              <w:rPr>
                <w:rFonts w:cs="Times New Roman"/>
                <w:b/>
                <w:bCs w:val="0"/>
                <w:szCs w:val="21"/>
              </w:rPr>
              <w:t>ase</w:t>
            </w:r>
          </w:p>
        </w:tc>
        <w:tc>
          <w:tcPr>
            <w:tcW w:w="1163" w:type="dxa"/>
            <w:tcBorders>
              <w:top w:val="single" w:sz="18" w:space="0" w:color="auto"/>
              <w:bottom w:val="single" w:sz="8" w:space="0" w:color="auto"/>
            </w:tcBorders>
          </w:tcPr>
          <w:p w14:paraId="66D18E5D" w14:textId="77777777" w:rsidR="00301F44" w:rsidRPr="000D6EFA" w:rsidRDefault="00301F44" w:rsidP="000D6EFA">
            <w:pPr>
              <w:pStyle w:val="afff5"/>
              <w:rPr>
                <w:rFonts w:cs="Times New Roman"/>
                <w:b/>
                <w:bCs w:val="0"/>
                <w:szCs w:val="21"/>
              </w:rPr>
            </w:pPr>
            <w:r w:rsidRPr="000D6EFA">
              <w:rPr>
                <w:rFonts w:cs="Times New Roman"/>
                <w:b/>
                <w:bCs w:val="0"/>
                <w:szCs w:val="21"/>
              </w:rPr>
              <w:t>RMSE</w:t>
            </w:r>
          </w:p>
        </w:tc>
        <w:tc>
          <w:tcPr>
            <w:tcW w:w="1814" w:type="dxa"/>
            <w:tcBorders>
              <w:top w:val="single" w:sz="18" w:space="0" w:color="auto"/>
              <w:bottom w:val="single" w:sz="8" w:space="0" w:color="auto"/>
            </w:tcBorders>
          </w:tcPr>
          <w:p w14:paraId="104F7A2F" w14:textId="77777777" w:rsidR="00301F44" w:rsidRPr="000D6EFA" w:rsidRDefault="00301F44" w:rsidP="000D6EFA">
            <w:pPr>
              <w:pStyle w:val="afff5"/>
              <w:rPr>
                <w:rFonts w:cs="Times New Roman"/>
                <w:b/>
                <w:bCs w:val="0"/>
                <w:szCs w:val="21"/>
              </w:rPr>
            </w:pPr>
            <w:r w:rsidRPr="000D6EFA">
              <w:rPr>
                <w:rFonts w:cs="Times New Roman"/>
                <w:b/>
                <w:bCs w:val="0"/>
                <w:szCs w:val="21"/>
              </w:rPr>
              <w:t>NRMSE</w:t>
            </w:r>
          </w:p>
        </w:tc>
        <w:tc>
          <w:tcPr>
            <w:tcW w:w="1662" w:type="dxa"/>
            <w:tcBorders>
              <w:top w:val="single" w:sz="18" w:space="0" w:color="auto"/>
              <w:bottom w:val="single" w:sz="8" w:space="0" w:color="auto"/>
            </w:tcBorders>
          </w:tcPr>
          <w:p w14:paraId="540F22FB" w14:textId="77777777" w:rsidR="00301F44" w:rsidRPr="000D6EFA" w:rsidRDefault="00301F44" w:rsidP="000D6EFA">
            <w:pPr>
              <w:pStyle w:val="afff5"/>
              <w:rPr>
                <w:rFonts w:cs="Times New Roman"/>
                <w:b/>
                <w:bCs w:val="0"/>
                <w:szCs w:val="21"/>
              </w:rPr>
            </w:pPr>
            <w:r w:rsidRPr="000D6EFA">
              <w:rPr>
                <w:rFonts w:cs="Times New Roman"/>
                <w:b/>
                <w:bCs w:val="0"/>
                <w:szCs w:val="21"/>
              </w:rPr>
              <w:t>MAPE</w:t>
            </w:r>
          </w:p>
        </w:tc>
        <w:tc>
          <w:tcPr>
            <w:tcW w:w="2022" w:type="dxa"/>
            <w:tcBorders>
              <w:top w:val="single" w:sz="18" w:space="0" w:color="auto"/>
              <w:bottom w:val="single" w:sz="8" w:space="0" w:color="auto"/>
            </w:tcBorders>
          </w:tcPr>
          <w:p w14:paraId="63BDE314" w14:textId="6CB896FC" w:rsidR="00301F44" w:rsidRPr="000D6EFA" w:rsidRDefault="00D02D39" w:rsidP="000D6EFA">
            <w:pPr>
              <w:pStyle w:val="afff5"/>
              <w:rPr>
                <w:rFonts w:cs="Times New Roman"/>
                <w:b/>
                <w:bCs w:val="0"/>
                <w:szCs w:val="21"/>
              </w:rPr>
            </w:pPr>
            <w:r w:rsidRPr="000D6EFA">
              <w:rPr>
                <w:b/>
                <w:bCs w:val="0"/>
                <w:szCs w:val="21"/>
              </w:rPr>
              <w:t>R</w:t>
            </w:r>
            <w:r w:rsidRPr="000D6EFA">
              <w:rPr>
                <w:b/>
                <w:bCs w:val="0"/>
                <w:szCs w:val="21"/>
                <w:vertAlign w:val="superscript"/>
              </w:rPr>
              <w:t>2</w:t>
            </w:r>
          </w:p>
        </w:tc>
      </w:tr>
      <w:tr w:rsidR="00301F44" w:rsidRPr="000D6EFA" w14:paraId="3EC4F75E" w14:textId="77777777" w:rsidTr="00F852E2">
        <w:trPr>
          <w:jc w:val="center"/>
        </w:trPr>
        <w:tc>
          <w:tcPr>
            <w:tcW w:w="2127" w:type="dxa"/>
            <w:tcBorders>
              <w:top w:val="nil"/>
              <w:bottom w:val="nil"/>
            </w:tcBorders>
          </w:tcPr>
          <w:p w14:paraId="2AF2C83C" w14:textId="3459F35F" w:rsidR="00301F44" w:rsidRPr="000D6EFA" w:rsidRDefault="00FF5AEA" w:rsidP="000D6EFA">
            <w:pPr>
              <w:pStyle w:val="afff5"/>
              <w:rPr>
                <w:rFonts w:cs="Times New Roman"/>
                <w:b/>
                <w:bCs w:val="0"/>
                <w:szCs w:val="21"/>
              </w:rPr>
            </w:pPr>
            <w:r w:rsidRPr="000D6EFA">
              <w:rPr>
                <w:rFonts w:cs="Times New Roman"/>
                <w:b/>
                <w:bCs w:val="0"/>
                <w:szCs w:val="21"/>
              </w:rPr>
              <w:t>M</w:t>
            </w:r>
            <w:r w:rsidR="00A3487F" w:rsidRPr="000D6EFA">
              <w:rPr>
                <w:rFonts w:cs="Times New Roman"/>
                <w:b/>
                <w:bCs w:val="0"/>
                <w:szCs w:val="21"/>
              </w:rPr>
              <w:t>odel without noise</w:t>
            </w:r>
          </w:p>
        </w:tc>
        <w:tc>
          <w:tcPr>
            <w:tcW w:w="1163" w:type="dxa"/>
            <w:tcBorders>
              <w:top w:val="nil"/>
              <w:bottom w:val="nil"/>
            </w:tcBorders>
          </w:tcPr>
          <w:p w14:paraId="3EF88196" w14:textId="6C0B9AB7" w:rsidR="00301F44" w:rsidRPr="000D6EFA" w:rsidRDefault="002B0808" w:rsidP="000D6EFA">
            <w:pPr>
              <w:pStyle w:val="afff5"/>
              <w:rPr>
                <w:rFonts w:cs="Times New Roman"/>
                <w:szCs w:val="21"/>
              </w:rPr>
            </w:pPr>
            <w:r w:rsidRPr="000D6EFA">
              <w:rPr>
                <w:rFonts w:cs="Times New Roman"/>
                <w:szCs w:val="21"/>
              </w:rPr>
              <w:t>0.2837</w:t>
            </w:r>
          </w:p>
        </w:tc>
        <w:tc>
          <w:tcPr>
            <w:tcW w:w="1814" w:type="dxa"/>
            <w:tcBorders>
              <w:top w:val="nil"/>
              <w:bottom w:val="nil"/>
            </w:tcBorders>
          </w:tcPr>
          <w:p w14:paraId="5E901E86" w14:textId="0AB665C3" w:rsidR="00301F44" w:rsidRPr="000D6EFA" w:rsidRDefault="002B0808" w:rsidP="000D6EFA">
            <w:pPr>
              <w:pStyle w:val="afff5"/>
              <w:rPr>
                <w:rFonts w:cs="Times New Roman"/>
                <w:szCs w:val="21"/>
              </w:rPr>
            </w:pPr>
            <w:r w:rsidRPr="000D6EFA">
              <w:rPr>
                <w:rFonts w:cs="Times New Roman"/>
                <w:szCs w:val="21"/>
              </w:rPr>
              <w:t>0.0237</w:t>
            </w:r>
          </w:p>
        </w:tc>
        <w:tc>
          <w:tcPr>
            <w:tcW w:w="1662" w:type="dxa"/>
            <w:tcBorders>
              <w:top w:val="nil"/>
              <w:bottom w:val="nil"/>
            </w:tcBorders>
          </w:tcPr>
          <w:p w14:paraId="59EFDC03" w14:textId="5EF68D19" w:rsidR="00301F44" w:rsidRPr="000D6EFA" w:rsidRDefault="002B0808" w:rsidP="000D6EFA">
            <w:pPr>
              <w:pStyle w:val="afff5"/>
              <w:rPr>
                <w:rFonts w:cs="Times New Roman"/>
                <w:szCs w:val="21"/>
              </w:rPr>
            </w:pPr>
            <w:r w:rsidRPr="000D6EFA">
              <w:rPr>
                <w:rFonts w:cs="Times New Roman"/>
                <w:szCs w:val="21"/>
              </w:rPr>
              <w:t>0.0370</w:t>
            </w:r>
          </w:p>
        </w:tc>
        <w:tc>
          <w:tcPr>
            <w:tcW w:w="2022" w:type="dxa"/>
            <w:tcBorders>
              <w:top w:val="nil"/>
              <w:bottom w:val="nil"/>
            </w:tcBorders>
          </w:tcPr>
          <w:p w14:paraId="61D8370E" w14:textId="7AFA10FE" w:rsidR="00301F44" w:rsidRPr="000D6EFA" w:rsidRDefault="002B0808" w:rsidP="000D6EFA">
            <w:pPr>
              <w:pStyle w:val="afff5"/>
              <w:rPr>
                <w:rFonts w:cs="Times New Roman"/>
                <w:szCs w:val="21"/>
              </w:rPr>
            </w:pPr>
            <w:r w:rsidRPr="000D6EFA">
              <w:rPr>
                <w:rFonts w:cs="Times New Roman"/>
                <w:szCs w:val="21"/>
              </w:rPr>
              <w:t>0.9967</w:t>
            </w:r>
          </w:p>
        </w:tc>
      </w:tr>
      <w:tr w:rsidR="00301F44" w:rsidRPr="000D6EFA" w14:paraId="37433BA2" w14:textId="77777777" w:rsidTr="00F852E2">
        <w:trPr>
          <w:jc w:val="center"/>
        </w:trPr>
        <w:tc>
          <w:tcPr>
            <w:tcW w:w="2127" w:type="dxa"/>
            <w:tcBorders>
              <w:top w:val="nil"/>
              <w:bottom w:val="nil"/>
            </w:tcBorders>
          </w:tcPr>
          <w:p w14:paraId="25529E7A" w14:textId="08805AA7" w:rsidR="00301F44" w:rsidRPr="000D6EFA" w:rsidRDefault="00032D38" w:rsidP="000D6EFA">
            <w:pPr>
              <w:pStyle w:val="afff5"/>
              <w:rPr>
                <w:rFonts w:cs="Times New Roman"/>
                <w:b/>
                <w:bCs w:val="0"/>
                <w:szCs w:val="21"/>
              </w:rPr>
            </w:pPr>
            <w:r w:rsidRPr="000D6EFA">
              <w:rPr>
                <w:rFonts w:cs="Times New Roman"/>
                <w:b/>
                <w:bCs w:val="0"/>
                <w:szCs w:val="21"/>
              </w:rPr>
              <w:t>Observer-Voltage</w:t>
            </w:r>
          </w:p>
        </w:tc>
        <w:tc>
          <w:tcPr>
            <w:tcW w:w="1163" w:type="dxa"/>
            <w:tcBorders>
              <w:top w:val="nil"/>
              <w:bottom w:val="nil"/>
            </w:tcBorders>
          </w:tcPr>
          <w:p w14:paraId="6D96732D" w14:textId="45ECB689" w:rsidR="00301F44" w:rsidRPr="000D6EFA" w:rsidRDefault="002B0808" w:rsidP="000D6EFA">
            <w:pPr>
              <w:pStyle w:val="afff5"/>
              <w:rPr>
                <w:rFonts w:cs="Times New Roman"/>
                <w:szCs w:val="21"/>
              </w:rPr>
            </w:pPr>
            <w:r w:rsidRPr="000D6EFA">
              <w:rPr>
                <w:rFonts w:cs="Times New Roman"/>
                <w:szCs w:val="21"/>
              </w:rPr>
              <w:t>0.1714</w:t>
            </w:r>
          </w:p>
        </w:tc>
        <w:tc>
          <w:tcPr>
            <w:tcW w:w="1814" w:type="dxa"/>
            <w:tcBorders>
              <w:top w:val="nil"/>
              <w:bottom w:val="nil"/>
            </w:tcBorders>
          </w:tcPr>
          <w:p w14:paraId="3FCD82C7" w14:textId="1EAD22E7" w:rsidR="00301F44" w:rsidRPr="000D6EFA" w:rsidRDefault="002B0808" w:rsidP="000D6EFA">
            <w:pPr>
              <w:pStyle w:val="afff5"/>
              <w:rPr>
                <w:rFonts w:cs="Times New Roman"/>
                <w:szCs w:val="21"/>
              </w:rPr>
            </w:pPr>
            <w:r w:rsidRPr="000D6EFA">
              <w:rPr>
                <w:rFonts w:cs="Times New Roman"/>
                <w:szCs w:val="21"/>
              </w:rPr>
              <w:t>0.0143</w:t>
            </w:r>
          </w:p>
        </w:tc>
        <w:tc>
          <w:tcPr>
            <w:tcW w:w="1662" w:type="dxa"/>
            <w:tcBorders>
              <w:top w:val="nil"/>
              <w:bottom w:val="nil"/>
            </w:tcBorders>
          </w:tcPr>
          <w:p w14:paraId="4A1EE8D4" w14:textId="0EC8DA8D" w:rsidR="00301F44" w:rsidRPr="000D6EFA" w:rsidRDefault="002B0808" w:rsidP="000D6EFA">
            <w:pPr>
              <w:pStyle w:val="afff5"/>
              <w:rPr>
                <w:rFonts w:cs="Times New Roman"/>
                <w:szCs w:val="21"/>
              </w:rPr>
            </w:pPr>
            <w:r w:rsidRPr="000D6EFA">
              <w:rPr>
                <w:rFonts w:cs="Times New Roman"/>
                <w:szCs w:val="21"/>
              </w:rPr>
              <w:t>0.0194</w:t>
            </w:r>
          </w:p>
        </w:tc>
        <w:tc>
          <w:tcPr>
            <w:tcW w:w="2022" w:type="dxa"/>
            <w:tcBorders>
              <w:top w:val="nil"/>
              <w:bottom w:val="nil"/>
            </w:tcBorders>
          </w:tcPr>
          <w:p w14:paraId="1ED6F35F" w14:textId="495A45C4" w:rsidR="00301F44" w:rsidRPr="000D6EFA" w:rsidRDefault="002B0808" w:rsidP="000D6EFA">
            <w:pPr>
              <w:pStyle w:val="afff5"/>
              <w:rPr>
                <w:rFonts w:cs="Times New Roman"/>
                <w:szCs w:val="21"/>
              </w:rPr>
            </w:pPr>
            <w:r w:rsidRPr="000D6EFA">
              <w:rPr>
                <w:rFonts w:cs="Times New Roman"/>
                <w:szCs w:val="21"/>
              </w:rPr>
              <w:t>0.9988</w:t>
            </w:r>
          </w:p>
        </w:tc>
      </w:tr>
      <w:tr w:rsidR="00AE0991" w:rsidRPr="000D6EFA" w14:paraId="04AF6F66" w14:textId="77777777" w:rsidTr="00F852E2">
        <w:trPr>
          <w:jc w:val="center"/>
        </w:trPr>
        <w:tc>
          <w:tcPr>
            <w:tcW w:w="2127" w:type="dxa"/>
            <w:tcBorders>
              <w:top w:val="nil"/>
              <w:bottom w:val="nil"/>
            </w:tcBorders>
          </w:tcPr>
          <w:p w14:paraId="5ACFCFDA" w14:textId="461FE7B3" w:rsidR="00AE0991" w:rsidRPr="000D6EFA" w:rsidRDefault="00032D38" w:rsidP="000D6EFA">
            <w:pPr>
              <w:pStyle w:val="afff5"/>
              <w:rPr>
                <w:rFonts w:cs="Times New Roman"/>
                <w:b/>
                <w:bCs w:val="0"/>
                <w:szCs w:val="21"/>
              </w:rPr>
            </w:pPr>
            <w:r w:rsidRPr="000D6EFA">
              <w:rPr>
                <w:rFonts w:cs="Times New Roman"/>
                <w:b/>
                <w:bCs w:val="0"/>
                <w:szCs w:val="21"/>
              </w:rPr>
              <w:t>Observer-H</w:t>
            </w:r>
            <w:r w:rsidR="00514CC9" w:rsidRPr="000D6EFA">
              <w:rPr>
                <w:rFonts w:cs="Times New Roman"/>
                <w:b/>
                <w:bCs w:val="0"/>
                <w:szCs w:val="21"/>
              </w:rPr>
              <w:t>FR</w:t>
            </w:r>
          </w:p>
        </w:tc>
        <w:tc>
          <w:tcPr>
            <w:tcW w:w="1163" w:type="dxa"/>
            <w:tcBorders>
              <w:top w:val="nil"/>
              <w:bottom w:val="nil"/>
            </w:tcBorders>
          </w:tcPr>
          <w:p w14:paraId="7165C585" w14:textId="5F91C790" w:rsidR="00AE0991" w:rsidRPr="000D6EFA" w:rsidRDefault="002B0808" w:rsidP="000D6EFA">
            <w:pPr>
              <w:pStyle w:val="afff5"/>
              <w:rPr>
                <w:rFonts w:cs="Times New Roman"/>
                <w:szCs w:val="21"/>
              </w:rPr>
            </w:pPr>
            <w:r w:rsidRPr="000D6EFA">
              <w:rPr>
                <w:rFonts w:cs="Times New Roman"/>
                <w:szCs w:val="21"/>
              </w:rPr>
              <w:t>0.0110</w:t>
            </w:r>
          </w:p>
        </w:tc>
        <w:tc>
          <w:tcPr>
            <w:tcW w:w="1814" w:type="dxa"/>
            <w:tcBorders>
              <w:top w:val="nil"/>
              <w:bottom w:val="nil"/>
            </w:tcBorders>
          </w:tcPr>
          <w:p w14:paraId="68576BA9" w14:textId="3BABF15B" w:rsidR="00AE0991" w:rsidRPr="000D6EFA" w:rsidRDefault="002B0808" w:rsidP="000D6EFA">
            <w:pPr>
              <w:pStyle w:val="afff5"/>
              <w:rPr>
                <w:rFonts w:cs="Times New Roman"/>
                <w:szCs w:val="21"/>
              </w:rPr>
            </w:pPr>
            <w:r w:rsidRPr="000D6EFA">
              <w:rPr>
                <w:rFonts w:cs="Times New Roman"/>
                <w:szCs w:val="21"/>
              </w:rPr>
              <w:t>0.0009</w:t>
            </w:r>
          </w:p>
        </w:tc>
        <w:tc>
          <w:tcPr>
            <w:tcW w:w="1662" w:type="dxa"/>
            <w:tcBorders>
              <w:top w:val="nil"/>
              <w:bottom w:val="nil"/>
            </w:tcBorders>
          </w:tcPr>
          <w:p w14:paraId="7CCA2568" w14:textId="778A21D4" w:rsidR="00AE0991" w:rsidRPr="000D6EFA" w:rsidRDefault="002B0808" w:rsidP="000D6EFA">
            <w:pPr>
              <w:pStyle w:val="afff5"/>
              <w:rPr>
                <w:rFonts w:cs="Times New Roman"/>
                <w:szCs w:val="21"/>
              </w:rPr>
            </w:pPr>
            <w:r w:rsidRPr="000D6EFA">
              <w:rPr>
                <w:rFonts w:cs="Times New Roman"/>
                <w:szCs w:val="21"/>
              </w:rPr>
              <w:t>0.0010</w:t>
            </w:r>
          </w:p>
        </w:tc>
        <w:tc>
          <w:tcPr>
            <w:tcW w:w="2022" w:type="dxa"/>
            <w:tcBorders>
              <w:top w:val="nil"/>
              <w:bottom w:val="nil"/>
            </w:tcBorders>
          </w:tcPr>
          <w:p w14:paraId="720A0003" w14:textId="2FAE55EC" w:rsidR="00AE0991" w:rsidRPr="000D6EFA" w:rsidRDefault="002B0808" w:rsidP="000D6EFA">
            <w:pPr>
              <w:pStyle w:val="afff5"/>
              <w:rPr>
                <w:rFonts w:cs="Times New Roman"/>
                <w:szCs w:val="21"/>
              </w:rPr>
            </w:pPr>
            <w:r w:rsidRPr="000D6EFA">
              <w:rPr>
                <w:rFonts w:cs="Times New Roman"/>
                <w:szCs w:val="21"/>
              </w:rPr>
              <w:t>1.0000</w:t>
            </w:r>
          </w:p>
        </w:tc>
      </w:tr>
      <w:tr w:rsidR="00301F44" w:rsidRPr="000D6EFA" w14:paraId="2A888088" w14:textId="77777777" w:rsidTr="000D06A3">
        <w:trPr>
          <w:jc w:val="center"/>
        </w:trPr>
        <w:tc>
          <w:tcPr>
            <w:tcW w:w="2127" w:type="dxa"/>
            <w:tcBorders>
              <w:top w:val="nil"/>
              <w:bottom w:val="single" w:sz="18" w:space="0" w:color="auto"/>
            </w:tcBorders>
          </w:tcPr>
          <w:p w14:paraId="29539191" w14:textId="513D7F9D" w:rsidR="00301F44" w:rsidRPr="000D6EFA" w:rsidRDefault="00032D38" w:rsidP="000D6EFA">
            <w:pPr>
              <w:pStyle w:val="afff5"/>
              <w:rPr>
                <w:rFonts w:cs="Times New Roman"/>
                <w:b/>
                <w:bCs w:val="0"/>
                <w:szCs w:val="21"/>
              </w:rPr>
            </w:pPr>
            <w:r w:rsidRPr="000D6EFA">
              <w:rPr>
                <w:rFonts w:cs="Times New Roman"/>
                <w:b/>
                <w:bCs w:val="0"/>
                <w:szCs w:val="21"/>
              </w:rPr>
              <w:t>Observer-Fusion</w:t>
            </w:r>
          </w:p>
        </w:tc>
        <w:tc>
          <w:tcPr>
            <w:tcW w:w="1163" w:type="dxa"/>
            <w:tcBorders>
              <w:top w:val="nil"/>
              <w:bottom w:val="single" w:sz="18" w:space="0" w:color="auto"/>
            </w:tcBorders>
          </w:tcPr>
          <w:p w14:paraId="060427BE" w14:textId="5CF378B4" w:rsidR="00301F44" w:rsidRPr="000D6EFA" w:rsidRDefault="002B0808" w:rsidP="000D6EFA">
            <w:pPr>
              <w:pStyle w:val="afff5"/>
              <w:rPr>
                <w:rFonts w:cs="Times New Roman"/>
                <w:szCs w:val="21"/>
              </w:rPr>
            </w:pPr>
            <w:r w:rsidRPr="000D6EFA">
              <w:rPr>
                <w:rFonts w:cs="Times New Roman"/>
                <w:szCs w:val="21"/>
              </w:rPr>
              <w:t>0.0097</w:t>
            </w:r>
          </w:p>
        </w:tc>
        <w:tc>
          <w:tcPr>
            <w:tcW w:w="1814" w:type="dxa"/>
            <w:tcBorders>
              <w:top w:val="nil"/>
              <w:bottom w:val="single" w:sz="18" w:space="0" w:color="auto"/>
            </w:tcBorders>
          </w:tcPr>
          <w:p w14:paraId="6875631C" w14:textId="37E61350" w:rsidR="00301F44" w:rsidRPr="000D6EFA" w:rsidRDefault="002B0808" w:rsidP="000D6EFA">
            <w:pPr>
              <w:pStyle w:val="afff5"/>
              <w:rPr>
                <w:rFonts w:cs="Times New Roman"/>
                <w:szCs w:val="21"/>
              </w:rPr>
            </w:pPr>
            <w:r w:rsidRPr="000D6EFA">
              <w:rPr>
                <w:rFonts w:cs="Times New Roman"/>
                <w:szCs w:val="21"/>
              </w:rPr>
              <w:t>0.0008</w:t>
            </w:r>
          </w:p>
        </w:tc>
        <w:tc>
          <w:tcPr>
            <w:tcW w:w="1662" w:type="dxa"/>
            <w:tcBorders>
              <w:top w:val="nil"/>
              <w:bottom w:val="single" w:sz="18" w:space="0" w:color="auto"/>
            </w:tcBorders>
          </w:tcPr>
          <w:p w14:paraId="7A682720" w14:textId="4F93D036" w:rsidR="00301F44" w:rsidRPr="000D6EFA" w:rsidRDefault="002B0808" w:rsidP="000D6EFA">
            <w:pPr>
              <w:pStyle w:val="afff5"/>
              <w:rPr>
                <w:rFonts w:cs="Times New Roman"/>
                <w:szCs w:val="21"/>
              </w:rPr>
            </w:pPr>
            <w:r w:rsidRPr="000D6EFA">
              <w:rPr>
                <w:rFonts w:cs="Times New Roman"/>
                <w:szCs w:val="21"/>
              </w:rPr>
              <w:t>0.0009</w:t>
            </w:r>
          </w:p>
        </w:tc>
        <w:tc>
          <w:tcPr>
            <w:tcW w:w="2022" w:type="dxa"/>
            <w:tcBorders>
              <w:top w:val="nil"/>
              <w:bottom w:val="single" w:sz="18" w:space="0" w:color="auto"/>
            </w:tcBorders>
          </w:tcPr>
          <w:p w14:paraId="08B1DD6E" w14:textId="34E2A6CA" w:rsidR="00301F44" w:rsidRPr="000D6EFA" w:rsidRDefault="002B0808" w:rsidP="000D6EFA">
            <w:pPr>
              <w:pStyle w:val="afff5"/>
              <w:rPr>
                <w:rFonts w:cs="Times New Roman"/>
                <w:szCs w:val="21"/>
              </w:rPr>
            </w:pPr>
            <w:r w:rsidRPr="000D6EFA">
              <w:rPr>
                <w:rFonts w:cs="Times New Roman"/>
                <w:szCs w:val="21"/>
              </w:rPr>
              <w:t>1.0000</w:t>
            </w:r>
          </w:p>
        </w:tc>
      </w:tr>
    </w:tbl>
    <w:p w14:paraId="2F017E8C" w14:textId="73FFA64E" w:rsidR="00301F44" w:rsidRPr="000D5B5C" w:rsidRDefault="009A7BCA" w:rsidP="000D5B5C">
      <w:pPr>
        <w:pStyle w:val="aff8"/>
        <w:spacing w:line="300" w:lineRule="auto"/>
        <w:ind w:firstLineChars="200" w:firstLine="480"/>
        <w:jc w:val="both"/>
        <w:rPr>
          <w:rFonts w:cs="Times New Roman"/>
          <w:sz w:val="24"/>
          <w:szCs w:val="24"/>
        </w:rPr>
      </w:pPr>
      <w:r w:rsidRPr="000F2B04">
        <w:rPr>
          <w:sz w:val="24"/>
          <w:szCs w:val="24"/>
        </w:rPr>
        <w:t>T</w:t>
      </w:r>
      <w:r w:rsidRPr="000F2B04">
        <w:rPr>
          <w:rFonts w:hint="eastAsia"/>
          <w:sz w:val="24"/>
          <w:szCs w:val="24"/>
        </w:rPr>
        <w:t>hen</w:t>
      </w:r>
      <w:r w:rsidRPr="000F2B04">
        <w:rPr>
          <w:sz w:val="24"/>
          <w:szCs w:val="24"/>
        </w:rPr>
        <w:t xml:space="preserve">, the observation results </w:t>
      </w:r>
      <w:r w:rsidR="00B9493B">
        <w:rPr>
          <w:sz w:val="24"/>
          <w:szCs w:val="24"/>
        </w:rPr>
        <w:t xml:space="preserve">of </w:t>
      </w:r>
      <w:r w:rsidRPr="000F2B04">
        <w:rPr>
          <w:sz w:val="24"/>
          <w:szCs w:val="24"/>
        </w:rPr>
        <w:t xml:space="preserve">liquid water </w:t>
      </w:r>
      <w:r w:rsidRPr="000F2B04">
        <w:rPr>
          <w:rFonts w:hint="eastAsia"/>
          <w:sz w:val="24"/>
          <w:szCs w:val="24"/>
        </w:rPr>
        <w:t>volume</w:t>
      </w:r>
      <w:r w:rsidRPr="000F2B04">
        <w:rPr>
          <w:sz w:val="24"/>
          <w:szCs w:val="24"/>
        </w:rPr>
        <w:t xml:space="preserve"> fraction in CL w</w:t>
      </w:r>
      <w:r w:rsidR="000E142B">
        <w:rPr>
          <w:sz w:val="24"/>
          <w:szCs w:val="24"/>
        </w:rPr>
        <w:t>ere</w:t>
      </w:r>
      <w:r w:rsidRPr="000F2B04">
        <w:rPr>
          <w:sz w:val="24"/>
          <w:szCs w:val="24"/>
        </w:rPr>
        <w:t xml:space="preserve"> demonstrate</w:t>
      </w:r>
      <w:r w:rsidRPr="000F2B04">
        <w:rPr>
          <w:rFonts w:hint="eastAsia"/>
          <w:sz w:val="24"/>
          <w:szCs w:val="24"/>
        </w:rPr>
        <w:t>d</w:t>
      </w:r>
      <w:r w:rsidRPr="000F2B04">
        <w:rPr>
          <w:sz w:val="24"/>
          <w:szCs w:val="24"/>
        </w:rPr>
        <w:t xml:space="preserve"> in </w:t>
      </w:r>
      <w:r w:rsidR="00B9493B">
        <w:rPr>
          <w:sz w:val="24"/>
          <w:szCs w:val="24"/>
        </w:rPr>
        <w:t>F</w:t>
      </w:r>
      <w:r w:rsidR="00B9493B">
        <w:rPr>
          <w:rFonts w:hint="eastAsia"/>
          <w:sz w:val="24"/>
          <w:szCs w:val="24"/>
        </w:rPr>
        <w:t>igure</w:t>
      </w:r>
      <w:r w:rsidR="00B9493B">
        <w:rPr>
          <w:sz w:val="24"/>
          <w:szCs w:val="24"/>
        </w:rPr>
        <w:t xml:space="preserve"> 11</w:t>
      </w:r>
      <w:r w:rsidR="000E142B">
        <w:rPr>
          <w:sz w:val="24"/>
          <w:szCs w:val="24"/>
        </w:rPr>
        <w:t>(a)</w:t>
      </w:r>
      <w:r w:rsidR="003D7F1B" w:rsidRPr="000F2B04">
        <w:rPr>
          <w:sz w:val="24"/>
          <w:szCs w:val="24"/>
        </w:rPr>
        <w:t xml:space="preserve">. The performance of </w:t>
      </w:r>
      <w:r w:rsidR="00693F67" w:rsidRPr="000F2B04">
        <w:rPr>
          <w:sz w:val="24"/>
          <w:szCs w:val="24"/>
        </w:rPr>
        <w:t>O</w:t>
      </w:r>
      <w:r w:rsidR="008645F7" w:rsidRPr="000F2B04">
        <w:rPr>
          <w:sz w:val="24"/>
          <w:szCs w:val="24"/>
        </w:rPr>
        <w:t>bserver-Fusion</w:t>
      </w:r>
      <w:r w:rsidR="003D7F1B" w:rsidRPr="000F2B04">
        <w:rPr>
          <w:sz w:val="24"/>
          <w:szCs w:val="24"/>
        </w:rPr>
        <w:t xml:space="preserve"> </w:t>
      </w:r>
      <w:r w:rsidRPr="000F2B04">
        <w:rPr>
          <w:sz w:val="24"/>
          <w:szCs w:val="24"/>
        </w:rPr>
        <w:t xml:space="preserve">was </w:t>
      </w:r>
      <w:r w:rsidR="003D7F1B" w:rsidRPr="000F2B04">
        <w:rPr>
          <w:sz w:val="24"/>
          <w:szCs w:val="24"/>
        </w:rPr>
        <w:t xml:space="preserve">similar to </w:t>
      </w:r>
      <w:r w:rsidR="002E25C3" w:rsidRPr="000F2B04">
        <w:rPr>
          <w:sz w:val="24"/>
          <w:szCs w:val="24"/>
        </w:rPr>
        <w:t>O</w:t>
      </w:r>
      <w:r w:rsidR="008645F7" w:rsidRPr="000F2B04">
        <w:rPr>
          <w:sz w:val="24"/>
          <w:szCs w:val="24"/>
        </w:rPr>
        <w:t>bserver-HFR</w:t>
      </w:r>
      <w:r w:rsidR="003D7F1B" w:rsidRPr="000F2B04">
        <w:rPr>
          <w:sz w:val="24"/>
          <w:szCs w:val="24"/>
        </w:rPr>
        <w:t xml:space="preserve">. </w:t>
      </w:r>
      <w:r w:rsidRPr="000F2B04">
        <w:rPr>
          <w:sz w:val="24"/>
          <w:szCs w:val="24"/>
        </w:rPr>
        <w:t>H</w:t>
      </w:r>
      <w:r w:rsidRPr="000F2B04">
        <w:rPr>
          <w:rFonts w:hint="eastAsia"/>
          <w:sz w:val="24"/>
          <w:szCs w:val="24"/>
        </w:rPr>
        <w:t>o</w:t>
      </w:r>
      <w:r w:rsidRPr="000F2B04">
        <w:rPr>
          <w:sz w:val="24"/>
          <w:szCs w:val="24"/>
        </w:rPr>
        <w:t>wever</w:t>
      </w:r>
      <w:r w:rsidR="00E01F5E" w:rsidRPr="000F2B04">
        <w:rPr>
          <w:sz w:val="24"/>
          <w:szCs w:val="24"/>
        </w:rPr>
        <w:t xml:space="preserve">, </w:t>
      </w:r>
      <w:r w:rsidRPr="000F2B04">
        <w:rPr>
          <w:rFonts w:hint="eastAsia"/>
          <w:sz w:val="24"/>
          <w:szCs w:val="24"/>
        </w:rPr>
        <w:t>of</w:t>
      </w:r>
      <w:r w:rsidRPr="000F2B04">
        <w:rPr>
          <w:sz w:val="24"/>
          <w:szCs w:val="24"/>
        </w:rPr>
        <w:t xml:space="preserve"> these three observers, </w:t>
      </w:r>
      <w:r w:rsidR="00E01F5E" w:rsidRPr="000F2B04">
        <w:rPr>
          <w:sz w:val="24"/>
          <w:szCs w:val="24"/>
        </w:rPr>
        <w:t>the</w:t>
      </w:r>
      <w:r w:rsidRPr="000F2B04">
        <w:rPr>
          <w:sz w:val="24"/>
          <w:szCs w:val="24"/>
        </w:rPr>
        <w:t xml:space="preserve"> performance of</w:t>
      </w:r>
      <w:r w:rsidR="00E01F5E" w:rsidRPr="000F2B04">
        <w:rPr>
          <w:sz w:val="24"/>
          <w:szCs w:val="24"/>
        </w:rPr>
        <w:t xml:space="preserve"> </w:t>
      </w:r>
      <w:r w:rsidR="00A3487F" w:rsidRPr="000F2B04">
        <w:rPr>
          <w:sz w:val="24"/>
          <w:szCs w:val="24"/>
        </w:rPr>
        <w:t>O</w:t>
      </w:r>
      <w:r w:rsidR="008645F7" w:rsidRPr="000F2B04">
        <w:rPr>
          <w:sz w:val="24"/>
          <w:szCs w:val="24"/>
        </w:rPr>
        <w:t>bserver-Voltage</w:t>
      </w:r>
      <w:r w:rsidR="00E01F5E" w:rsidRPr="000F2B04">
        <w:rPr>
          <w:sz w:val="24"/>
          <w:szCs w:val="24"/>
        </w:rPr>
        <w:t xml:space="preserve"> </w:t>
      </w:r>
      <w:r w:rsidRPr="000F2B04">
        <w:rPr>
          <w:sz w:val="24"/>
          <w:szCs w:val="24"/>
        </w:rPr>
        <w:t>was the worst</w:t>
      </w:r>
      <w:r w:rsidR="00E01F5E" w:rsidRPr="000F2B04">
        <w:rPr>
          <w:sz w:val="24"/>
          <w:szCs w:val="24"/>
        </w:rPr>
        <w:t xml:space="preserve"> </w:t>
      </w:r>
      <w:r w:rsidRPr="000F2B04">
        <w:rPr>
          <w:sz w:val="24"/>
          <w:szCs w:val="24"/>
        </w:rPr>
        <w:t xml:space="preserve">but </w:t>
      </w:r>
      <w:r w:rsidR="00E27C54" w:rsidRPr="000F2B04">
        <w:rPr>
          <w:sz w:val="24"/>
          <w:szCs w:val="24"/>
        </w:rPr>
        <w:t>outperformed the noiseless model</w:t>
      </w:r>
      <w:r w:rsidR="00E01F5E" w:rsidRPr="000F2B04">
        <w:rPr>
          <w:sz w:val="24"/>
          <w:szCs w:val="24"/>
        </w:rPr>
        <w:t xml:space="preserve">. </w:t>
      </w:r>
      <w:r w:rsidR="001C3604" w:rsidRPr="000F2B04">
        <w:rPr>
          <w:sz w:val="24"/>
          <w:szCs w:val="24"/>
        </w:rPr>
        <w:t>Moreover, a</w:t>
      </w:r>
      <w:r w:rsidR="003D7F1B" w:rsidRPr="000F2B04">
        <w:rPr>
          <w:sz w:val="24"/>
          <w:szCs w:val="24"/>
        </w:rPr>
        <w:t xml:space="preserve">s the </w:t>
      </w:r>
      <w:r w:rsidR="001C3604" w:rsidRPr="000F2B04">
        <w:rPr>
          <w:sz w:val="24"/>
          <w:szCs w:val="24"/>
        </w:rPr>
        <w:t xml:space="preserve">increased </w:t>
      </w:r>
      <w:r w:rsidR="003D7F1B" w:rsidRPr="000F2B04">
        <w:rPr>
          <w:sz w:val="24"/>
          <w:szCs w:val="24"/>
        </w:rPr>
        <w:t>compressor speed and voltage</w:t>
      </w:r>
      <w:r w:rsidR="001C3604" w:rsidRPr="000F2B04">
        <w:rPr>
          <w:sz w:val="24"/>
          <w:szCs w:val="24"/>
        </w:rPr>
        <w:t xml:space="preserve"> of the PEMFC</w:t>
      </w:r>
      <w:r w:rsidR="003D7F1B" w:rsidRPr="000F2B04">
        <w:rPr>
          <w:sz w:val="24"/>
          <w:szCs w:val="24"/>
        </w:rPr>
        <w:t xml:space="preserve">, the </w:t>
      </w:r>
      <w:r w:rsidR="00A3487F" w:rsidRPr="000F2B04">
        <w:rPr>
          <w:sz w:val="24"/>
          <w:szCs w:val="24"/>
        </w:rPr>
        <w:t>O</w:t>
      </w:r>
      <w:r w:rsidR="00A3487F" w:rsidRPr="000F2B04">
        <w:rPr>
          <w:rFonts w:hint="eastAsia"/>
          <w:sz w:val="24"/>
          <w:szCs w:val="24"/>
        </w:rPr>
        <w:t>bserver</w:t>
      </w:r>
      <w:r w:rsidR="00F80C1D" w:rsidRPr="000F2B04">
        <w:rPr>
          <w:sz w:val="24"/>
          <w:szCs w:val="24"/>
        </w:rPr>
        <w:t>-Voltage</w:t>
      </w:r>
      <w:r w:rsidR="003D7F1B" w:rsidRPr="000F2B04">
        <w:rPr>
          <w:sz w:val="24"/>
          <w:szCs w:val="24"/>
        </w:rPr>
        <w:t xml:space="preserve"> correct</w:t>
      </w:r>
      <w:r w:rsidR="001C3604" w:rsidRPr="000F2B04">
        <w:rPr>
          <w:sz w:val="24"/>
          <w:szCs w:val="24"/>
        </w:rPr>
        <w:t>ed</w:t>
      </w:r>
      <w:r w:rsidR="003D7F1B" w:rsidRPr="000F2B04">
        <w:rPr>
          <w:sz w:val="24"/>
          <w:szCs w:val="24"/>
        </w:rPr>
        <w:t xml:space="preserve"> the </w:t>
      </w:r>
      <w:r w:rsidR="00E01F5E" w:rsidRPr="000F2B04">
        <w:rPr>
          <w:sz w:val="24"/>
          <w:szCs w:val="24"/>
        </w:rPr>
        <w:t>liquid water</w:t>
      </w:r>
      <w:r w:rsidR="003D7F1B" w:rsidRPr="000F2B04">
        <w:rPr>
          <w:sz w:val="24"/>
          <w:szCs w:val="24"/>
        </w:rPr>
        <w:t xml:space="preserve"> </w:t>
      </w:r>
      <w:r w:rsidR="00E01F5E" w:rsidRPr="000F2B04">
        <w:rPr>
          <w:sz w:val="24"/>
          <w:szCs w:val="24"/>
        </w:rPr>
        <w:t xml:space="preserve">volume fraction </w:t>
      </w:r>
      <w:r w:rsidR="003D7F1B" w:rsidRPr="000F2B04">
        <w:rPr>
          <w:sz w:val="24"/>
          <w:szCs w:val="24"/>
        </w:rPr>
        <w:t xml:space="preserve">to a smaller value, </w:t>
      </w:r>
      <w:r w:rsidR="001C3604" w:rsidRPr="000F2B04">
        <w:rPr>
          <w:sz w:val="24"/>
          <w:szCs w:val="24"/>
        </w:rPr>
        <w:t xml:space="preserve">resulting in a large </w:t>
      </w:r>
      <w:bookmarkStart w:id="196" w:name="OLE_LINK98"/>
      <w:r w:rsidR="001C3604" w:rsidRPr="000F2B04">
        <w:rPr>
          <w:sz w:val="24"/>
          <w:szCs w:val="24"/>
        </w:rPr>
        <w:t>observation</w:t>
      </w:r>
      <w:bookmarkEnd w:id="196"/>
      <w:r w:rsidR="001C3604" w:rsidRPr="000F2B04">
        <w:rPr>
          <w:sz w:val="24"/>
          <w:szCs w:val="24"/>
        </w:rPr>
        <w:t xml:space="preserve"> error, as </w:t>
      </w:r>
      <w:r w:rsidR="006123A8" w:rsidRPr="000F2B04">
        <w:rPr>
          <w:sz w:val="24"/>
          <w:szCs w:val="24"/>
        </w:rPr>
        <w:t xml:space="preserve">exhibited </w:t>
      </w:r>
      <w:r w:rsidR="001C3604" w:rsidRPr="000F2B04">
        <w:rPr>
          <w:sz w:val="24"/>
          <w:szCs w:val="24"/>
        </w:rPr>
        <w:t>in</w:t>
      </w:r>
      <w:r w:rsidR="00F80C1D" w:rsidRPr="000F2B04">
        <w:rPr>
          <w:sz w:val="24"/>
          <w:szCs w:val="24"/>
        </w:rPr>
        <w:t xml:space="preserve"> Figure </w:t>
      </w:r>
      <w:r w:rsidR="00465216" w:rsidRPr="000F2B04">
        <w:rPr>
          <w:sz w:val="24"/>
          <w:szCs w:val="24"/>
        </w:rPr>
        <w:t>1</w:t>
      </w:r>
      <w:r w:rsidR="00B9493B">
        <w:rPr>
          <w:sz w:val="24"/>
          <w:szCs w:val="24"/>
        </w:rPr>
        <w:t>1</w:t>
      </w:r>
      <w:r w:rsidR="00F80C1D" w:rsidRPr="000F2B04">
        <w:rPr>
          <w:sz w:val="24"/>
          <w:szCs w:val="24"/>
        </w:rPr>
        <w:t>(b)</w:t>
      </w:r>
      <w:r w:rsidR="003D7F1B" w:rsidRPr="000F2B04">
        <w:rPr>
          <w:sz w:val="24"/>
          <w:szCs w:val="24"/>
        </w:rPr>
        <w:t>.</w:t>
      </w:r>
      <w:r w:rsidR="00E01F5E" w:rsidRPr="000F2B04">
        <w:rPr>
          <w:sz w:val="24"/>
          <w:szCs w:val="24"/>
        </w:rPr>
        <w:t xml:space="preserve"> </w:t>
      </w:r>
      <w:r w:rsidR="00D07758" w:rsidRPr="00D07758">
        <w:rPr>
          <w:sz w:val="24"/>
          <w:szCs w:val="24"/>
        </w:rPr>
        <w:t>The RMSE, NRMSE, MAPE, and R</w:t>
      </w:r>
      <w:r w:rsidR="00D07758" w:rsidRPr="00D07758">
        <w:rPr>
          <w:sz w:val="24"/>
          <w:szCs w:val="24"/>
          <w:vertAlign w:val="superscript"/>
        </w:rPr>
        <w:t>2</w:t>
      </w:r>
      <w:r w:rsidR="00D07758" w:rsidRPr="00D07758">
        <w:rPr>
          <w:sz w:val="24"/>
          <w:szCs w:val="24"/>
        </w:rPr>
        <w:t xml:space="preserve"> were presented in Table 10</w:t>
      </w:r>
      <w:r w:rsidR="00D07758">
        <w:rPr>
          <w:sz w:val="24"/>
          <w:szCs w:val="24"/>
        </w:rPr>
        <w:t>.</w:t>
      </w:r>
    </w:p>
    <w:p w14:paraId="53FC21DE" w14:textId="2E5039C2" w:rsidR="00EB03EE" w:rsidRPr="00C37E5F" w:rsidRDefault="007A68CA" w:rsidP="006D24FC">
      <w:pPr>
        <w:pStyle w:val="aff8"/>
        <w:ind w:firstLine="0"/>
        <w:jc w:val="both"/>
        <w:rPr>
          <w:rFonts w:cs="Times New Roman"/>
        </w:rPr>
      </w:pPr>
      <w:r>
        <w:rPr>
          <w:rFonts w:cs="Times New Roman"/>
          <w:noProof/>
        </w:rPr>
        <w:drawing>
          <wp:inline distT="0" distB="0" distL="0" distR="0" wp14:anchorId="56C4A5F6" wp14:editId="0793B05E">
            <wp:extent cx="5580380" cy="2229485"/>
            <wp:effectExtent l="0" t="0" r="0" b="5715"/>
            <wp:docPr id="1606475361" name="图片 11"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475361" name="图片 11" descr="图表, 折线图&#10;&#10;描述已自动生成"/>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580380" cy="2229485"/>
                    </a:xfrm>
                    <a:prstGeom prst="rect">
                      <a:avLst/>
                    </a:prstGeom>
                  </pic:spPr>
                </pic:pic>
              </a:graphicData>
            </a:graphic>
          </wp:inline>
        </w:drawing>
      </w:r>
    </w:p>
    <w:p w14:paraId="3316808A" w14:textId="11D1D056" w:rsidR="001C32BF" w:rsidRPr="00F852E2" w:rsidRDefault="001C32BF" w:rsidP="00F852E2">
      <w:pPr>
        <w:pStyle w:val="aff8"/>
        <w:spacing w:line="300" w:lineRule="auto"/>
        <w:ind w:firstLine="0"/>
        <w:rPr>
          <w:rFonts w:cs="Times New Roman"/>
          <w:sz w:val="21"/>
          <w:szCs w:val="21"/>
        </w:rPr>
      </w:pPr>
      <w:bookmarkStart w:id="197" w:name="_Ref139466880"/>
      <w:r w:rsidRPr="00F852E2">
        <w:rPr>
          <w:rFonts w:cs="Times New Roman"/>
          <w:sz w:val="21"/>
          <w:szCs w:val="21"/>
        </w:rPr>
        <w:t xml:space="preserve">Figure </w:t>
      </w:r>
      <w:bookmarkEnd w:id="197"/>
      <w:r w:rsidR="00E77BD9" w:rsidRPr="00F852E2">
        <w:rPr>
          <w:rFonts w:cs="Times New Roman"/>
          <w:sz w:val="21"/>
          <w:szCs w:val="21"/>
        </w:rPr>
        <w:t>1</w:t>
      </w:r>
      <w:r w:rsidR="004C2E4A" w:rsidRPr="00F852E2">
        <w:rPr>
          <w:rFonts w:cs="Times New Roman"/>
          <w:sz w:val="21"/>
          <w:szCs w:val="21"/>
        </w:rPr>
        <w:t>1</w:t>
      </w:r>
      <w:r w:rsidR="00465216" w:rsidRPr="00F852E2">
        <w:rPr>
          <w:rFonts w:cs="Times New Roman"/>
          <w:sz w:val="21"/>
          <w:szCs w:val="21"/>
        </w:rPr>
        <w:t xml:space="preserve"> </w:t>
      </w:r>
      <w:r w:rsidRPr="00F852E2">
        <w:rPr>
          <w:rFonts w:cs="Times New Roman"/>
          <w:sz w:val="21"/>
          <w:szCs w:val="21"/>
        </w:rPr>
        <w:t xml:space="preserve">(a) </w:t>
      </w:r>
      <w:r w:rsidR="00B60DB8" w:rsidRPr="00F852E2">
        <w:rPr>
          <w:rFonts w:cs="Times New Roman"/>
          <w:sz w:val="21"/>
          <w:szCs w:val="21"/>
        </w:rPr>
        <w:t>O</w:t>
      </w:r>
      <w:r w:rsidR="00C31DC5" w:rsidRPr="00F852E2">
        <w:rPr>
          <w:rFonts w:cs="Times New Roman"/>
          <w:sz w:val="21"/>
          <w:szCs w:val="21"/>
        </w:rPr>
        <w:t xml:space="preserve">bservation results </w:t>
      </w:r>
      <w:r w:rsidR="00B60DB8" w:rsidRPr="00F852E2">
        <w:rPr>
          <w:rFonts w:cs="Times New Roman"/>
          <w:sz w:val="21"/>
          <w:szCs w:val="21"/>
        </w:rPr>
        <w:t xml:space="preserve">of liquid water volume fraction in CL </w:t>
      </w:r>
      <w:r w:rsidR="00C31DC5" w:rsidRPr="00F852E2">
        <w:rPr>
          <w:rFonts w:cs="Times New Roman"/>
          <w:sz w:val="21"/>
          <w:szCs w:val="21"/>
        </w:rPr>
        <w:t xml:space="preserve">based on voltage, </w:t>
      </w:r>
      <w:r w:rsidR="00092E30" w:rsidRPr="00F852E2">
        <w:rPr>
          <w:rFonts w:cs="Times New Roman"/>
          <w:sz w:val="21"/>
          <w:szCs w:val="21"/>
        </w:rPr>
        <w:t xml:space="preserve">HFR </w:t>
      </w:r>
      <w:r w:rsidR="00C31DC5" w:rsidRPr="00F852E2">
        <w:rPr>
          <w:rFonts w:cs="Times New Roman"/>
          <w:sz w:val="21"/>
          <w:szCs w:val="21"/>
        </w:rPr>
        <w:t>and sensor fusion</w:t>
      </w:r>
      <w:r w:rsidR="00B60DB8" w:rsidRPr="00F852E2">
        <w:rPr>
          <w:rFonts w:cs="Times New Roman"/>
          <w:sz w:val="21"/>
          <w:szCs w:val="21"/>
        </w:rPr>
        <w:t>,</w:t>
      </w:r>
      <w:r w:rsidRPr="00F852E2">
        <w:rPr>
          <w:rFonts w:cs="Times New Roman"/>
          <w:sz w:val="21"/>
          <w:szCs w:val="21"/>
        </w:rPr>
        <w:t xml:space="preserve"> (b) </w:t>
      </w:r>
      <w:bookmarkStart w:id="198" w:name="OLE_LINK100"/>
      <w:r w:rsidR="00B60DB8" w:rsidRPr="00F852E2">
        <w:rPr>
          <w:rFonts w:cs="Times New Roman"/>
          <w:sz w:val="21"/>
          <w:szCs w:val="21"/>
        </w:rPr>
        <w:t>absolute error</w:t>
      </w:r>
      <w:r w:rsidR="00B466EC" w:rsidRPr="00F852E2">
        <w:rPr>
          <w:rFonts w:cs="Times New Roman"/>
          <w:sz w:val="21"/>
          <w:szCs w:val="21"/>
        </w:rPr>
        <w:t>.</w:t>
      </w:r>
      <w:bookmarkEnd w:id="198"/>
    </w:p>
    <w:p w14:paraId="014DEC41" w14:textId="5DD66B0D" w:rsidR="001C32BF" w:rsidRPr="00F852E2" w:rsidRDefault="001C32BF" w:rsidP="00F852E2">
      <w:pPr>
        <w:pStyle w:val="aff8"/>
        <w:spacing w:line="300" w:lineRule="auto"/>
        <w:ind w:firstLine="0"/>
        <w:jc w:val="left"/>
        <w:rPr>
          <w:rFonts w:cs="Times New Roman"/>
          <w:sz w:val="21"/>
          <w:szCs w:val="21"/>
        </w:rPr>
      </w:pPr>
      <w:bookmarkStart w:id="199" w:name="_Ref139466910"/>
      <w:bookmarkStart w:id="200" w:name="_Ref139466906"/>
      <w:r w:rsidRPr="00F852E2">
        <w:rPr>
          <w:rFonts w:cs="Times New Roman"/>
          <w:sz w:val="21"/>
          <w:szCs w:val="21"/>
        </w:rPr>
        <w:t xml:space="preserve">Table </w:t>
      </w:r>
      <w:bookmarkEnd w:id="199"/>
      <w:r w:rsidR="00B41323" w:rsidRPr="00F852E2">
        <w:rPr>
          <w:rFonts w:cs="Times New Roman"/>
          <w:sz w:val="21"/>
          <w:szCs w:val="21"/>
        </w:rPr>
        <w:t>1</w:t>
      </w:r>
      <w:r w:rsidR="004C2E4A" w:rsidRPr="00F852E2">
        <w:rPr>
          <w:rFonts w:cs="Times New Roman"/>
          <w:sz w:val="21"/>
          <w:szCs w:val="21"/>
        </w:rPr>
        <w:t>0</w:t>
      </w:r>
      <w:r w:rsidR="00B41323" w:rsidRPr="00F852E2">
        <w:rPr>
          <w:rFonts w:cs="Times New Roman"/>
          <w:sz w:val="21"/>
          <w:szCs w:val="21"/>
        </w:rPr>
        <w:t xml:space="preserve"> </w:t>
      </w:r>
      <w:r w:rsidRPr="00F852E2">
        <w:rPr>
          <w:rFonts w:cs="Times New Roman"/>
          <w:sz w:val="21"/>
          <w:szCs w:val="21"/>
        </w:rPr>
        <w:t xml:space="preserve">Observer </w:t>
      </w:r>
      <w:r w:rsidR="000D4D9D" w:rsidRPr="00F852E2">
        <w:rPr>
          <w:rFonts w:cs="Times New Roman" w:hint="eastAsia"/>
          <w:sz w:val="21"/>
          <w:szCs w:val="21"/>
        </w:rPr>
        <w:t>p</w:t>
      </w:r>
      <w:r w:rsidRPr="00F852E2">
        <w:rPr>
          <w:rFonts w:cs="Times New Roman"/>
          <w:sz w:val="21"/>
          <w:szCs w:val="21"/>
        </w:rPr>
        <w:t xml:space="preserve">erformance for </w:t>
      </w:r>
      <w:bookmarkEnd w:id="200"/>
      <w:r w:rsidR="000D4D9D" w:rsidRPr="00F852E2">
        <w:rPr>
          <w:rFonts w:cs="Times New Roman"/>
          <w:sz w:val="21"/>
          <w:szCs w:val="21"/>
        </w:rPr>
        <w:t>l</w:t>
      </w:r>
      <w:r w:rsidR="00213028" w:rsidRPr="00F852E2">
        <w:rPr>
          <w:rFonts w:cs="Times New Roman"/>
          <w:sz w:val="21"/>
          <w:szCs w:val="21"/>
        </w:rPr>
        <w:t xml:space="preserve">iquid </w:t>
      </w:r>
      <w:r w:rsidR="000D4D9D" w:rsidRPr="00F852E2">
        <w:rPr>
          <w:rFonts w:cs="Times New Roman"/>
          <w:sz w:val="21"/>
          <w:szCs w:val="21"/>
        </w:rPr>
        <w:t>w</w:t>
      </w:r>
      <w:r w:rsidR="00213028" w:rsidRPr="00F852E2">
        <w:rPr>
          <w:rFonts w:cs="Times New Roman"/>
          <w:sz w:val="21"/>
          <w:szCs w:val="21"/>
        </w:rPr>
        <w:t xml:space="preserve">ater </w:t>
      </w:r>
      <w:r w:rsidR="000D4D9D" w:rsidRPr="00F852E2">
        <w:rPr>
          <w:rFonts w:cs="Times New Roman"/>
          <w:sz w:val="21"/>
          <w:szCs w:val="21"/>
        </w:rPr>
        <w:t>v</w:t>
      </w:r>
      <w:r w:rsidR="00213028" w:rsidRPr="00F852E2">
        <w:rPr>
          <w:rFonts w:cs="Times New Roman"/>
          <w:sz w:val="21"/>
          <w:szCs w:val="21"/>
        </w:rPr>
        <w:t xml:space="preserve">olume </w:t>
      </w:r>
      <w:r w:rsidR="000D4D9D" w:rsidRPr="00F852E2">
        <w:rPr>
          <w:rFonts w:cs="Times New Roman"/>
          <w:sz w:val="21"/>
          <w:szCs w:val="21"/>
        </w:rPr>
        <w:t>f</w:t>
      </w:r>
      <w:r w:rsidR="00213028" w:rsidRPr="00F852E2">
        <w:rPr>
          <w:rFonts w:cs="Times New Roman"/>
          <w:sz w:val="21"/>
          <w:szCs w:val="21"/>
        </w:rPr>
        <w:t>raction in CL</w:t>
      </w:r>
      <w:r w:rsidR="00B466EC" w:rsidRPr="00F852E2">
        <w:rPr>
          <w:rFonts w:cs="Times New Roman"/>
          <w:sz w:val="21"/>
          <w:szCs w:val="21"/>
        </w:rPr>
        <w:t>.</w:t>
      </w:r>
    </w:p>
    <w:tbl>
      <w:tblPr>
        <w:tblW w:w="0" w:type="auto"/>
        <w:jc w:val="center"/>
        <w:tblLook w:val="04A0" w:firstRow="1" w:lastRow="0" w:firstColumn="1" w:lastColumn="0" w:noHBand="0" w:noVBand="1"/>
      </w:tblPr>
      <w:tblGrid>
        <w:gridCol w:w="2127"/>
        <w:gridCol w:w="1163"/>
        <w:gridCol w:w="1814"/>
        <w:gridCol w:w="1662"/>
        <w:gridCol w:w="2022"/>
      </w:tblGrid>
      <w:tr w:rsidR="001C32BF" w:rsidRPr="00F852E2" w14:paraId="626A4897" w14:textId="77777777" w:rsidTr="000D06A3">
        <w:trPr>
          <w:jc w:val="center"/>
        </w:trPr>
        <w:tc>
          <w:tcPr>
            <w:tcW w:w="2127" w:type="dxa"/>
            <w:tcBorders>
              <w:top w:val="single" w:sz="18" w:space="0" w:color="auto"/>
              <w:bottom w:val="single" w:sz="8" w:space="0" w:color="auto"/>
            </w:tcBorders>
          </w:tcPr>
          <w:p w14:paraId="256D1CFB" w14:textId="6731C723" w:rsidR="001C32BF" w:rsidRPr="00F852E2" w:rsidRDefault="00032C52" w:rsidP="00F852E2">
            <w:pPr>
              <w:pStyle w:val="afff5"/>
              <w:rPr>
                <w:rFonts w:cs="Times New Roman"/>
                <w:b/>
                <w:bCs w:val="0"/>
                <w:szCs w:val="21"/>
              </w:rPr>
            </w:pPr>
            <w:r w:rsidRPr="00F852E2">
              <w:rPr>
                <w:rFonts w:cs="Times New Roman" w:hint="eastAsia"/>
                <w:b/>
                <w:bCs w:val="0"/>
                <w:szCs w:val="21"/>
              </w:rPr>
              <w:t>C</w:t>
            </w:r>
            <w:r w:rsidRPr="00F852E2">
              <w:rPr>
                <w:rFonts w:cs="Times New Roman"/>
                <w:b/>
                <w:bCs w:val="0"/>
                <w:szCs w:val="21"/>
              </w:rPr>
              <w:t>ase</w:t>
            </w:r>
          </w:p>
        </w:tc>
        <w:tc>
          <w:tcPr>
            <w:tcW w:w="1163" w:type="dxa"/>
            <w:tcBorders>
              <w:top w:val="single" w:sz="18" w:space="0" w:color="auto"/>
              <w:bottom w:val="single" w:sz="8" w:space="0" w:color="auto"/>
            </w:tcBorders>
          </w:tcPr>
          <w:p w14:paraId="65FD98D5" w14:textId="77777777" w:rsidR="001C32BF" w:rsidRPr="00F852E2" w:rsidRDefault="001C32BF" w:rsidP="00F852E2">
            <w:pPr>
              <w:pStyle w:val="afff5"/>
              <w:rPr>
                <w:rFonts w:cs="Times New Roman"/>
                <w:b/>
                <w:bCs w:val="0"/>
                <w:szCs w:val="21"/>
              </w:rPr>
            </w:pPr>
            <w:r w:rsidRPr="00F852E2">
              <w:rPr>
                <w:rFonts w:cs="Times New Roman"/>
                <w:b/>
                <w:bCs w:val="0"/>
                <w:szCs w:val="21"/>
              </w:rPr>
              <w:t>RMSE</w:t>
            </w:r>
          </w:p>
        </w:tc>
        <w:tc>
          <w:tcPr>
            <w:tcW w:w="1814" w:type="dxa"/>
            <w:tcBorders>
              <w:top w:val="single" w:sz="18" w:space="0" w:color="auto"/>
              <w:bottom w:val="single" w:sz="8" w:space="0" w:color="auto"/>
            </w:tcBorders>
          </w:tcPr>
          <w:p w14:paraId="4CDD0BF1" w14:textId="77777777" w:rsidR="001C32BF" w:rsidRPr="00F852E2" w:rsidRDefault="001C32BF" w:rsidP="00F852E2">
            <w:pPr>
              <w:pStyle w:val="afff5"/>
              <w:rPr>
                <w:rFonts w:cs="Times New Roman"/>
                <w:b/>
                <w:bCs w:val="0"/>
                <w:szCs w:val="21"/>
              </w:rPr>
            </w:pPr>
            <w:r w:rsidRPr="00F852E2">
              <w:rPr>
                <w:rFonts w:cs="Times New Roman"/>
                <w:b/>
                <w:bCs w:val="0"/>
                <w:szCs w:val="21"/>
              </w:rPr>
              <w:t>NRMSE</w:t>
            </w:r>
          </w:p>
        </w:tc>
        <w:tc>
          <w:tcPr>
            <w:tcW w:w="1662" w:type="dxa"/>
            <w:tcBorders>
              <w:top w:val="single" w:sz="18" w:space="0" w:color="auto"/>
              <w:bottom w:val="single" w:sz="8" w:space="0" w:color="auto"/>
            </w:tcBorders>
          </w:tcPr>
          <w:p w14:paraId="571FF591" w14:textId="77777777" w:rsidR="001C32BF" w:rsidRPr="00F852E2" w:rsidRDefault="001C32BF" w:rsidP="00F852E2">
            <w:pPr>
              <w:pStyle w:val="afff5"/>
              <w:rPr>
                <w:rFonts w:cs="Times New Roman"/>
                <w:b/>
                <w:bCs w:val="0"/>
                <w:szCs w:val="21"/>
              </w:rPr>
            </w:pPr>
            <w:r w:rsidRPr="00F852E2">
              <w:rPr>
                <w:rFonts w:cs="Times New Roman"/>
                <w:b/>
                <w:bCs w:val="0"/>
                <w:szCs w:val="21"/>
              </w:rPr>
              <w:t>MAPE</w:t>
            </w:r>
          </w:p>
        </w:tc>
        <w:tc>
          <w:tcPr>
            <w:tcW w:w="2022" w:type="dxa"/>
            <w:tcBorders>
              <w:top w:val="single" w:sz="18" w:space="0" w:color="auto"/>
              <w:bottom w:val="single" w:sz="8" w:space="0" w:color="auto"/>
            </w:tcBorders>
          </w:tcPr>
          <w:p w14:paraId="001C8D6D" w14:textId="30E197A2" w:rsidR="001C32BF" w:rsidRPr="00F852E2" w:rsidRDefault="003800F8" w:rsidP="00F852E2">
            <w:pPr>
              <w:pStyle w:val="afff5"/>
              <w:rPr>
                <w:rFonts w:cs="Times New Roman"/>
                <w:b/>
                <w:bCs w:val="0"/>
                <w:szCs w:val="21"/>
                <w:highlight w:val="yellow"/>
              </w:rPr>
            </w:pPr>
            <w:r w:rsidRPr="00F852E2">
              <w:rPr>
                <w:b/>
                <w:bCs w:val="0"/>
                <w:szCs w:val="21"/>
              </w:rPr>
              <w:t>R</w:t>
            </w:r>
            <w:r w:rsidRPr="00F852E2">
              <w:rPr>
                <w:b/>
                <w:bCs w:val="0"/>
                <w:szCs w:val="21"/>
                <w:vertAlign w:val="superscript"/>
              </w:rPr>
              <w:t>2</w:t>
            </w:r>
          </w:p>
        </w:tc>
      </w:tr>
      <w:tr w:rsidR="00032D38" w:rsidRPr="00F852E2" w14:paraId="6270C062" w14:textId="77777777" w:rsidTr="00F852E2">
        <w:trPr>
          <w:jc w:val="center"/>
        </w:trPr>
        <w:tc>
          <w:tcPr>
            <w:tcW w:w="2127" w:type="dxa"/>
            <w:tcBorders>
              <w:top w:val="nil"/>
              <w:bottom w:val="nil"/>
            </w:tcBorders>
          </w:tcPr>
          <w:p w14:paraId="226FB954" w14:textId="064C340A" w:rsidR="00032D38" w:rsidRPr="00F852E2" w:rsidRDefault="00FF5AEA" w:rsidP="00F852E2">
            <w:pPr>
              <w:pStyle w:val="afff5"/>
              <w:rPr>
                <w:rFonts w:cs="Times New Roman"/>
                <w:b/>
                <w:bCs w:val="0"/>
                <w:szCs w:val="21"/>
              </w:rPr>
            </w:pPr>
            <w:r w:rsidRPr="00F852E2">
              <w:rPr>
                <w:rFonts w:cs="Times New Roman"/>
                <w:b/>
                <w:bCs w:val="0"/>
                <w:szCs w:val="21"/>
              </w:rPr>
              <w:t>Model without noise</w:t>
            </w:r>
          </w:p>
        </w:tc>
        <w:tc>
          <w:tcPr>
            <w:tcW w:w="1163" w:type="dxa"/>
            <w:tcBorders>
              <w:top w:val="nil"/>
              <w:bottom w:val="nil"/>
            </w:tcBorders>
          </w:tcPr>
          <w:p w14:paraId="33257FAB" w14:textId="04015CA9" w:rsidR="00032D38" w:rsidRPr="00F852E2" w:rsidRDefault="00032D38" w:rsidP="00F852E2">
            <w:pPr>
              <w:pStyle w:val="afff5"/>
              <w:rPr>
                <w:rFonts w:cs="Times New Roman"/>
                <w:szCs w:val="21"/>
              </w:rPr>
            </w:pPr>
            <w:r w:rsidRPr="00F852E2">
              <w:rPr>
                <w:rFonts w:cs="Times New Roman"/>
                <w:szCs w:val="21"/>
              </w:rPr>
              <w:t>0.0044</w:t>
            </w:r>
          </w:p>
        </w:tc>
        <w:tc>
          <w:tcPr>
            <w:tcW w:w="1814" w:type="dxa"/>
            <w:tcBorders>
              <w:top w:val="nil"/>
              <w:bottom w:val="nil"/>
            </w:tcBorders>
          </w:tcPr>
          <w:p w14:paraId="409F86C8" w14:textId="481C500A" w:rsidR="00032D38" w:rsidRPr="00F852E2" w:rsidRDefault="00032D38" w:rsidP="00F852E2">
            <w:pPr>
              <w:pStyle w:val="afff5"/>
              <w:rPr>
                <w:rFonts w:cs="Times New Roman"/>
                <w:szCs w:val="21"/>
              </w:rPr>
            </w:pPr>
            <w:r w:rsidRPr="00F852E2">
              <w:rPr>
                <w:rFonts w:cs="Times New Roman"/>
                <w:szCs w:val="21"/>
              </w:rPr>
              <w:t>0.0383</w:t>
            </w:r>
          </w:p>
        </w:tc>
        <w:tc>
          <w:tcPr>
            <w:tcW w:w="1662" w:type="dxa"/>
            <w:tcBorders>
              <w:top w:val="nil"/>
              <w:bottom w:val="nil"/>
            </w:tcBorders>
          </w:tcPr>
          <w:p w14:paraId="43028152" w14:textId="7180A0F8" w:rsidR="00032D38" w:rsidRPr="00F852E2" w:rsidRDefault="00032D38" w:rsidP="00F852E2">
            <w:pPr>
              <w:pStyle w:val="afff5"/>
              <w:rPr>
                <w:rFonts w:cs="Times New Roman"/>
                <w:szCs w:val="21"/>
              </w:rPr>
            </w:pPr>
            <w:r w:rsidRPr="00F852E2">
              <w:rPr>
                <w:rFonts w:cs="Times New Roman"/>
                <w:szCs w:val="21"/>
              </w:rPr>
              <w:t>0.0995</w:t>
            </w:r>
          </w:p>
        </w:tc>
        <w:tc>
          <w:tcPr>
            <w:tcW w:w="2022" w:type="dxa"/>
            <w:tcBorders>
              <w:top w:val="nil"/>
              <w:bottom w:val="nil"/>
            </w:tcBorders>
          </w:tcPr>
          <w:p w14:paraId="5227F863" w14:textId="4F9BC213" w:rsidR="00032D38" w:rsidRPr="00F852E2" w:rsidRDefault="00032D38" w:rsidP="00F852E2">
            <w:pPr>
              <w:pStyle w:val="afff5"/>
              <w:rPr>
                <w:rFonts w:cs="Times New Roman"/>
                <w:szCs w:val="21"/>
              </w:rPr>
            </w:pPr>
            <w:r w:rsidRPr="00F852E2">
              <w:rPr>
                <w:rFonts w:cs="Times New Roman"/>
                <w:szCs w:val="21"/>
              </w:rPr>
              <w:t>0.9810</w:t>
            </w:r>
          </w:p>
        </w:tc>
      </w:tr>
      <w:tr w:rsidR="00032D38" w:rsidRPr="00F852E2" w14:paraId="482D9C25" w14:textId="77777777" w:rsidTr="00F852E2">
        <w:trPr>
          <w:jc w:val="center"/>
        </w:trPr>
        <w:tc>
          <w:tcPr>
            <w:tcW w:w="2127" w:type="dxa"/>
            <w:tcBorders>
              <w:top w:val="nil"/>
              <w:bottom w:val="nil"/>
            </w:tcBorders>
          </w:tcPr>
          <w:p w14:paraId="1A916850" w14:textId="62B45B09" w:rsidR="00032D38" w:rsidRPr="00F852E2" w:rsidRDefault="00032D38" w:rsidP="00F852E2">
            <w:pPr>
              <w:pStyle w:val="afff5"/>
              <w:rPr>
                <w:rFonts w:cs="Times New Roman"/>
                <w:b/>
                <w:bCs w:val="0"/>
                <w:szCs w:val="21"/>
              </w:rPr>
            </w:pPr>
            <w:r w:rsidRPr="00F852E2">
              <w:rPr>
                <w:rFonts w:cs="Times New Roman"/>
                <w:b/>
                <w:bCs w:val="0"/>
                <w:szCs w:val="21"/>
              </w:rPr>
              <w:t>Observer-Voltage</w:t>
            </w:r>
          </w:p>
        </w:tc>
        <w:tc>
          <w:tcPr>
            <w:tcW w:w="1163" w:type="dxa"/>
            <w:tcBorders>
              <w:top w:val="nil"/>
              <w:bottom w:val="nil"/>
            </w:tcBorders>
          </w:tcPr>
          <w:p w14:paraId="575B9070" w14:textId="64FF9C47" w:rsidR="00032D38" w:rsidRPr="00F852E2" w:rsidRDefault="00032D38" w:rsidP="00F852E2">
            <w:pPr>
              <w:pStyle w:val="afff5"/>
              <w:rPr>
                <w:rFonts w:cs="Times New Roman"/>
                <w:szCs w:val="21"/>
              </w:rPr>
            </w:pPr>
            <w:r w:rsidRPr="00F852E2">
              <w:rPr>
                <w:rFonts w:cs="Times New Roman"/>
                <w:szCs w:val="21"/>
              </w:rPr>
              <w:t>0.0031</w:t>
            </w:r>
          </w:p>
        </w:tc>
        <w:tc>
          <w:tcPr>
            <w:tcW w:w="1814" w:type="dxa"/>
            <w:tcBorders>
              <w:top w:val="nil"/>
              <w:bottom w:val="nil"/>
            </w:tcBorders>
          </w:tcPr>
          <w:p w14:paraId="6EC10E8C" w14:textId="3C0BADD7" w:rsidR="00032D38" w:rsidRPr="00F852E2" w:rsidRDefault="00032D38" w:rsidP="00F852E2">
            <w:pPr>
              <w:pStyle w:val="afff5"/>
              <w:rPr>
                <w:rFonts w:cs="Times New Roman"/>
                <w:szCs w:val="21"/>
              </w:rPr>
            </w:pPr>
            <w:r w:rsidRPr="00F852E2">
              <w:rPr>
                <w:rFonts w:cs="Times New Roman"/>
                <w:szCs w:val="21"/>
              </w:rPr>
              <w:t>0.0269</w:t>
            </w:r>
          </w:p>
        </w:tc>
        <w:tc>
          <w:tcPr>
            <w:tcW w:w="1662" w:type="dxa"/>
            <w:tcBorders>
              <w:top w:val="nil"/>
              <w:bottom w:val="nil"/>
            </w:tcBorders>
          </w:tcPr>
          <w:p w14:paraId="7F580658" w14:textId="15B5AFF7" w:rsidR="00032D38" w:rsidRPr="00F852E2" w:rsidRDefault="00032D38" w:rsidP="00F852E2">
            <w:pPr>
              <w:pStyle w:val="afff5"/>
              <w:rPr>
                <w:rFonts w:cs="Times New Roman"/>
                <w:szCs w:val="21"/>
              </w:rPr>
            </w:pPr>
            <w:r w:rsidRPr="00F852E2">
              <w:rPr>
                <w:rFonts w:cs="Times New Roman"/>
                <w:szCs w:val="21"/>
              </w:rPr>
              <w:t>0.0586</w:t>
            </w:r>
          </w:p>
        </w:tc>
        <w:tc>
          <w:tcPr>
            <w:tcW w:w="2022" w:type="dxa"/>
            <w:tcBorders>
              <w:top w:val="nil"/>
              <w:bottom w:val="nil"/>
            </w:tcBorders>
          </w:tcPr>
          <w:p w14:paraId="6EF856FA" w14:textId="25DED6E5" w:rsidR="00032D38" w:rsidRPr="00F852E2" w:rsidRDefault="00032D38" w:rsidP="00F852E2">
            <w:pPr>
              <w:pStyle w:val="afff5"/>
              <w:rPr>
                <w:rFonts w:cs="Times New Roman"/>
                <w:szCs w:val="21"/>
              </w:rPr>
            </w:pPr>
            <w:r w:rsidRPr="00F852E2">
              <w:rPr>
                <w:rFonts w:cs="Times New Roman"/>
                <w:szCs w:val="21"/>
              </w:rPr>
              <w:t>0.9906</w:t>
            </w:r>
          </w:p>
        </w:tc>
      </w:tr>
      <w:tr w:rsidR="00032D38" w:rsidRPr="00F852E2" w14:paraId="58F9A575" w14:textId="77777777" w:rsidTr="00F852E2">
        <w:trPr>
          <w:jc w:val="center"/>
        </w:trPr>
        <w:tc>
          <w:tcPr>
            <w:tcW w:w="2127" w:type="dxa"/>
            <w:tcBorders>
              <w:top w:val="nil"/>
              <w:bottom w:val="nil"/>
            </w:tcBorders>
          </w:tcPr>
          <w:p w14:paraId="18CC23DE" w14:textId="4AFB8D27" w:rsidR="00032D38" w:rsidRPr="00F852E2" w:rsidRDefault="00032D38" w:rsidP="00F852E2">
            <w:pPr>
              <w:pStyle w:val="afff5"/>
              <w:rPr>
                <w:rFonts w:cs="Times New Roman"/>
                <w:b/>
                <w:bCs w:val="0"/>
                <w:szCs w:val="21"/>
              </w:rPr>
            </w:pPr>
            <w:r w:rsidRPr="00F852E2">
              <w:rPr>
                <w:rFonts w:cs="Times New Roman"/>
                <w:b/>
                <w:bCs w:val="0"/>
                <w:szCs w:val="21"/>
              </w:rPr>
              <w:lastRenderedPageBreak/>
              <w:t>Observer-</w:t>
            </w:r>
            <w:r w:rsidR="00514CC9" w:rsidRPr="00F852E2">
              <w:rPr>
                <w:rFonts w:cs="Times New Roman"/>
                <w:b/>
                <w:bCs w:val="0"/>
                <w:szCs w:val="21"/>
              </w:rPr>
              <w:t>HFR</w:t>
            </w:r>
          </w:p>
        </w:tc>
        <w:tc>
          <w:tcPr>
            <w:tcW w:w="1163" w:type="dxa"/>
            <w:tcBorders>
              <w:top w:val="nil"/>
              <w:bottom w:val="nil"/>
            </w:tcBorders>
          </w:tcPr>
          <w:p w14:paraId="6A88A8C1" w14:textId="5B6E6018" w:rsidR="00032D38" w:rsidRPr="00F852E2" w:rsidRDefault="00032D38" w:rsidP="00F852E2">
            <w:pPr>
              <w:pStyle w:val="afff5"/>
              <w:rPr>
                <w:rFonts w:cs="Times New Roman"/>
                <w:szCs w:val="21"/>
              </w:rPr>
            </w:pPr>
            <w:r w:rsidRPr="00F852E2">
              <w:rPr>
                <w:rFonts w:cs="Times New Roman"/>
                <w:szCs w:val="21"/>
              </w:rPr>
              <w:t>0.0003</w:t>
            </w:r>
          </w:p>
        </w:tc>
        <w:tc>
          <w:tcPr>
            <w:tcW w:w="1814" w:type="dxa"/>
            <w:tcBorders>
              <w:top w:val="nil"/>
              <w:bottom w:val="nil"/>
            </w:tcBorders>
          </w:tcPr>
          <w:p w14:paraId="17BEDB4B" w14:textId="78D709B6" w:rsidR="00032D38" w:rsidRPr="00F852E2" w:rsidRDefault="00032D38" w:rsidP="00F852E2">
            <w:pPr>
              <w:pStyle w:val="afff5"/>
              <w:rPr>
                <w:rFonts w:cs="Times New Roman"/>
                <w:szCs w:val="21"/>
              </w:rPr>
            </w:pPr>
            <w:r w:rsidRPr="00F852E2">
              <w:rPr>
                <w:rFonts w:cs="Times New Roman"/>
                <w:szCs w:val="21"/>
              </w:rPr>
              <w:t>0.0025</w:t>
            </w:r>
          </w:p>
        </w:tc>
        <w:tc>
          <w:tcPr>
            <w:tcW w:w="1662" w:type="dxa"/>
            <w:tcBorders>
              <w:top w:val="nil"/>
              <w:bottom w:val="nil"/>
            </w:tcBorders>
          </w:tcPr>
          <w:p w14:paraId="0FEF844C" w14:textId="25E0C9FE" w:rsidR="00032D38" w:rsidRPr="00F852E2" w:rsidRDefault="00032D38" w:rsidP="00F852E2">
            <w:pPr>
              <w:pStyle w:val="afff5"/>
              <w:rPr>
                <w:rFonts w:cs="Times New Roman"/>
                <w:szCs w:val="21"/>
              </w:rPr>
            </w:pPr>
            <w:r w:rsidRPr="00F852E2">
              <w:rPr>
                <w:rFonts w:cs="Times New Roman"/>
                <w:szCs w:val="21"/>
              </w:rPr>
              <w:t>0.0112</w:t>
            </w:r>
          </w:p>
        </w:tc>
        <w:tc>
          <w:tcPr>
            <w:tcW w:w="2022" w:type="dxa"/>
            <w:tcBorders>
              <w:top w:val="nil"/>
              <w:bottom w:val="nil"/>
            </w:tcBorders>
          </w:tcPr>
          <w:p w14:paraId="72B305FD" w14:textId="5D5180CF" w:rsidR="00032D38" w:rsidRPr="00F852E2" w:rsidRDefault="00032D38" w:rsidP="00F852E2">
            <w:pPr>
              <w:pStyle w:val="afff5"/>
              <w:rPr>
                <w:rFonts w:cs="Times New Roman"/>
                <w:szCs w:val="21"/>
              </w:rPr>
            </w:pPr>
            <w:r w:rsidRPr="00F852E2">
              <w:rPr>
                <w:rFonts w:cs="Times New Roman"/>
                <w:szCs w:val="21"/>
              </w:rPr>
              <w:t>0.9999</w:t>
            </w:r>
          </w:p>
        </w:tc>
      </w:tr>
      <w:tr w:rsidR="00032D38" w:rsidRPr="00F852E2" w14:paraId="3B4717BC" w14:textId="77777777" w:rsidTr="000D06A3">
        <w:trPr>
          <w:jc w:val="center"/>
        </w:trPr>
        <w:tc>
          <w:tcPr>
            <w:tcW w:w="2127" w:type="dxa"/>
            <w:tcBorders>
              <w:top w:val="nil"/>
              <w:bottom w:val="single" w:sz="18" w:space="0" w:color="auto"/>
            </w:tcBorders>
          </w:tcPr>
          <w:p w14:paraId="7C4D5EBB" w14:textId="32E9A160" w:rsidR="00032D38" w:rsidRPr="00F852E2" w:rsidRDefault="00032D38" w:rsidP="00F852E2">
            <w:pPr>
              <w:pStyle w:val="afff5"/>
              <w:rPr>
                <w:rFonts w:cs="Times New Roman"/>
                <w:b/>
                <w:bCs w:val="0"/>
                <w:szCs w:val="21"/>
              </w:rPr>
            </w:pPr>
            <w:r w:rsidRPr="00F852E2">
              <w:rPr>
                <w:rFonts w:cs="Times New Roman"/>
                <w:b/>
                <w:bCs w:val="0"/>
                <w:szCs w:val="21"/>
              </w:rPr>
              <w:t>Observer-Fusion</w:t>
            </w:r>
          </w:p>
        </w:tc>
        <w:tc>
          <w:tcPr>
            <w:tcW w:w="1163" w:type="dxa"/>
            <w:tcBorders>
              <w:top w:val="nil"/>
              <w:bottom w:val="single" w:sz="18" w:space="0" w:color="auto"/>
            </w:tcBorders>
          </w:tcPr>
          <w:p w14:paraId="3F3814FC" w14:textId="475A6C14" w:rsidR="00032D38" w:rsidRPr="00F852E2" w:rsidRDefault="00032D38" w:rsidP="00F852E2">
            <w:pPr>
              <w:pStyle w:val="afff5"/>
              <w:rPr>
                <w:rFonts w:cs="Times New Roman"/>
                <w:szCs w:val="21"/>
              </w:rPr>
            </w:pPr>
            <w:r w:rsidRPr="00F852E2">
              <w:rPr>
                <w:rFonts w:cs="Times New Roman"/>
                <w:szCs w:val="21"/>
              </w:rPr>
              <w:t>0.0003</w:t>
            </w:r>
          </w:p>
        </w:tc>
        <w:tc>
          <w:tcPr>
            <w:tcW w:w="1814" w:type="dxa"/>
            <w:tcBorders>
              <w:top w:val="nil"/>
              <w:bottom w:val="single" w:sz="18" w:space="0" w:color="auto"/>
            </w:tcBorders>
          </w:tcPr>
          <w:p w14:paraId="6589D47F" w14:textId="2C16C544" w:rsidR="00032D38" w:rsidRPr="00F852E2" w:rsidRDefault="00032D38" w:rsidP="00F852E2">
            <w:pPr>
              <w:pStyle w:val="afff5"/>
              <w:rPr>
                <w:rFonts w:cs="Times New Roman"/>
                <w:szCs w:val="21"/>
              </w:rPr>
            </w:pPr>
            <w:r w:rsidRPr="00F852E2">
              <w:rPr>
                <w:rFonts w:cs="Times New Roman"/>
                <w:szCs w:val="21"/>
              </w:rPr>
              <w:t>0.0024</w:t>
            </w:r>
          </w:p>
        </w:tc>
        <w:tc>
          <w:tcPr>
            <w:tcW w:w="1662" w:type="dxa"/>
            <w:tcBorders>
              <w:top w:val="nil"/>
              <w:bottom w:val="single" w:sz="18" w:space="0" w:color="auto"/>
            </w:tcBorders>
          </w:tcPr>
          <w:p w14:paraId="73A9FAE1" w14:textId="66161733" w:rsidR="00032D38" w:rsidRPr="00F852E2" w:rsidRDefault="00032D38" w:rsidP="00F852E2">
            <w:pPr>
              <w:pStyle w:val="afff5"/>
              <w:rPr>
                <w:rFonts w:cs="Times New Roman"/>
                <w:szCs w:val="21"/>
              </w:rPr>
            </w:pPr>
            <w:r w:rsidRPr="00F852E2">
              <w:rPr>
                <w:rFonts w:cs="Times New Roman"/>
                <w:szCs w:val="21"/>
              </w:rPr>
              <w:t>0.0113</w:t>
            </w:r>
          </w:p>
        </w:tc>
        <w:tc>
          <w:tcPr>
            <w:tcW w:w="2022" w:type="dxa"/>
            <w:tcBorders>
              <w:top w:val="nil"/>
              <w:bottom w:val="single" w:sz="18" w:space="0" w:color="auto"/>
            </w:tcBorders>
          </w:tcPr>
          <w:p w14:paraId="5B0A7569" w14:textId="7FCD1DA1" w:rsidR="00AB7BA6" w:rsidRPr="00F852E2" w:rsidRDefault="00032D38" w:rsidP="00F852E2">
            <w:pPr>
              <w:pStyle w:val="afff5"/>
              <w:rPr>
                <w:rFonts w:cs="Times New Roman"/>
                <w:szCs w:val="21"/>
              </w:rPr>
            </w:pPr>
            <w:r w:rsidRPr="00F852E2">
              <w:rPr>
                <w:rFonts w:cs="Times New Roman"/>
                <w:szCs w:val="21"/>
              </w:rPr>
              <w:t>0.</w:t>
            </w:r>
            <w:bookmarkStart w:id="201" w:name="OLE_LINK56"/>
            <w:r w:rsidRPr="00F852E2">
              <w:rPr>
                <w:rFonts w:cs="Times New Roman"/>
                <w:szCs w:val="21"/>
              </w:rPr>
              <w:t>9999</w:t>
            </w:r>
          </w:p>
        </w:tc>
      </w:tr>
    </w:tbl>
    <w:p w14:paraId="27BD6B5B" w14:textId="3757D6D9" w:rsidR="000D5B5C" w:rsidRPr="00696EA9" w:rsidRDefault="000D5B5C" w:rsidP="00696EA9">
      <w:pPr>
        <w:pStyle w:val="aff8"/>
        <w:spacing w:line="300" w:lineRule="auto"/>
        <w:ind w:firstLineChars="200" w:firstLine="480"/>
        <w:jc w:val="both"/>
        <w:rPr>
          <w:rFonts w:cs="Times New Roman"/>
          <w:sz w:val="24"/>
          <w:szCs w:val="24"/>
        </w:rPr>
      </w:pPr>
      <w:r w:rsidRPr="00F852E2">
        <w:rPr>
          <w:rFonts w:cs="Times New Roman" w:hint="eastAsia"/>
          <w:sz w:val="24"/>
          <w:szCs w:val="24"/>
        </w:rPr>
        <w:t xml:space="preserve">Besides, the observation results </w:t>
      </w:r>
      <w:r>
        <w:rPr>
          <w:rFonts w:cs="Times New Roman"/>
          <w:sz w:val="24"/>
          <w:szCs w:val="24"/>
        </w:rPr>
        <w:t xml:space="preserve">of </w:t>
      </w:r>
      <w:r w:rsidRPr="00F852E2">
        <w:rPr>
          <w:rFonts w:cs="Times New Roman" w:hint="eastAsia"/>
          <w:sz w:val="24"/>
          <w:szCs w:val="24"/>
        </w:rPr>
        <w:t>vapor pressure were shown in Figure 1</w:t>
      </w:r>
      <w:r>
        <w:rPr>
          <w:rFonts w:cs="Times New Roman"/>
          <w:sz w:val="24"/>
          <w:szCs w:val="24"/>
        </w:rPr>
        <w:t>2 and Table</w:t>
      </w:r>
      <w:r w:rsidRPr="00F852E2">
        <w:rPr>
          <w:rFonts w:cs="Times New Roman" w:hint="eastAsia"/>
          <w:sz w:val="24"/>
          <w:szCs w:val="24"/>
        </w:rPr>
        <w:t xml:space="preserve"> </w:t>
      </w:r>
      <w:r>
        <w:rPr>
          <w:rFonts w:cs="Times New Roman"/>
          <w:sz w:val="24"/>
          <w:szCs w:val="24"/>
        </w:rPr>
        <w:t xml:space="preserve">10, </w:t>
      </w:r>
      <w:r w:rsidRPr="00F852E2">
        <w:rPr>
          <w:rFonts w:cs="Times New Roman" w:hint="eastAsia"/>
          <w:sz w:val="24"/>
          <w:szCs w:val="24"/>
        </w:rPr>
        <w:t xml:space="preserve">which indicated </w:t>
      </w:r>
      <w:r>
        <w:rPr>
          <w:rFonts w:cs="Times New Roman"/>
          <w:sz w:val="24"/>
          <w:szCs w:val="24"/>
        </w:rPr>
        <w:t>a</w:t>
      </w:r>
      <w:r w:rsidRPr="00F852E2">
        <w:rPr>
          <w:rFonts w:cs="Times New Roman" w:hint="eastAsia"/>
          <w:sz w:val="24"/>
          <w:szCs w:val="24"/>
        </w:rPr>
        <w:t xml:space="preserve"> similar </w:t>
      </w:r>
      <w:r w:rsidRPr="00D07758">
        <w:rPr>
          <w:rFonts w:cs="Times New Roman"/>
          <w:sz w:val="24"/>
          <w:szCs w:val="24"/>
        </w:rPr>
        <w:t>phenomenon</w:t>
      </w:r>
      <w:r>
        <w:rPr>
          <w:rFonts w:cs="Times New Roman"/>
          <w:sz w:val="24"/>
          <w:szCs w:val="24"/>
        </w:rPr>
        <w:t xml:space="preserve"> above. T</w:t>
      </w:r>
      <w:r w:rsidRPr="00D07758">
        <w:rPr>
          <w:rFonts w:cs="Times New Roman"/>
          <w:sz w:val="24"/>
          <w:szCs w:val="24"/>
        </w:rPr>
        <w:t>he performance decrease</w:t>
      </w:r>
      <w:r>
        <w:rPr>
          <w:rFonts w:cs="Times New Roman"/>
          <w:sz w:val="24"/>
          <w:szCs w:val="24"/>
        </w:rPr>
        <w:t>d</w:t>
      </w:r>
      <w:r w:rsidRPr="00D07758">
        <w:rPr>
          <w:rFonts w:cs="Times New Roman"/>
          <w:sz w:val="24"/>
          <w:szCs w:val="24"/>
        </w:rPr>
        <w:t xml:space="preserve"> in an order </w:t>
      </w:r>
      <w:r>
        <w:rPr>
          <w:rFonts w:cs="Times New Roman"/>
          <w:sz w:val="24"/>
          <w:szCs w:val="24"/>
        </w:rPr>
        <w:t>from</w:t>
      </w:r>
      <w:r w:rsidRPr="000D5B5C">
        <w:rPr>
          <w:sz w:val="24"/>
          <w:szCs w:val="24"/>
        </w:rPr>
        <w:t xml:space="preserve"> </w:t>
      </w:r>
      <w:bookmarkStart w:id="202" w:name="OLE_LINK103"/>
      <w:r w:rsidRPr="000F2B04">
        <w:rPr>
          <w:sz w:val="24"/>
          <w:szCs w:val="24"/>
        </w:rPr>
        <w:t>Observer-Fusion</w:t>
      </w:r>
      <w:bookmarkEnd w:id="202"/>
      <w:r>
        <w:rPr>
          <w:sz w:val="24"/>
          <w:szCs w:val="24"/>
        </w:rPr>
        <w:t xml:space="preserve"> to </w:t>
      </w:r>
      <w:r w:rsidRPr="000F2B04">
        <w:rPr>
          <w:sz w:val="24"/>
          <w:szCs w:val="24"/>
        </w:rPr>
        <w:t>Observer-HFR</w:t>
      </w:r>
      <w:r>
        <w:rPr>
          <w:sz w:val="24"/>
          <w:szCs w:val="24"/>
        </w:rPr>
        <w:t xml:space="preserve">, and finally to </w:t>
      </w:r>
      <w:r w:rsidRPr="00D07758">
        <w:rPr>
          <w:rFonts w:cs="Times New Roman"/>
          <w:sz w:val="24"/>
          <w:szCs w:val="24"/>
        </w:rPr>
        <w:t>model without noise.</w:t>
      </w:r>
      <w:r>
        <w:rPr>
          <w:rFonts w:cs="Times New Roman"/>
          <w:sz w:val="24"/>
          <w:szCs w:val="24"/>
        </w:rPr>
        <w:t xml:space="preserve"> </w:t>
      </w:r>
      <w:r w:rsidR="00696EA9">
        <w:rPr>
          <w:rFonts w:cs="Times New Roman"/>
          <w:sz w:val="24"/>
          <w:szCs w:val="24"/>
        </w:rPr>
        <w:t>M</w:t>
      </w:r>
      <w:r w:rsidR="00696EA9">
        <w:rPr>
          <w:rFonts w:cs="Times New Roman" w:hint="eastAsia"/>
          <w:sz w:val="24"/>
          <w:szCs w:val="24"/>
        </w:rPr>
        <w:t>eanwhile</w:t>
      </w:r>
      <w:r w:rsidR="00696EA9">
        <w:rPr>
          <w:rFonts w:cs="Times New Roman"/>
          <w:sz w:val="24"/>
          <w:szCs w:val="24"/>
        </w:rPr>
        <w:t xml:space="preserve">, </w:t>
      </w:r>
      <w:r w:rsidR="00696EA9" w:rsidRPr="00696EA9">
        <w:rPr>
          <w:rFonts w:cs="Times New Roman"/>
          <w:sz w:val="24"/>
          <w:szCs w:val="24"/>
        </w:rPr>
        <w:t xml:space="preserve">Observer-Fusion has the least </w:t>
      </w:r>
      <w:r w:rsidR="00696EA9" w:rsidRPr="000F2B04">
        <w:rPr>
          <w:sz w:val="24"/>
          <w:szCs w:val="24"/>
        </w:rPr>
        <w:t>observation error</w:t>
      </w:r>
      <w:r w:rsidR="00696EA9">
        <w:rPr>
          <w:rFonts w:cs="Times New Roman"/>
          <w:sz w:val="24"/>
          <w:szCs w:val="24"/>
        </w:rPr>
        <w:t xml:space="preserve">. </w:t>
      </w:r>
      <w:r>
        <w:rPr>
          <w:sz w:val="24"/>
          <w:szCs w:val="24"/>
        </w:rPr>
        <w:t>It</w:t>
      </w:r>
      <w:r w:rsidRPr="000F2B04">
        <w:rPr>
          <w:sz w:val="24"/>
          <w:szCs w:val="24"/>
        </w:rPr>
        <w:t xml:space="preserve"> could be explained that the voltage was directly affected by multiple parameters except </w:t>
      </w:r>
      <w:r>
        <w:rPr>
          <w:sz w:val="24"/>
          <w:szCs w:val="24"/>
        </w:rPr>
        <w:t xml:space="preserve">the </w:t>
      </w:r>
      <w:r w:rsidRPr="000F2B04">
        <w:rPr>
          <w:sz w:val="24"/>
          <w:szCs w:val="24"/>
        </w:rPr>
        <w:t>water state.</w:t>
      </w:r>
    </w:p>
    <w:p w14:paraId="18BD45E0" w14:textId="75254948" w:rsidR="00301F44" w:rsidRPr="00C37E5F" w:rsidRDefault="007A68CA" w:rsidP="00677B5E">
      <w:pPr>
        <w:pStyle w:val="aff8"/>
        <w:ind w:firstLine="0"/>
        <w:jc w:val="both"/>
        <w:rPr>
          <w:rFonts w:cs="Times New Roman"/>
        </w:rPr>
      </w:pPr>
      <w:r>
        <w:rPr>
          <w:rFonts w:cs="Times New Roman"/>
          <w:noProof/>
        </w:rPr>
        <w:drawing>
          <wp:inline distT="0" distB="0" distL="0" distR="0" wp14:anchorId="327937D5" wp14:editId="14A135A5">
            <wp:extent cx="5580380" cy="2229485"/>
            <wp:effectExtent l="0" t="0" r="0" b="5715"/>
            <wp:docPr id="1408174776" name="图片 12"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174776" name="图片 12" descr="图表, 折线图&#10;&#10;描述已自动生成"/>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580380" cy="2229485"/>
                    </a:xfrm>
                    <a:prstGeom prst="rect">
                      <a:avLst/>
                    </a:prstGeom>
                  </pic:spPr>
                </pic:pic>
              </a:graphicData>
            </a:graphic>
          </wp:inline>
        </w:drawing>
      </w:r>
    </w:p>
    <w:p w14:paraId="5F65E01F" w14:textId="36609F18" w:rsidR="001C32BF" w:rsidRDefault="001C32BF" w:rsidP="00F852E2">
      <w:pPr>
        <w:pStyle w:val="aff8"/>
        <w:spacing w:line="300" w:lineRule="auto"/>
        <w:ind w:firstLine="0"/>
        <w:rPr>
          <w:rFonts w:cs="Times New Roman"/>
          <w:sz w:val="21"/>
          <w:szCs w:val="21"/>
        </w:rPr>
      </w:pPr>
      <w:bookmarkStart w:id="203" w:name="_Ref139466892"/>
      <w:r w:rsidRPr="00F852E2">
        <w:rPr>
          <w:rFonts w:cs="Times New Roman"/>
          <w:sz w:val="21"/>
          <w:szCs w:val="21"/>
        </w:rPr>
        <w:t xml:space="preserve">Figure </w:t>
      </w:r>
      <w:bookmarkEnd w:id="201"/>
      <w:bookmarkEnd w:id="203"/>
      <w:r w:rsidR="00465216" w:rsidRPr="00F852E2">
        <w:rPr>
          <w:rFonts w:cs="Times New Roman"/>
          <w:sz w:val="21"/>
          <w:szCs w:val="21"/>
        </w:rPr>
        <w:t>1</w:t>
      </w:r>
      <w:r w:rsidR="004C2E4A" w:rsidRPr="00F852E2">
        <w:rPr>
          <w:rFonts w:cs="Times New Roman"/>
          <w:sz w:val="21"/>
          <w:szCs w:val="21"/>
        </w:rPr>
        <w:t>2</w:t>
      </w:r>
      <w:r w:rsidR="00465216" w:rsidRPr="00F852E2">
        <w:rPr>
          <w:rFonts w:cs="Times New Roman"/>
          <w:sz w:val="21"/>
          <w:szCs w:val="21"/>
        </w:rPr>
        <w:t xml:space="preserve"> </w:t>
      </w:r>
      <w:r w:rsidRPr="00F852E2">
        <w:rPr>
          <w:rFonts w:cs="Times New Roman"/>
          <w:sz w:val="21"/>
          <w:szCs w:val="21"/>
        </w:rPr>
        <w:t xml:space="preserve">(a) </w:t>
      </w:r>
      <w:r w:rsidR="00FF5AEA" w:rsidRPr="00F852E2">
        <w:rPr>
          <w:rFonts w:cs="Times New Roman"/>
          <w:sz w:val="21"/>
          <w:szCs w:val="21"/>
        </w:rPr>
        <w:t>O</w:t>
      </w:r>
      <w:r w:rsidR="00C31DC5" w:rsidRPr="00F852E2">
        <w:rPr>
          <w:rFonts w:cs="Times New Roman"/>
          <w:sz w:val="21"/>
          <w:szCs w:val="21"/>
        </w:rPr>
        <w:t>bservation results</w:t>
      </w:r>
      <w:r w:rsidR="00FF5AEA" w:rsidRPr="00F852E2">
        <w:rPr>
          <w:rFonts w:cs="Times New Roman"/>
          <w:sz w:val="21"/>
          <w:szCs w:val="21"/>
        </w:rPr>
        <w:t xml:space="preserve"> of vapor pressure</w:t>
      </w:r>
      <w:r w:rsidR="00C31DC5" w:rsidRPr="00F852E2">
        <w:rPr>
          <w:rFonts w:cs="Times New Roman"/>
          <w:sz w:val="21"/>
          <w:szCs w:val="21"/>
        </w:rPr>
        <w:t xml:space="preserve"> </w:t>
      </w:r>
      <w:r w:rsidR="00FF5AEA" w:rsidRPr="00F852E2">
        <w:rPr>
          <w:rFonts w:cs="Times New Roman"/>
          <w:sz w:val="21"/>
          <w:szCs w:val="21"/>
        </w:rPr>
        <w:t xml:space="preserve">in CL </w:t>
      </w:r>
      <w:r w:rsidR="00C31DC5" w:rsidRPr="00F852E2">
        <w:rPr>
          <w:rFonts w:cs="Times New Roman"/>
          <w:sz w:val="21"/>
          <w:szCs w:val="21"/>
        </w:rPr>
        <w:t xml:space="preserve">based on voltage, </w:t>
      </w:r>
      <w:r w:rsidR="00092E30" w:rsidRPr="00F852E2">
        <w:rPr>
          <w:rFonts w:cs="Times New Roman"/>
          <w:sz w:val="21"/>
          <w:szCs w:val="21"/>
        </w:rPr>
        <w:t xml:space="preserve">HFR </w:t>
      </w:r>
      <w:r w:rsidR="00C31DC5" w:rsidRPr="00F852E2">
        <w:rPr>
          <w:rFonts w:cs="Times New Roman"/>
          <w:sz w:val="21"/>
          <w:szCs w:val="21"/>
        </w:rPr>
        <w:t>and sensor fusion</w:t>
      </w:r>
      <w:r w:rsidR="004A6B35" w:rsidRPr="00F852E2">
        <w:rPr>
          <w:rFonts w:cs="Times New Roman"/>
          <w:sz w:val="21"/>
          <w:szCs w:val="21"/>
        </w:rPr>
        <w:t>,</w:t>
      </w:r>
      <w:r w:rsidRPr="00F852E2">
        <w:rPr>
          <w:rFonts w:cs="Times New Roman"/>
          <w:sz w:val="21"/>
          <w:szCs w:val="21"/>
        </w:rPr>
        <w:t xml:space="preserve"> (b) </w:t>
      </w:r>
      <w:r w:rsidR="00F852E2" w:rsidRPr="00F852E2">
        <w:rPr>
          <w:rFonts w:cs="Times New Roman"/>
          <w:sz w:val="21"/>
          <w:szCs w:val="21"/>
        </w:rPr>
        <w:t>absolute error.</w:t>
      </w:r>
    </w:p>
    <w:p w14:paraId="05E51AA4" w14:textId="77777777" w:rsidR="007A68CA" w:rsidRDefault="007A68CA" w:rsidP="00F852E2">
      <w:pPr>
        <w:pStyle w:val="aff8"/>
        <w:spacing w:line="300" w:lineRule="auto"/>
        <w:ind w:firstLine="0"/>
        <w:rPr>
          <w:rFonts w:cs="Times New Roman"/>
          <w:sz w:val="21"/>
          <w:szCs w:val="21"/>
        </w:rPr>
      </w:pPr>
    </w:p>
    <w:p w14:paraId="4C587B08" w14:textId="77777777" w:rsidR="007A68CA" w:rsidRDefault="007A68CA" w:rsidP="00F852E2">
      <w:pPr>
        <w:pStyle w:val="aff8"/>
        <w:spacing w:line="300" w:lineRule="auto"/>
        <w:ind w:firstLine="0"/>
        <w:rPr>
          <w:rFonts w:cs="Times New Roman"/>
          <w:sz w:val="21"/>
          <w:szCs w:val="21"/>
        </w:rPr>
      </w:pPr>
    </w:p>
    <w:p w14:paraId="6253E970" w14:textId="726D4A30" w:rsidR="001C32BF" w:rsidRPr="00F852E2" w:rsidRDefault="001C32BF" w:rsidP="00F852E2">
      <w:pPr>
        <w:pStyle w:val="aff8"/>
        <w:spacing w:line="300" w:lineRule="auto"/>
        <w:ind w:firstLine="0"/>
        <w:jc w:val="left"/>
        <w:rPr>
          <w:rFonts w:cs="Times New Roman"/>
          <w:sz w:val="21"/>
          <w:szCs w:val="21"/>
        </w:rPr>
      </w:pPr>
      <w:bookmarkStart w:id="204" w:name="_Ref139466923"/>
      <w:r w:rsidRPr="00F852E2">
        <w:rPr>
          <w:rFonts w:cs="Times New Roman"/>
          <w:sz w:val="21"/>
          <w:szCs w:val="21"/>
        </w:rPr>
        <w:t xml:space="preserve">Table </w:t>
      </w:r>
      <w:bookmarkEnd w:id="204"/>
      <w:r w:rsidR="00B41323" w:rsidRPr="00F852E2">
        <w:rPr>
          <w:rFonts w:cs="Times New Roman"/>
          <w:sz w:val="21"/>
          <w:szCs w:val="21"/>
        </w:rPr>
        <w:t>1</w:t>
      </w:r>
      <w:r w:rsidR="004C2E4A" w:rsidRPr="00F852E2">
        <w:rPr>
          <w:rFonts w:cs="Times New Roman"/>
          <w:sz w:val="21"/>
          <w:szCs w:val="21"/>
        </w:rPr>
        <w:t>1</w:t>
      </w:r>
      <w:r w:rsidR="00B41323" w:rsidRPr="00F852E2">
        <w:rPr>
          <w:rFonts w:cs="Times New Roman"/>
          <w:sz w:val="21"/>
          <w:szCs w:val="21"/>
        </w:rPr>
        <w:t xml:space="preserve"> </w:t>
      </w:r>
      <w:r w:rsidRPr="00F852E2">
        <w:rPr>
          <w:rFonts w:cs="Times New Roman"/>
          <w:sz w:val="21"/>
          <w:szCs w:val="21"/>
        </w:rPr>
        <w:t xml:space="preserve">Observer </w:t>
      </w:r>
      <w:r w:rsidR="001A3156">
        <w:rPr>
          <w:rFonts w:cs="Times New Roman"/>
          <w:sz w:val="21"/>
          <w:szCs w:val="21"/>
        </w:rPr>
        <w:t>p</w:t>
      </w:r>
      <w:r w:rsidRPr="00F852E2">
        <w:rPr>
          <w:rFonts w:cs="Times New Roman"/>
          <w:sz w:val="21"/>
          <w:szCs w:val="21"/>
        </w:rPr>
        <w:t xml:space="preserve">erformance for </w:t>
      </w:r>
      <w:r w:rsidR="001A3156">
        <w:rPr>
          <w:rFonts w:cs="Times New Roman"/>
          <w:sz w:val="21"/>
          <w:szCs w:val="21"/>
        </w:rPr>
        <w:t>v</w:t>
      </w:r>
      <w:r w:rsidR="00213028" w:rsidRPr="00F852E2">
        <w:rPr>
          <w:rFonts w:cs="Times New Roman"/>
          <w:sz w:val="21"/>
          <w:szCs w:val="21"/>
        </w:rPr>
        <w:t xml:space="preserve">apor </w:t>
      </w:r>
      <w:r w:rsidR="001A3156">
        <w:rPr>
          <w:rFonts w:cs="Times New Roman"/>
          <w:sz w:val="21"/>
          <w:szCs w:val="21"/>
        </w:rPr>
        <w:t>p</w:t>
      </w:r>
      <w:r w:rsidR="00213028" w:rsidRPr="00F852E2">
        <w:rPr>
          <w:rFonts w:cs="Times New Roman"/>
          <w:sz w:val="21"/>
          <w:szCs w:val="21"/>
        </w:rPr>
        <w:t>ressure</w:t>
      </w:r>
      <w:r w:rsidRPr="00F852E2">
        <w:rPr>
          <w:rFonts w:cs="Times New Roman"/>
          <w:sz w:val="21"/>
          <w:szCs w:val="21"/>
        </w:rPr>
        <w:t xml:space="preserve"> in </w:t>
      </w:r>
      <w:r w:rsidR="00213028" w:rsidRPr="00F852E2">
        <w:rPr>
          <w:rFonts w:cs="Times New Roman"/>
          <w:sz w:val="21"/>
          <w:szCs w:val="21"/>
        </w:rPr>
        <w:t>CL</w:t>
      </w:r>
      <w:r w:rsidR="00B466EC" w:rsidRPr="00F852E2">
        <w:rPr>
          <w:rFonts w:cs="Times New Roman"/>
          <w:sz w:val="21"/>
          <w:szCs w:val="21"/>
        </w:rPr>
        <w:t>.</w:t>
      </w:r>
    </w:p>
    <w:tbl>
      <w:tblPr>
        <w:tblW w:w="0" w:type="auto"/>
        <w:jc w:val="center"/>
        <w:tblLook w:val="04A0" w:firstRow="1" w:lastRow="0" w:firstColumn="1" w:lastColumn="0" w:noHBand="0" w:noVBand="1"/>
      </w:tblPr>
      <w:tblGrid>
        <w:gridCol w:w="2127"/>
        <w:gridCol w:w="1163"/>
        <w:gridCol w:w="1814"/>
        <w:gridCol w:w="1662"/>
        <w:gridCol w:w="2022"/>
      </w:tblGrid>
      <w:tr w:rsidR="001C32BF" w:rsidRPr="00F852E2" w14:paraId="64FA8719" w14:textId="77777777" w:rsidTr="000D06A3">
        <w:trPr>
          <w:jc w:val="center"/>
        </w:trPr>
        <w:tc>
          <w:tcPr>
            <w:tcW w:w="2127" w:type="dxa"/>
            <w:tcBorders>
              <w:top w:val="single" w:sz="18" w:space="0" w:color="auto"/>
              <w:bottom w:val="single" w:sz="8" w:space="0" w:color="auto"/>
            </w:tcBorders>
          </w:tcPr>
          <w:p w14:paraId="482F6845" w14:textId="2521A17F" w:rsidR="001C32BF" w:rsidRPr="00F852E2" w:rsidRDefault="00032C52" w:rsidP="00F852E2">
            <w:pPr>
              <w:pStyle w:val="afff5"/>
              <w:rPr>
                <w:rFonts w:cs="Times New Roman"/>
                <w:b/>
                <w:bCs w:val="0"/>
                <w:szCs w:val="21"/>
              </w:rPr>
            </w:pPr>
            <w:r w:rsidRPr="00F852E2">
              <w:rPr>
                <w:rFonts w:cs="Times New Roman" w:hint="eastAsia"/>
                <w:b/>
                <w:bCs w:val="0"/>
                <w:szCs w:val="21"/>
              </w:rPr>
              <w:t>C</w:t>
            </w:r>
            <w:r w:rsidRPr="00F852E2">
              <w:rPr>
                <w:rFonts w:cs="Times New Roman"/>
                <w:b/>
                <w:bCs w:val="0"/>
                <w:szCs w:val="21"/>
              </w:rPr>
              <w:t>ase</w:t>
            </w:r>
          </w:p>
        </w:tc>
        <w:tc>
          <w:tcPr>
            <w:tcW w:w="1163" w:type="dxa"/>
            <w:tcBorders>
              <w:top w:val="single" w:sz="18" w:space="0" w:color="auto"/>
              <w:bottom w:val="single" w:sz="8" w:space="0" w:color="auto"/>
            </w:tcBorders>
          </w:tcPr>
          <w:p w14:paraId="5DBFFF33" w14:textId="77777777" w:rsidR="001C32BF" w:rsidRPr="00F852E2" w:rsidRDefault="001C32BF" w:rsidP="00F852E2">
            <w:pPr>
              <w:pStyle w:val="afff5"/>
              <w:rPr>
                <w:rFonts w:cs="Times New Roman"/>
                <w:b/>
                <w:bCs w:val="0"/>
                <w:szCs w:val="21"/>
              </w:rPr>
            </w:pPr>
            <w:r w:rsidRPr="00F852E2">
              <w:rPr>
                <w:rFonts w:cs="Times New Roman"/>
                <w:b/>
                <w:bCs w:val="0"/>
                <w:szCs w:val="21"/>
              </w:rPr>
              <w:t>RMSE</w:t>
            </w:r>
          </w:p>
        </w:tc>
        <w:tc>
          <w:tcPr>
            <w:tcW w:w="1814" w:type="dxa"/>
            <w:tcBorders>
              <w:top w:val="single" w:sz="18" w:space="0" w:color="auto"/>
              <w:bottom w:val="single" w:sz="8" w:space="0" w:color="auto"/>
            </w:tcBorders>
          </w:tcPr>
          <w:p w14:paraId="29AE2317" w14:textId="77777777" w:rsidR="001C32BF" w:rsidRPr="00F852E2" w:rsidRDefault="001C32BF" w:rsidP="00F852E2">
            <w:pPr>
              <w:pStyle w:val="afff5"/>
              <w:rPr>
                <w:rFonts w:cs="Times New Roman"/>
                <w:b/>
                <w:bCs w:val="0"/>
                <w:szCs w:val="21"/>
              </w:rPr>
            </w:pPr>
            <w:r w:rsidRPr="00F852E2">
              <w:rPr>
                <w:rFonts w:cs="Times New Roman"/>
                <w:b/>
                <w:bCs w:val="0"/>
                <w:szCs w:val="21"/>
              </w:rPr>
              <w:t>NRMSE</w:t>
            </w:r>
          </w:p>
        </w:tc>
        <w:tc>
          <w:tcPr>
            <w:tcW w:w="1662" w:type="dxa"/>
            <w:tcBorders>
              <w:top w:val="single" w:sz="18" w:space="0" w:color="auto"/>
              <w:bottom w:val="single" w:sz="8" w:space="0" w:color="auto"/>
            </w:tcBorders>
          </w:tcPr>
          <w:p w14:paraId="188501D9" w14:textId="77777777" w:rsidR="001C32BF" w:rsidRPr="00F852E2" w:rsidRDefault="001C32BF" w:rsidP="00F852E2">
            <w:pPr>
              <w:pStyle w:val="afff5"/>
              <w:rPr>
                <w:rFonts w:cs="Times New Roman"/>
                <w:b/>
                <w:bCs w:val="0"/>
                <w:szCs w:val="21"/>
              </w:rPr>
            </w:pPr>
            <w:r w:rsidRPr="00F852E2">
              <w:rPr>
                <w:rFonts w:cs="Times New Roman"/>
                <w:b/>
                <w:bCs w:val="0"/>
                <w:szCs w:val="21"/>
              </w:rPr>
              <w:t>MAPE</w:t>
            </w:r>
          </w:p>
        </w:tc>
        <w:tc>
          <w:tcPr>
            <w:tcW w:w="2022" w:type="dxa"/>
            <w:tcBorders>
              <w:top w:val="single" w:sz="18" w:space="0" w:color="auto"/>
              <w:bottom w:val="single" w:sz="8" w:space="0" w:color="auto"/>
            </w:tcBorders>
          </w:tcPr>
          <w:p w14:paraId="41A4A92A" w14:textId="653AF8A3" w:rsidR="001C32BF" w:rsidRPr="00F852E2" w:rsidRDefault="004E01D0" w:rsidP="00F852E2">
            <w:pPr>
              <w:pStyle w:val="afff5"/>
              <w:rPr>
                <w:rFonts w:cs="Times New Roman"/>
                <w:b/>
                <w:bCs w:val="0"/>
                <w:szCs w:val="21"/>
              </w:rPr>
            </w:pPr>
            <w:r w:rsidRPr="00F852E2">
              <w:rPr>
                <w:b/>
                <w:bCs w:val="0"/>
                <w:szCs w:val="21"/>
              </w:rPr>
              <w:t>R</w:t>
            </w:r>
            <w:r w:rsidRPr="00F852E2">
              <w:rPr>
                <w:b/>
                <w:bCs w:val="0"/>
                <w:szCs w:val="21"/>
                <w:vertAlign w:val="superscript"/>
              </w:rPr>
              <w:t>2</w:t>
            </w:r>
          </w:p>
        </w:tc>
      </w:tr>
      <w:tr w:rsidR="00032D38" w:rsidRPr="00F852E2" w14:paraId="0B8A1ECA" w14:textId="77777777" w:rsidTr="00F852E2">
        <w:trPr>
          <w:jc w:val="center"/>
        </w:trPr>
        <w:tc>
          <w:tcPr>
            <w:tcW w:w="2127" w:type="dxa"/>
            <w:tcBorders>
              <w:top w:val="nil"/>
              <w:bottom w:val="nil"/>
            </w:tcBorders>
          </w:tcPr>
          <w:p w14:paraId="7A1DB7EC" w14:textId="6F959DD8" w:rsidR="00032D38" w:rsidRPr="00F852E2" w:rsidRDefault="00FF5AEA" w:rsidP="00F852E2">
            <w:pPr>
              <w:pStyle w:val="afff5"/>
              <w:rPr>
                <w:rFonts w:cs="Times New Roman"/>
                <w:b/>
                <w:bCs w:val="0"/>
                <w:szCs w:val="21"/>
              </w:rPr>
            </w:pPr>
            <w:r w:rsidRPr="00F852E2">
              <w:rPr>
                <w:rFonts w:cs="Times New Roman"/>
                <w:b/>
                <w:bCs w:val="0"/>
                <w:szCs w:val="21"/>
              </w:rPr>
              <w:t>Model without noise</w:t>
            </w:r>
          </w:p>
        </w:tc>
        <w:tc>
          <w:tcPr>
            <w:tcW w:w="1163" w:type="dxa"/>
            <w:tcBorders>
              <w:top w:val="nil"/>
              <w:bottom w:val="nil"/>
            </w:tcBorders>
          </w:tcPr>
          <w:p w14:paraId="6125E3E0" w14:textId="19B8CF5A" w:rsidR="00032D38" w:rsidRPr="00F852E2" w:rsidRDefault="00032D38" w:rsidP="00F852E2">
            <w:pPr>
              <w:pStyle w:val="afff5"/>
              <w:rPr>
                <w:rFonts w:cs="Times New Roman"/>
                <w:szCs w:val="21"/>
              </w:rPr>
            </w:pPr>
            <w:r w:rsidRPr="00F852E2">
              <w:rPr>
                <w:rFonts w:cs="Times New Roman"/>
                <w:szCs w:val="21"/>
              </w:rPr>
              <w:t>0.4800</w:t>
            </w:r>
          </w:p>
        </w:tc>
        <w:tc>
          <w:tcPr>
            <w:tcW w:w="1814" w:type="dxa"/>
            <w:tcBorders>
              <w:top w:val="nil"/>
              <w:bottom w:val="nil"/>
            </w:tcBorders>
          </w:tcPr>
          <w:p w14:paraId="05A3EE0E" w14:textId="1986262C" w:rsidR="00032D38" w:rsidRPr="00F852E2" w:rsidRDefault="00032D38" w:rsidP="00F852E2">
            <w:pPr>
              <w:pStyle w:val="afff5"/>
              <w:rPr>
                <w:rFonts w:cs="Times New Roman"/>
                <w:szCs w:val="21"/>
              </w:rPr>
            </w:pPr>
            <w:r w:rsidRPr="00F852E2">
              <w:rPr>
                <w:rFonts w:cs="Times New Roman"/>
                <w:szCs w:val="21"/>
              </w:rPr>
              <w:t>0.0332</w:t>
            </w:r>
          </w:p>
        </w:tc>
        <w:tc>
          <w:tcPr>
            <w:tcW w:w="1662" w:type="dxa"/>
            <w:tcBorders>
              <w:top w:val="nil"/>
              <w:bottom w:val="nil"/>
            </w:tcBorders>
          </w:tcPr>
          <w:p w14:paraId="7CF05537" w14:textId="3C52883B" w:rsidR="00032D38" w:rsidRPr="00F852E2" w:rsidRDefault="00032D38" w:rsidP="00F852E2">
            <w:pPr>
              <w:pStyle w:val="afff5"/>
              <w:rPr>
                <w:rFonts w:cs="Times New Roman"/>
                <w:szCs w:val="21"/>
              </w:rPr>
            </w:pPr>
            <w:r w:rsidRPr="00F852E2">
              <w:rPr>
                <w:rFonts w:cs="Times New Roman"/>
                <w:szCs w:val="21"/>
              </w:rPr>
              <w:t>0.0426</w:t>
            </w:r>
          </w:p>
        </w:tc>
        <w:tc>
          <w:tcPr>
            <w:tcW w:w="2022" w:type="dxa"/>
            <w:tcBorders>
              <w:top w:val="nil"/>
              <w:bottom w:val="nil"/>
            </w:tcBorders>
          </w:tcPr>
          <w:p w14:paraId="2B021FC9" w14:textId="1B4FCEC7" w:rsidR="00032D38" w:rsidRPr="00F852E2" w:rsidRDefault="00032D38" w:rsidP="00F852E2">
            <w:pPr>
              <w:pStyle w:val="afff5"/>
              <w:rPr>
                <w:rFonts w:cs="Times New Roman"/>
                <w:szCs w:val="21"/>
              </w:rPr>
            </w:pPr>
            <w:r w:rsidRPr="00F852E2">
              <w:rPr>
                <w:rFonts w:cs="Times New Roman"/>
                <w:szCs w:val="21"/>
              </w:rPr>
              <w:t>0.9915</w:t>
            </w:r>
          </w:p>
        </w:tc>
      </w:tr>
      <w:tr w:rsidR="00032D38" w:rsidRPr="00F852E2" w14:paraId="7ACE64CC" w14:textId="77777777" w:rsidTr="00F852E2">
        <w:trPr>
          <w:jc w:val="center"/>
        </w:trPr>
        <w:tc>
          <w:tcPr>
            <w:tcW w:w="2127" w:type="dxa"/>
            <w:tcBorders>
              <w:top w:val="nil"/>
              <w:bottom w:val="nil"/>
            </w:tcBorders>
          </w:tcPr>
          <w:p w14:paraId="4CCBEAC6" w14:textId="22E54E1B" w:rsidR="00032D38" w:rsidRPr="00F852E2" w:rsidRDefault="00032D38" w:rsidP="00F852E2">
            <w:pPr>
              <w:pStyle w:val="afff5"/>
              <w:rPr>
                <w:rFonts w:cs="Times New Roman"/>
                <w:b/>
                <w:bCs w:val="0"/>
                <w:szCs w:val="21"/>
              </w:rPr>
            </w:pPr>
            <w:r w:rsidRPr="00F852E2">
              <w:rPr>
                <w:rFonts w:cs="Times New Roman"/>
                <w:b/>
                <w:bCs w:val="0"/>
                <w:szCs w:val="21"/>
              </w:rPr>
              <w:t>Observer-Voltage</w:t>
            </w:r>
          </w:p>
        </w:tc>
        <w:tc>
          <w:tcPr>
            <w:tcW w:w="1163" w:type="dxa"/>
            <w:tcBorders>
              <w:top w:val="nil"/>
              <w:bottom w:val="nil"/>
            </w:tcBorders>
          </w:tcPr>
          <w:p w14:paraId="45FA7B08" w14:textId="5CDDFB60" w:rsidR="00032D38" w:rsidRPr="00F852E2" w:rsidRDefault="00032D38" w:rsidP="00F852E2">
            <w:pPr>
              <w:pStyle w:val="afff5"/>
              <w:rPr>
                <w:rFonts w:cs="Times New Roman"/>
                <w:szCs w:val="21"/>
              </w:rPr>
            </w:pPr>
            <w:r w:rsidRPr="00F852E2">
              <w:rPr>
                <w:rFonts w:cs="Times New Roman"/>
                <w:szCs w:val="21"/>
              </w:rPr>
              <w:t>0.3152</w:t>
            </w:r>
          </w:p>
        </w:tc>
        <w:tc>
          <w:tcPr>
            <w:tcW w:w="1814" w:type="dxa"/>
            <w:tcBorders>
              <w:top w:val="nil"/>
              <w:bottom w:val="nil"/>
            </w:tcBorders>
          </w:tcPr>
          <w:p w14:paraId="354EB83A" w14:textId="49AC030D" w:rsidR="00032D38" w:rsidRPr="00F852E2" w:rsidRDefault="00032D38" w:rsidP="00F852E2">
            <w:pPr>
              <w:pStyle w:val="afff5"/>
              <w:rPr>
                <w:rFonts w:cs="Times New Roman"/>
                <w:szCs w:val="21"/>
              </w:rPr>
            </w:pPr>
            <w:r w:rsidRPr="00F852E2">
              <w:rPr>
                <w:rFonts w:cs="Times New Roman"/>
                <w:szCs w:val="21"/>
              </w:rPr>
              <w:t>0.0218</w:t>
            </w:r>
          </w:p>
        </w:tc>
        <w:tc>
          <w:tcPr>
            <w:tcW w:w="1662" w:type="dxa"/>
            <w:tcBorders>
              <w:top w:val="nil"/>
              <w:bottom w:val="nil"/>
            </w:tcBorders>
          </w:tcPr>
          <w:p w14:paraId="27FE4623" w14:textId="72016F2F" w:rsidR="00032D38" w:rsidRPr="00F852E2" w:rsidRDefault="00032D38" w:rsidP="00F852E2">
            <w:pPr>
              <w:pStyle w:val="afff5"/>
              <w:rPr>
                <w:rFonts w:cs="Times New Roman"/>
                <w:szCs w:val="21"/>
              </w:rPr>
            </w:pPr>
            <w:r w:rsidRPr="00F852E2">
              <w:rPr>
                <w:rFonts w:cs="Times New Roman"/>
                <w:szCs w:val="21"/>
              </w:rPr>
              <w:t>0.0188</w:t>
            </w:r>
          </w:p>
        </w:tc>
        <w:tc>
          <w:tcPr>
            <w:tcW w:w="2022" w:type="dxa"/>
            <w:tcBorders>
              <w:top w:val="nil"/>
              <w:bottom w:val="nil"/>
            </w:tcBorders>
          </w:tcPr>
          <w:p w14:paraId="60D587FA" w14:textId="7E15A753" w:rsidR="00032D38" w:rsidRPr="00F852E2" w:rsidRDefault="00032D38" w:rsidP="00F852E2">
            <w:pPr>
              <w:pStyle w:val="afff5"/>
              <w:rPr>
                <w:rFonts w:cs="Times New Roman"/>
                <w:szCs w:val="21"/>
              </w:rPr>
            </w:pPr>
            <w:r w:rsidRPr="00F852E2">
              <w:rPr>
                <w:rFonts w:cs="Times New Roman"/>
                <w:szCs w:val="21"/>
              </w:rPr>
              <w:t>0.9963</w:t>
            </w:r>
          </w:p>
        </w:tc>
      </w:tr>
      <w:tr w:rsidR="00032D38" w:rsidRPr="00F852E2" w14:paraId="4726BE77" w14:textId="77777777" w:rsidTr="00F852E2">
        <w:trPr>
          <w:jc w:val="center"/>
        </w:trPr>
        <w:tc>
          <w:tcPr>
            <w:tcW w:w="2127" w:type="dxa"/>
            <w:tcBorders>
              <w:top w:val="nil"/>
              <w:bottom w:val="nil"/>
            </w:tcBorders>
          </w:tcPr>
          <w:p w14:paraId="5AFDE44A" w14:textId="347D6E41" w:rsidR="00032D38" w:rsidRPr="00F852E2" w:rsidRDefault="00032D38" w:rsidP="00F852E2">
            <w:pPr>
              <w:pStyle w:val="afff5"/>
              <w:rPr>
                <w:rFonts w:cs="Times New Roman"/>
                <w:b/>
                <w:bCs w:val="0"/>
                <w:szCs w:val="21"/>
              </w:rPr>
            </w:pPr>
            <w:r w:rsidRPr="00F852E2">
              <w:rPr>
                <w:rFonts w:cs="Times New Roman"/>
                <w:b/>
                <w:bCs w:val="0"/>
                <w:szCs w:val="21"/>
              </w:rPr>
              <w:t>Observer-</w:t>
            </w:r>
            <w:r w:rsidR="00514CC9" w:rsidRPr="00F852E2">
              <w:rPr>
                <w:rFonts w:cs="Times New Roman"/>
                <w:b/>
                <w:bCs w:val="0"/>
                <w:szCs w:val="21"/>
              </w:rPr>
              <w:t>HFR</w:t>
            </w:r>
          </w:p>
        </w:tc>
        <w:tc>
          <w:tcPr>
            <w:tcW w:w="1163" w:type="dxa"/>
            <w:tcBorders>
              <w:top w:val="nil"/>
              <w:bottom w:val="nil"/>
            </w:tcBorders>
          </w:tcPr>
          <w:p w14:paraId="592BC03A" w14:textId="5CBB7ED6" w:rsidR="00032D38" w:rsidRPr="00F852E2" w:rsidRDefault="00032D38" w:rsidP="00F852E2">
            <w:pPr>
              <w:pStyle w:val="afff5"/>
              <w:rPr>
                <w:rFonts w:cs="Times New Roman"/>
                <w:szCs w:val="21"/>
              </w:rPr>
            </w:pPr>
            <w:r w:rsidRPr="00F852E2">
              <w:rPr>
                <w:rFonts w:cs="Times New Roman"/>
                <w:szCs w:val="21"/>
              </w:rPr>
              <w:t>0.0315</w:t>
            </w:r>
          </w:p>
        </w:tc>
        <w:tc>
          <w:tcPr>
            <w:tcW w:w="1814" w:type="dxa"/>
            <w:tcBorders>
              <w:top w:val="nil"/>
              <w:bottom w:val="nil"/>
            </w:tcBorders>
          </w:tcPr>
          <w:p w14:paraId="7E7A46A3" w14:textId="3AAB7F70" w:rsidR="00032D38" w:rsidRPr="00F852E2" w:rsidRDefault="00032D38" w:rsidP="00F852E2">
            <w:pPr>
              <w:pStyle w:val="afff5"/>
              <w:rPr>
                <w:rFonts w:cs="Times New Roman"/>
                <w:szCs w:val="21"/>
              </w:rPr>
            </w:pPr>
            <w:r w:rsidRPr="00F852E2">
              <w:rPr>
                <w:rFonts w:cs="Times New Roman"/>
                <w:szCs w:val="21"/>
              </w:rPr>
              <w:t>0.0022</w:t>
            </w:r>
          </w:p>
        </w:tc>
        <w:tc>
          <w:tcPr>
            <w:tcW w:w="1662" w:type="dxa"/>
            <w:tcBorders>
              <w:top w:val="nil"/>
              <w:bottom w:val="nil"/>
            </w:tcBorders>
          </w:tcPr>
          <w:p w14:paraId="33F4C5B0" w14:textId="001BA669" w:rsidR="00032D38" w:rsidRPr="00F852E2" w:rsidRDefault="00032D38" w:rsidP="00F852E2">
            <w:pPr>
              <w:pStyle w:val="afff5"/>
              <w:rPr>
                <w:rFonts w:cs="Times New Roman"/>
                <w:szCs w:val="21"/>
              </w:rPr>
            </w:pPr>
            <w:r w:rsidRPr="00F852E2">
              <w:rPr>
                <w:rFonts w:cs="Times New Roman"/>
                <w:szCs w:val="21"/>
              </w:rPr>
              <w:t>0.0017</w:t>
            </w:r>
          </w:p>
        </w:tc>
        <w:tc>
          <w:tcPr>
            <w:tcW w:w="2022" w:type="dxa"/>
            <w:tcBorders>
              <w:top w:val="nil"/>
              <w:bottom w:val="nil"/>
            </w:tcBorders>
          </w:tcPr>
          <w:p w14:paraId="5050CF1F" w14:textId="77777777" w:rsidR="00032D38" w:rsidRPr="00F852E2" w:rsidRDefault="00032D38" w:rsidP="00F852E2">
            <w:pPr>
              <w:pStyle w:val="afff5"/>
              <w:rPr>
                <w:rFonts w:cs="Times New Roman"/>
                <w:szCs w:val="21"/>
              </w:rPr>
            </w:pPr>
            <w:r w:rsidRPr="00F852E2">
              <w:rPr>
                <w:rFonts w:cs="Times New Roman"/>
                <w:szCs w:val="21"/>
              </w:rPr>
              <w:t>1.0000</w:t>
            </w:r>
          </w:p>
        </w:tc>
      </w:tr>
      <w:tr w:rsidR="00032D38" w:rsidRPr="00F852E2" w14:paraId="23316646" w14:textId="77777777" w:rsidTr="000D06A3">
        <w:trPr>
          <w:jc w:val="center"/>
        </w:trPr>
        <w:tc>
          <w:tcPr>
            <w:tcW w:w="2127" w:type="dxa"/>
            <w:tcBorders>
              <w:top w:val="nil"/>
              <w:bottom w:val="single" w:sz="18" w:space="0" w:color="auto"/>
            </w:tcBorders>
          </w:tcPr>
          <w:p w14:paraId="3465ABC8" w14:textId="5890A1F4" w:rsidR="00032D38" w:rsidRPr="00F852E2" w:rsidRDefault="00032D38" w:rsidP="00F852E2">
            <w:pPr>
              <w:pStyle w:val="afff5"/>
              <w:rPr>
                <w:rFonts w:cs="Times New Roman"/>
                <w:b/>
                <w:bCs w:val="0"/>
                <w:szCs w:val="21"/>
              </w:rPr>
            </w:pPr>
            <w:r w:rsidRPr="00F852E2">
              <w:rPr>
                <w:rFonts w:cs="Times New Roman"/>
                <w:b/>
                <w:bCs w:val="0"/>
                <w:szCs w:val="21"/>
              </w:rPr>
              <w:t>Observer-Fusion</w:t>
            </w:r>
          </w:p>
        </w:tc>
        <w:tc>
          <w:tcPr>
            <w:tcW w:w="1163" w:type="dxa"/>
            <w:tcBorders>
              <w:top w:val="nil"/>
              <w:bottom w:val="single" w:sz="18" w:space="0" w:color="auto"/>
            </w:tcBorders>
          </w:tcPr>
          <w:p w14:paraId="3B7BD53F" w14:textId="7A7D99F6" w:rsidR="00032D38" w:rsidRPr="00F852E2" w:rsidRDefault="00032D38" w:rsidP="00F852E2">
            <w:pPr>
              <w:pStyle w:val="afff5"/>
              <w:rPr>
                <w:rFonts w:cs="Times New Roman"/>
                <w:szCs w:val="21"/>
              </w:rPr>
            </w:pPr>
            <w:r w:rsidRPr="00F852E2">
              <w:rPr>
                <w:rFonts w:cs="Times New Roman"/>
                <w:szCs w:val="21"/>
              </w:rPr>
              <w:t>0.0305</w:t>
            </w:r>
          </w:p>
        </w:tc>
        <w:tc>
          <w:tcPr>
            <w:tcW w:w="1814" w:type="dxa"/>
            <w:tcBorders>
              <w:top w:val="nil"/>
              <w:bottom w:val="single" w:sz="18" w:space="0" w:color="auto"/>
            </w:tcBorders>
          </w:tcPr>
          <w:p w14:paraId="18B0B791" w14:textId="60F675B3" w:rsidR="00032D38" w:rsidRPr="00F852E2" w:rsidRDefault="00032D38" w:rsidP="00F852E2">
            <w:pPr>
              <w:pStyle w:val="afff5"/>
              <w:rPr>
                <w:rFonts w:cs="Times New Roman"/>
                <w:szCs w:val="21"/>
              </w:rPr>
            </w:pPr>
            <w:r w:rsidRPr="00F852E2">
              <w:rPr>
                <w:rFonts w:cs="Times New Roman"/>
                <w:szCs w:val="21"/>
              </w:rPr>
              <w:t>0.0021</w:t>
            </w:r>
          </w:p>
        </w:tc>
        <w:tc>
          <w:tcPr>
            <w:tcW w:w="1662" w:type="dxa"/>
            <w:tcBorders>
              <w:top w:val="nil"/>
              <w:bottom w:val="single" w:sz="18" w:space="0" w:color="auto"/>
            </w:tcBorders>
          </w:tcPr>
          <w:p w14:paraId="4E7EFBCF" w14:textId="1681B0C6" w:rsidR="00032D38" w:rsidRPr="00F852E2" w:rsidRDefault="00032D38" w:rsidP="00F852E2">
            <w:pPr>
              <w:pStyle w:val="afff5"/>
              <w:rPr>
                <w:rFonts w:cs="Times New Roman"/>
                <w:szCs w:val="21"/>
              </w:rPr>
            </w:pPr>
            <w:r w:rsidRPr="00F852E2">
              <w:rPr>
                <w:rFonts w:cs="Times New Roman"/>
                <w:szCs w:val="21"/>
              </w:rPr>
              <w:t>0.0016</w:t>
            </w:r>
          </w:p>
        </w:tc>
        <w:tc>
          <w:tcPr>
            <w:tcW w:w="2022" w:type="dxa"/>
            <w:tcBorders>
              <w:top w:val="nil"/>
              <w:bottom w:val="single" w:sz="18" w:space="0" w:color="auto"/>
            </w:tcBorders>
          </w:tcPr>
          <w:p w14:paraId="788F0EA2" w14:textId="77777777" w:rsidR="00032D38" w:rsidRPr="00F852E2" w:rsidRDefault="00032D38" w:rsidP="00F852E2">
            <w:pPr>
              <w:pStyle w:val="afff5"/>
              <w:rPr>
                <w:rFonts w:cs="Times New Roman"/>
                <w:szCs w:val="21"/>
              </w:rPr>
            </w:pPr>
            <w:r w:rsidRPr="00F852E2">
              <w:rPr>
                <w:rFonts w:cs="Times New Roman"/>
                <w:szCs w:val="21"/>
              </w:rPr>
              <w:t>1.0000</w:t>
            </w:r>
          </w:p>
        </w:tc>
      </w:tr>
    </w:tbl>
    <w:p w14:paraId="392D4400" w14:textId="196630D5" w:rsidR="001C32BF" w:rsidRPr="001A3156" w:rsidRDefault="00380D2A" w:rsidP="001A3156">
      <w:pPr>
        <w:pStyle w:val="a0"/>
        <w:rPr>
          <w:sz w:val="24"/>
          <w:szCs w:val="24"/>
        </w:rPr>
      </w:pPr>
      <w:r w:rsidRPr="001A3156">
        <w:rPr>
          <w:sz w:val="24"/>
          <w:szCs w:val="24"/>
        </w:rPr>
        <w:t xml:space="preserve">In the end, the </w:t>
      </w:r>
      <w:r w:rsidR="008A5E8F" w:rsidRPr="001A3156">
        <w:rPr>
          <w:sz w:val="24"/>
          <w:szCs w:val="24"/>
        </w:rPr>
        <w:t xml:space="preserve">observation </w:t>
      </w:r>
      <w:r w:rsidRPr="001A3156">
        <w:rPr>
          <w:sz w:val="24"/>
          <w:szCs w:val="24"/>
        </w:rPr>
        <w:t>results of oxygen pressure were shown in</w:t>
      </w:r>
      <w:r w:rsidR="001A3156">
        <w:rPr>
          <w:sz w:val="24"/>
          <w:szCs w:val="24"/>
        </w:rPr>
        <w:t xml:space="preserve"> Figure </w:t>
      </w:r>
      <w:r w:rsidR="009C406D" w:rsidRPr="001A3156">
        <w:rPr>
          <w:sz w:val="24"/>
          <w:szCs w:val="24"/>
        </w:rPr>
        <w:t>1</w:t>
      </w:r>
      <w:r w:rsidR="001A3156">
        <w:rPr>
          <w:sz w:val="24"/>
          <w:szCs w:val="24"/>
        </w:rPr>
        <w:t>3</w:t>
      </w:r>
      <w:r w:rsidR="00465216" w:rsidRPr="001A3156">
        <w:rPr>
          <w:sz w:val="24"/>
          <w:szCs w:val="24"/>
        </w:rPr>
        <w:t xml:space="preserve"> </w:t>
      </w:r>
      <w:r w:rsidRPr="001A3156">
        <w:rPr>
          <w:sz w:val="24"/>
          <w:szCs w:val="24"/>
        </w:rPr>
        <w:t>and t</w:t>
      </w:r>
      <w:r w:rsidR="009444C3" w:rsidRPr="001A3156">
        <w:rPr>
          <w:sz w:val="24"/>
          <w:szCs w:val="24"/>
        </w:rPr>
        <w:t xml:space="preserve">he RMSE, NRMSE, MAPE, and </w:t>
      </w:r>
      <w:r w:rsidR="00AF4036" w:rsidRPr="001A3156">
        <w:rPr>
          <w:sz w:val="24"/>
          <w:szCs w:val="24"/>
        </w:rPr>
        <w:t>R</w:t>
      </w:r>
      <w:r w:rsidR="00FD3C4D" w:rsidRPr="001A3156">
        <w:rPr>
          <w:sz w:val="24"/>
          <w:szCs w:val="24"/>
          <w:vertAlign w:val="superscript"/>
        </w:rPr>
        <w:t>2</w:t>
      </w:r>
      <w:r w:rsidR="009444C3" w:rsidRPr="001A3156">
        <w:rPr>
          <w:sz w:val="24"/>
          <w:szCs w:val="24"/>
        </w:rPr>
        <w:t xml:space="preserve"> </w:t>
      </w:r>
      <w:r w:rsidRPr="001A3156">
        <w:rPr>
          <w:sz w:val="24"/>
          <w:szCs w:val="24"/>
        </w:rPr>
        <w:t xml:space="preserve">were </w:t>
      </w:r>
      <w:r w:rsidR="009444C3" w:rsidRPr="001A3156">
        <w:rPr>
          <w:sz w:val="24"/>
          <w:szCs w:val="24"/>
        </w:rPr>
        <w:t xml:space="preserve">presented in </w:t>
      </w:r>
      <w:r w:rsidR="001A3156">
        <w:rPr>
          <w:sz w:val="24"/>
          <w:szCs w:val="24"/>
        </w:rPr>
        <w:t xml:space="preserve">Table </w:t>
      </w:r>
      <w:r w:rsidR="009C406D" w:rsidRPr="001A3156">
        <w:rPr>
          <w:sz w:val="24"/>
          <w:szCs w:val="24"/>
        </w:rPr>
        <w:t>1</w:t>
      </w:r>
      <w:r w:rsidR="001A3156">
        <w:rPr>
          <w:sz w:val="24"/>
          <w:szCs w:val="24"/>
        </w:rPr>
        <w:t>2.</w:t>
      </w:r>
      <w:r w:rsidR="009444C3" w:rsidRPr="001A3156">
        <w:rPr>
          <w:sz w:val="24"/>
          <w:szCs w:val="24"/>
        </w:rPr>
        <w:t xml:space="preserve"> It </w:t>
      </w:r>
      <w:r w:rsidR="007D511B" w:rsidRPr="001A3156">
        <w:rPr>
          <w:sz w:val="24"/>
          <w:szCs w:val="24"/>
        </w:rPr>
        <w:t>presented</w:t>
      </w:r>
      <w:r w:rsidRPr="001A3156">
        <w:rPr>
          <w:sz w:val="24"/>
          <w:szCs w:val="24"/>
        </w:rPr>
        <w:t xml:space="preserve"> </w:t>
      </w:r>
      <w:r w:rsidR="009444C3" w:rsidRPr="001A3156">
        <w:rPr>
          <w:sz w:val="24"/>
          <w:szCs w:val="24"/>
        </w:rPr>
        <w:t xml:space="preserve">the performance </w:t>
      </w:r>
      <w:r w:rsidR="00395AF0" w:rsidRPr="001A3156">
        <w:rPr>
          <w:sz w:val="24"/>
          <w:szCs w:val="24"/>
        </w:rPr>
        <w:t xml:space="preserve">superiority as </w:t>
      </w:r>
      <w:r w:rsidR="002E25C3" w:rsidRPr="001A3156">
        <w:rPr>
          <w:sz w:val="24"/>
          <w:szCs w:val="24"/>
        </w:rPr>
        <w:t>Observer</w:t>
      </w:r>
      <w:r w:rsidR="00395AF0" w:rsidRPr="001A3156">
        <w:rPr>
          <w:sz w:val="24"/>
          <w:szCs w:val="24"/>
        </w:rPr>
        <w:t xml:space="preserve">-Voltage </w:t>
      </w:r>
      <w:r w:rsidR="00395AF0" w:rsidRPr="001A3156">
        <w:rPr>
          <w:sz w:val="24"/>
          <w:szCs w:val="24"/>
        </w:rPr>
        <w:t>＞</w:t>
      </w:r>
      <w:r w:rsidR="00395AF0" w:rsidRPr="001A3156">
        <w:rPr>
          <w:sz w:val="24"/>
          <w:szCs w:val="24"/>
        </w:rPr>
        <w:t xml:space="preserve"> </w:t>
      </w:r>
      <w:r w:rsidR="002C5A01" w:rsidRPr="001A3156">
        <w:rPr>
          <w:sz w:val="24"/>
          <w:szCs w:val="24"/>
        </w:rPr>
        <w:t>O</w:t>
      </w:r>
      <w:r w:rsidR="00395AF0" w:rsidRPr="001A3156">
        <w:rPr>
          <w:sz w:val="24"/>
          <w:szCs w:val="24"/>
        </w:rPr>
        <w:t xml:space="preserve">bserver-Fusion </w:t>
      </w:r>
      <w:r w:rsidR="00395AF0" w:rsidRPr="001A3156">
        <w:rPr>
          <w:sz w:val="24"/>
          <w:szCs w:val="24"/>
        </w:rPr>
        <w:t>＞</w:t>
      </w:r>
      <w:r w:rsidR="00395AF0" w:rsidRPr="001A3156">
        <w:rPr>
          <w:sz w:val="24"/>
          <w:szCs w:val="24"/>
        </w:rPr>
        <w:t xml:space="preserve"> </w:t>
      </w:r>
      <w:r w:rsidR="002C5A01" w:rsidRPr="001A3156">
        <w:rPr>
          <w:sz w:val="24"/>
          <w:szCs w:val="24"/>
        </w:rPr>
        <w:t>Observer</w:t>
      </w:r>
      <w:r w:rsidR="00395AF0" w:rsidRPr="001A3156">
        <w:rPr>
          <w:sz w:val="24"/>
          <w:szCs w:val="24"/>
        </w:rPr>
        <w:t xml:space="preserve">-HFR </w:t>
      </w:r>
      <w:r w:rsidR="00395AF0" w:rsidRPr="001A3156">
        <w:rPr>
          <w:sz w:val="24"/>
          <w:szCs w:val="24"/>
        </w:rPr>
        <w:t>＞</w:t>
      </w:r>
      <w:r w:rsidR="00395AF0" w:rsidRPr="001A3156">
        <w:rPr>
          <w:sz w:val="24"/>
          <w:szCs w:val="24"/>
        </w:rPr>
        <w:t xml:space="preserve"> model without noise</w:t>
      </w:r>
      <w:r w:rsidR="00FD3388" w:rsidRPr="001A3156">
        <w:rPr>
          <w:sz w:val="24"/>
          <w:szCs w:val="24"/>
        </w:rPr>
        <w:t xml:space="preserve">. </w:t>
      </w:r>
      <w:r w:rsidRPr="001A3156">
        <w:rPr>
          <w:sz w:val="24"/>
          <w:szCs w:val="24"/>
        </w:rPr>
        <w:t>The reason was</w:t>
      </w:r>
      <w:r w:rsidR="00FD3388" w:rsidRPr="001A3156">
        <w:rPr>
          <w:sz w:val="24"/>
          <w:szCs w:val="24"/>
        </w:rPr>
        <w:t xml:space="preserve"> the low correlation between HFR and oxygen pressure. </w:t>
      </w:r>
      <w:r w:rsidRPr="001A3156">
        <w:rPr>
          <w:sz w:val="24"/>
          <w:szCs w:val="24"/>
        </w:rPr>
        <w:t>Thus, i</w:t>
      </w:r>
      <w:r w:rsidR="00FD3388" w:rsidRPr="001A3156">
        <w:rPr>
          <w:sz w:val="24"/>
          <w:szCs w:val="24"/>
        </w:rPr>
        <w:t>t c</w:t>
      </w:r>
      <w:r w:rsidRPr="001A3156">
        <w:rPr>
          <w:sz w:val="24"/>
          <w:szCs w:val="24"/>
        </w:rPr>
        <w:t>ould</w:t>
      </w:r>
      <w:r w:rsidR="00FD3388" w:rsidRPr="001A3156">
        <w:rPr>
          <w:sz w:val="24"/>
          <w:szCs w:val="24"/>
        </w:rPr>
        <w:t xml:space="preserve"> be concluded that the </w:t>
      </w:r>
      <w:r w:rsidR="00A40E73" w:rsidRPr="001A3156">
        <w:rPr>
          <w:sz w:val="24"/>
          <w:szCs w:val="24"/>
        </w:rPr>
        <w:t xml:space="preserve">observer </w:t>
      </w:r>
      <w:r w:rsidRPr="001A3156">
        <w:rPr>
          <w:sz w:val="24"/>
          <w:szCs w:val="24"/>
        </w:rPr>
        <w:t xml:space="preserve">had </w:t>
      </w:r>
      <w:r w:rsidR="00A40E73" w:rsidRPr="001A3156">
        <w:rPr>
          <w:sz w:val="24"/>
          <w:szCs w:val="24"/>
        </w:rPr>
        <w:t xml:space="preserve">high accuracy when </w:t>
      </w:r>
      <w:r w:rsidR="00FD3388" w:rsidRPr="001A3156">
        <w:rPr>
          <w:sz w:val="24"/>
          <w:szCs w:val="24"/>
        </w:rPr>
        <w:t>the measured value and the internal state</w:t>
      </w:r>
      <w:r w:rsidR="00A40E73" w:rsidRPr="001A3156">
        <w:rPr>
          <w:sz w:val="24"/>
          <w:szCs w:val="24"/>
        </w:rPr>
        <w:t xml:space="preserve"> </w:t>
      </w:r>
      <w:r w:rsidRPr="001A3156">
        <w:rPr>
          <w:sz w:val="24"/>
          <w:szCs w:val="24"/>
        </w:rPr>
        <w:t xml:space="preserve">were </w:t>
      </w:r>
      <w:r w:rsidR="00A40E73" w:rsidRPr="001A3156">
        <w:rPr>
          <w:sz w:val="24"/>
          <w:szCs w:val="24"/>
        </w:rPr>
        <w:t>strongly correlated</w:t>
      </w:r>
      <w:r w:rsidR="00FD3388" w:rsidRPr="001A3156">
        <w:rPr>
          <w:sz w:val="24"/>
          <w:szCs w:val="24"/>
        </w:rPr>
        <w:t>.</w:t>
      </w:r>
    </w:p>
    <w:p w14:paraId="096D87A7" w14:textId="1C1C7E1E" w:rsidR="00EB03EE" w:rsidRPr="00C37E5F" w:rsidRDefault="007A68CA" w:rsidP="00473920">
      <w:pPr>
        <w:pStyle w:val="aff8"/>
        <w:ind w:firstLine="0"/>
        <w:rPr>
          <w:rFonts w:cs="Times New Roman"/>
        </w:rPr>
      </w:pPr>
      <w:r>
        <w:rPr>
          <w:rFonts w:cs="Times New Roman"/>
          <w:noProof/>
        </w:rPr>
        <w:lastRenderedPageBreak/>
        <w:drawing>
          <wp:inline distT="0" distB="0" distL="0" distR="0" wp14:anchorId="0C1F0DBB" wp14:editId="1F86E238">
            <wp:extent cx="5580380" cy="2229485"/>
            <wp:effectExtent l="0" t="0" r="0" b="5715"/>
            <wp:docPr id="164022273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222732" name="图片 1640222732"/>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580380" cy="2229485"/>
                    </a:xfrm>
                    <a:prstGeom prst="rect">
                      <a:avLst/>
                    </a:prstGeom>
                  </pic:spPr>
                </pic:pic>
              </a:graphicData>
            </a:graphic>
          </wp:inline>
        </w:drawing>
      </w:r>
    </w:p>
    <w:p w14:paraId="66B203EB" w14:textId="40611614" w:rsidR="001C32BF" w:rsidRPr="006D4371" w:rsidRDefault="001C32BF" w:rsidP="001A3156">
      <w:pPr>
        <w:pStyle w:val="aff8"/>
        <w:spacing w:line="300" w:lineRule="auto"/>
        <w:ind w:firstLine="0"/>
        <w:rPr>
          <w:rFonts w:cs="Times New Roman"/>
          <w:sz w:val="21"/>
          <w:szCs w:val="21"/>
        </w:rPr>
      </w:pPr>
      <w:bookmarkStart w:id="205" w:name="_Ref139468419"/>
      <w:r w:rsidRPr="006D4371">
        <w:rPr>
          <w:rFonts w:cs="Times New Roman"/>
          <w:sz w:val="21"/>
          <w:szCs w:val="21"/>
        </w:rPr>
        <w:t xml:space="preserve">Figure </w:t>
      </w:r>
      <w:bookmarkEnd w:id="205"/>
      <w:r w:rsidR="00465216" w:rsidRPr="006D4371">
        <w:rPr>
          <w:rFonts w:cs="Times New Roman"/>
          <w:sz w:val="21"/>
          <w:szCs w:val="21"/>
        </w:rPr>
        <w:t>1</w:t>
      </w:r>
      <w:r w:rsidR="004C2E4A" w:rsidRPr="006D4371">
        <w:rPr>
          <w:rFonts w:cs="Times New Roman"/>
          <w:sz w:val="21"/>
          <w:szCs w:val="21"/>
        </w:rPr>
        <w:t>3</w:t>
      </w:r>
      <w:r w:rsidR="00465216" w:rsidRPr="006D4371">
        <w:rPr>
          <w:rFonts w:cs="Times New Roman"/>
          <w:sz w:val="21"/>
          <w:szCs w:val="21"/>
        </w:rPr>
        <w:t xml:space="preserve"> </w:t>
      </w:r>
      <w:r w:rsidRPr="006D4371">
        <w:rPr>
          <w:rFonts w:cs="Times New Roman"/>
          <w:sz w:val="21"/>
          <w:szCs w:val="21"/>
        </w:rPr>
        <w:t xml:space="preserve">(a) </w:t>
      </w:r>
      <w:r w:rsidR="00FF5AEA" w:rsidRPr="006D4371">
        <w:rPr>
          <w:rFonts w:cs="Times New Roman"/>
          <w:sz w:val="21"/>
          <w:szCs w:val="21"/>
        </w:rPr>
        <w:t>O</w:t>
      </w:r>
      <w:r w:rsidR="00C31DC5" w:rsidRPr="006D4371">
        <w:rPr>
          <w:rFonts w:cs="Times New Roman"/>
          <w:sz w:val="21"/>
          <w:szCs w:val="21"/>
        </w:rPr>
        <w:t xml:space="preserve">bservation results </w:t>
      </w:r>
      <w:r w:rsidR="00FF5AEA" w:rsidRPr="006D4371">
        <w:rPr>
          <w:rFonts w:cs="Times New Roman"/>
          <w:sz w:val="21"/>
          <w:szCs w:val="21"/>
        </w:rPr>
        <w:t xml:space="preserve">of oxygen pressure in CL </w:t>
      </w:r>
      <w:r w:rsidR="00C31DC5" w:rsidRPr="006D4371">
        <w:rPr>
          <w:rFonts w:cs="Times New Roman"/>
          <w:sz w:val="21"/>
          <w:szCs w:val="21"/>
        </w:rPr>
        <w:t xml:space="preserve">based on voltage, </w:t>
      </w:r>
      <w:r w:rsidR="00092E30" w:rsidRPr="006D4371">
        <w:rPr>
          <w:rFonts w:cs="Times New Roman"/>
          <w:sz w:val="21"/>
          <w:szCs w:val="21"/>
        </w:rPr>
        <w:t xml:space="preserve">HFR </w:t>
      </w:r>
      <w:r w:rsidR="00C31DC5" w:rsidRPr="006D4371">
        <w:rPr>
          <w:rFonts w:cs="Times New Roman"/>
          <w:sz w:val="21"/>
          <w:szCs w:val="21"/>
        </w:rPr>
        <w:t>and sensor fusion</w:t>
      </w:r>
      <w:r w:rsidR="00FF5AEA" w:rsidRPr="006D4371">
        <w:rPr>
          <w:rFonts w:cs="Times New Roman"/>
          <w:sz w:val="21"/>
          <w:szCs w:val="21"/>
        </w:rPr>
        <w:t>,</w:t>
      </w:r>
      <w:r w:rsidRPr="006D4371">
        <w:rPr>
          <w:rFonts w:cs="Times New Roman"/>
          <w:sz w:val="21"/>
          <w:szCs w:val="21"/>
        </w:rPr>
        <w:t xml:space="preserve"> (b) </w:t>
      </w:r>
      <w:r w:rsidR="004A6B35" w:rsidRPr="006D4371">
        <w:rPr>
          <w:rFonts w:cs="Times New Roman"/>
          <w:sz w:val="21"/>
          <w:szCs w:val="21"/>
        </w:rPr>
        <w:t>a</w:t>
      </w:r>
      <w:r w:rsidRPr="006D4371">
        <w:rPr>
          <w:rFonts w:cs="Times New Roman"/>
          <w:sz w:val="21"/>
          <w:szCs w:val="21"/>
        </w:rPr>
        <w:t>bsolute error</w:t>
      </w:r>
      <w:r w:rsidR="00B466EC" w:rsidRPr="006D4371">
        <w:rPr>
          <w:rFonts w:cs="Times New Roman"/>
          <w:sz w:val="21"/>
          <w:szCs w:val="21"/>
        </w:rPr>
        <w:t>.</w:t>
      </w:r>
    </w:p>
    <w:p w14:paraId="564D3732" w14:textId="289B374A" w:rsidR="001C32BF" w:rsidRPr="001A3156" w:rsidRDefault="001C32BF" w:rsidP="001A3156">
      <w:pPr>
        <w:pStyle w:val="aff8"/>
        <w:spacing w:line="300" w:lineRule="auto"/>
        <w:ind w:firstLine="0"/>
        <w:jc w:val="left"/>
        <w:rPr>
          <w:rFonts w:cs="Times New Roman"/>
          <w:sz w:val="21"/>
          <w:szCs w:val="21"/>
        </w:rPr>
      </w:pPr>
      <w:bookmarkStart w:id="206" w:name="_Ref139468440"/>
      <w:bookmarkStart w:id="207" w:name="_Ref139468430"/>
      <w:r w:rsidRPr="001A3156">
        <w:rPr>
          <w:rFonts w:cs="Times New Roman"/>
          <w:sz w:val="21"/>
          <w:szCs w:val="21"/>
        </w:rPr>
        <w:t xml:space="preserve">Table </w:t>
      </w:r>
      <w:bookmarkEnd w:id="206"/>
      <w:r w:rsidR="000815CA" w:rsidRPr="001A3156">
        <w:rPr>
          <w:rFonts w:cs="Times New Roman"/>
          <w:sz w:val="21"/>
          <w:szCs w:val="21"/>
        </w:rPr>
        <w:t>1</w:t>
      </w:r>
      <w:r w:rsidR="004C2E4A" w:rsidRPr="001A3156">
        <w:rPr>
          <w:rFonts w:cs="Times New Roman"/>
          <w:sz w:val="21"/>
          <w:szCs w:val="21"/>
        </w:rPr>
        <w:t>2</w:t>
      </w:r>
      <w:r w:rsidR="000815CA" w:rsidRPr="001A3156">
        <w:rPr>
          <w:rFonts w:cs="Times New Roman"/>
          <w:sz w:val="21"/>
          <w:szCs w:val="21"/>
        </w:rPr>
        <w:t xml:space="preserve"> </w:t>
      </w:r>
      <w:r w:rsidRPr="001A3156">
        <w:rPr>
          <w:rFonts w:cs="Times New Roman"/>
          <w:sz w:val="21"/>
          <w:szCs w:val="21"/>
        </w:rPr>
        <w:t xml:space="preserve">Observer </w:t>
      </w:r>
      <w:r w:rsidR="001A3156">
        <w:rPr>
          <w:rFonts w:cs="Times New Roman"/>
          <w:sz w:val="21"/>
          <w:szCs w:val="21"/>
        </w:rPr>
        <w:t>p</w:t>
      </w:r>
      <w:r w:rsidRPr="001A3156">
        <w:rPr>
          <w:rFonts w:cs="Times New Roman"/>
          <w:sz w:val="21"/>
          <w:szCs w:val="21"/>
        </w:rPr>
        <w:t xml:space="preserve">erformance for </w:t>
      </w:r>
      <w:r w:rsidR="001A3156">
        <w:rPr>
          <w:rFonts w:cs="Times New Roman"/>
          <w:sz w:val="21"/>
          <w:szCs w:val="21"/>
        </w:rPr>
        <w:t>o</w:t>
      </w:r>
      <w:r w:rsidR="00213028" w:rsidRPr="001A3156">
        <w:rPr>
          <w:rFonts w:cs="Times New Roman"/>
          <w:sz w:val="21"/>
          <w:szCs w:val="21"/>
        </w:rPr>
        <w:t xml:space="preserve">xygen </w:t>
      </w:r>
      <w:r w:rsidR="001A3156">
        <w:rPr>
          <w:rFonts w:cs="Times New Roman"/>
          <w:sz w:val="21"/>
          <w:szCs w:val="21"/>
        </w:rPr>
        <w:t>p</w:t>
      </w:r>
      <w:r w:rsidR="00213028" w:rsidRPr="001A3156">
        <w:rPr>
          <w:rFonts w:cs="Times New Roman"/>
          <w:sz w:val="21"/>
          <w:szCs w:val="21"/>
        </w:rPr>
        <w:t>ressure</w:t>
      </w:r>
      <w:r w:rsidRPr="001A3156">
        <w:rPr>
          <w:rFonts w:cs="Times New Roman"/>
          <w:sz w:val="21"/>
          <w:szCs w:val="21"/>
        </w:rPr>
        <w:t xml:space="preserve"> in </w:t>
      </w:r>
      <w:bookmarkEnd w:id="207"/>
      <w:r w:rsidR="00213028" w:rsidRPr="001A3156">
        <w:rPr>
          <w:rFonts w:cs="Times New Roman"/>
          <w:sz w:val="21"/>
          <w:szCs w:val="21"/>
        </w:rPr>
        <w:t>CL</w:t>
      </w:r>
      <w:r w:rsidR="00B466EC" w:rsidRPr="001A3156">
        <w:rPr>
          <w:rFonts w:cs="Times New Roman"/>
          <w:sz w:val="21"/>
          <w:szCs w:val="21"/>
        </w:rPr>
        <w:t>.</w:t>
      </w:r>
    </w:p>
    <w:tbl>
      <w:tblPr>
        <w:tblW w:w="0" w:type="auto"/>
        <w:jc w:val="center"/>
        <w:tblLook w:val="04A0" w:firstRow="1" w:lastRow="0" w:firstColumn="1" w:lastColumn="0" w:noHBand="0" w:noVBand="1"/>
      </w:tblPr>
      <w:tblGrid>
        <w:gridCol w:w="1985"/>
        <w:gridCol w:w="142"/>
        <w:gridCol w:w="1163"/>
        <w:gridCol w:w="1814"/>
        <w:gridCol w:w="1662"/>
        <w:gridCol w:w="2022"/>
      </w:tblGrid>
      <w:tr w:rsidR="001C32BF" w:rsidRPr="001A3156" w14:paraId="619844B0" w14:textId="77777777" w:rsidTr="000D06A3">
        <w:trPr>
          <w:jc w:val="center"/>
        </w:trPr>
        <w:tc>
          <w:tcPr>
            <w:tcW w:w="1985" w:type="dxa"/>
            <w:tcBorders>
              <w:top w:val="single" w:sz="18" w:space="0" w:color="auto"/>
              <w:bottom w:val="single" w:sz="8" w:space="0" w:color="auto"/>
            </w:tcBorders>
          </w:tcPr>
          <w:p w14:paraId="6B4B576C" w14:textId="0A4036F2" w:rsidR="001C32BF" w:rsidRPr="008A5E8F" w:rsidRDefault="00032C52" w:rsidP="001A3156">
            <w:pPr>
              <w:pStyle w:val="afff5"/>
              <w:rPr>
                <w:rFonts w:cs="Times New Roman"/>
                <w:b/>
                <w:bCs w:val="0"/>
                <w:szCs w:val="21"/>
              </w:rPr>
            </w:pPr>
            <w:r w:rsidRPr="008A5E8F">
              <w:rPr>
                <w:rFonts w:cs="Times New Roman" w:hint="eastAsia"/>
                <w:b/>
                <w:bCs w:val="0"/>
                <w:szCs w:val="21"/>
              </w:rPr>
              <w:t>C</w:t>
            </w:r>
            <w:r w:rsidRPr="008A5E8F">
              <w:rPr>
                <w:rFonts w:cs="Times New Roman"/>
                <w:b/>
                <w:bCs w:val="0"/>
                <w:szCs w:val="21"/>
              </w:rPr>
              <w:t>ase</w:t>
            </w:r>
          </w:p>
        </w:tc>
        <w:tc>
          <w:tcPr>
            <w:tcW w:w="1305" w:type="dxa"/>
            <w:gridSpan w:val="2"/>
            <w:tcBorders>
              <w:top w:val="single" w:sz="18" w:space="0" w:color="auto"/>
              <w:bottom w:val="single" w:sz="8" w:space="0" w:color="auto"/>
            </w:tcBorders>
          </w:tcPr>
          <w:p w14:paraId="4465B768" w14:textId="77777777" w:rsidR="001C32BF" w:rsidRPr="008A5E8F" w:rsidRDefault="001C32BF" w:rsidP="001A3156">
            <w:pPr>
              <w:pStyle w:val="afff5"/>
              <w:rPr>
                <w:rFonts w:cs="Times New Roman"/>
                <w:b/>
                <w:bCs w:val="0"/>
                <w:szCs w:val="21"/>
              </w:rPr>
            </w:pPr>
            <w:r w:rsidRPr="008A5E8F">
              <w:rPr>
                <w:rFonts w:cs="Times New Roman"/>
                <w:b/>
                <w:bCs w:val="0"/>
                <w:szCs w:val="21"/>
              </w:rPr>
              <w:t>RMSE</w:t>
            </w:r>
          </w:p>
        </w:tc>
        <w:tc>
          <w:tcPr>
            <w:tcW w:w="1814" w:type="dxa"/>
            <w:tcBorders>
              <w:top w:val="single" w:sz="18" w:space="0" w:color="auto"/>
              <w:bottom w:val="single" w:sz="8" w:space="0" w:color="auto"/>
            </w:tcBorders>
          </w:tcPr>
          <w:p w14:paraId="0D39DD49" w14:textId="77777777" w:rsidR="001C32BF" w:rsidRPr="008A5E8F" w:rsidRDefault="001C32BF" w:rsidP="001A3156">
            <w:pPr>
              <w:pStyle w:val="afff5"/>
              <w:rPr>
                <w:rFonts w:cs="Times New Roman"/>
                <w:b/>
                <w:bCs w:val="0"/>
                <w:szCs w:val="21"/>
              </w:rPr>
            </w:pPr>
            <w:r w:rsidRPr="008A5E8F">
              <w:rPr>
                <w:rFonts w:cs="Times New Roman"/>
                <w:b/>
                <w:bCs w:val="0"/>
                <w:szCs w:val="21"/>
              </w:rPr>
              <w:t>NRMSE</w:t>
            </w:r>
          </w:p>
        </w:tc>
        <w:tc>
          <w:tcPr>
            <w:tcW w:w="1662" w:type="dxa"/>
            <w:tcBorders>
              <w:top w:val="single" w:sz="18" w:space="0" w:color="auto"/>
              <w:bottom w:val="single" w:sz="8" w:space="0" w:color="auto"/>
            </w:tcBorders>
          </w:tcPr>
          <w:p w14:paraId="7FEAFE73" w14:textId="77777777" w:rsidR="001C32BF" w:rsidRPr="008A5E8F" w:rsidRDefault="001C32BF" w:rsidP="001A3156">
            <w:pPr>
              <w:pStyle w:val="afff5"/>
              <w:rPr>
                <w:rFonts w:cs="Times New Roman"/>
                <w:b/>
                <w:bCs w:val="0"/>
                <w:szCs w:val="21"/>
              </w:rPr>
            </w:pPr>
            <w:r w:rsidRPr="008A5E8F">
              <w:rPr>
                <w:rFonts w:cs="Times New Roman"/>
                <w:b/>
                <w:bCs w:val="0"/>
                <w:szCs w:val="21"/>
              </w:rPr>
              <w:t>MAPE</w:t>
            </w:r>
          </w:p>
        </w:tc>
        <w:tc>
          <w:tcPr>
            <w:tcW w:w="2022" w:type="dxa"/>
            <w:tcBorders>
              <w:top w:val="single" w:sz="18" w:space="0" w:color="auto"/>
              <w:bottom w:val="single" w:sz="8" w:space="0" w:color="auto"/>
            </w:tcBorders>
          </w:tcPr>
          <w:p w14:paraId="7530862C" w14:textId="4C844FCE" w:rsidR="001C32BF" w:rsidRPr="008A5E8F" w:rsidRDefault="00C56C5A" w:rsidP="001A3156">
            <w:pPr>
              <w:pStyle w:val="afff5"/>
              <w:rPr>
                <w:rFonts w:cs="Times New Roman"/>
                <w:b/>
                <w:bCs w:val="0"/>
                <w:szCs w:val="21"/>
              </w:rPr>
            </w:pPr>
            <w:r w:rsidRPr="008A5E8F">
              <w:rPr>
                <w:b/>
                <w:bCs w:val="0"/>
                <w:szCs w:val="21"/>
              </w:rPr>
              <w:t>R</w:t>
            </w:r>
            <w:r w:rsidRPr="008A5E8F">
              <w:rPr>
                <w:b/>
                <w:bCs w:val="0"/>
                <w:szCs w:val="21"/>
                <w:vertAlign w:val="superscript"/>
              </w:rPr>
              <w:t>2</w:t>
            </w:r>
          </w:p>
        </w:tc>
      </w:tr>
      <w:tr w:rsidR="00032D38" w:rsidRPr="001A3156" w14:paraId="4E7022D3" w14:textId="77777777" w:rsidTr="008A5E8F">
        <w:trPr>
          <w:jc w:val="center"/>
        </w:trPr>
        <w:tc>
          <w:tcPr>
            <w:tcW w:w="2127" w:type="dxa"/>
            <w:gridSpan w:val="2"/>
            <w:tcBorders>
              <w:top w:val="nil"/>
              <w:bottom w:val="nil"/>
            </w:tcBorders>
          </w:tcPr>
          <w:p w14:paraId="298FF3C6" w14:textId="69FD9498" w:rsidR="00032D38" w:rsidRPr="008A5E8F" w:rsidRDefault="00557226" w:rsidP="001A3156">
            <w:pPr>
              <w:pStyle w:val="afff5"/>
              <w:rPr>
                <w:rFonts w:cs="Times New Roman"/>
                <w:b/>
                <w:bCs w:val="0"/>
                <w:szCs w:val="21"/>
              </w:rPr>
            </w:pPr>
            <w:r w:rsidRPr="008A5E8F">
              <w:rPr>
                <w:rFonts w:cs="Times New Roman"/>
                <w:b/>
                <w:bCs w:val="0"/>
                <w:szCs w:val="21"/>
              </w:rPr>
              <w:t>Model without noise</w:t>
            </w:r>
          </w:p>
        </w:tc>
        <w:tc>
          <w:tcPr>
            <w:tcW w:w="1163" w:type="dxa"/>
            <w:tcBorders>
              <w:top w:val="nil"/>
              <w:bottom w:val="nil"/>
            </w:tcBorders>
          </w:tcPr>
          <w:p w14:paraId="1287B29F" w14:textId="203B94C3" w:rsidR="00032D38" w:rsidRPr="001A3156" w:rsidRDefault="00032D38" w:rsidP="001A3156">
            <w:pPr>
              <w:pStyle w:val="afff5"/>
              <w:rPr>
                <w:rFonts w:cs="Times New Roman"/>
                <w:szCs w:val="21"/>
              </w:rPr>
            </w:pPr>
            <w:r w:rsidRPr="001A3156">
              <w:rPr>
                <w:rFonts w:cs="Times New Roman"/>
                <w:szCs w:val="21"/>
              </w:rPr>
              <w:t>0.3127</w:t>
            </w:r>
          </w:p>
        </w:tc>
        <w:tc>
          <w:tcPr>
            <w:tcW w:w="1814" w:type="dxa"/>
            <w:tcBorders>
              <w:top w:val="nil"/>
              <w:bottom w:val="nil"/>
            </w:tcBorders>
          </w:tcPr>
          <w:p w14:paraId="7ADC405F" w14:textId="681EADA5" w:rsidR="00032D38" w:rsidRPr="001A3156" w:rsidRDefault="00032D38" w:rsidP="001A3156">
            <w:pPr>
              <w:pStyle w:val="afff5"/>
              <w:rPr>
                <w:rFonts w:cs="Times New Roman"/>
                <w:szCs w:val="21"/>
              </w:rPr>
            </w:pPr>
            <w:r w:rsidRPr="001A3156">
              <w:rPr>
                <w:rFonts w:cs="Times New Roman"/>
                <w:szCs w:val="21"/>
              </w:rPr>
              <w:t>0.0135</w:t>
            </w:r>
          </w:p>
        </w:tc>
        <w:tc>
          <w:tcPr>
            <w:tcW w:w="1662" w:type="dxa"/>
            <w:tcBorders>
              <w:top w:val="nil"/>
              <w:bottom w:val="nil"/>
            </w:tcBorders>
          </w:tcPr>
          <w:p w14:paraId="6E9E68B5" w14:textId="47932394" w:rsidR="00032D38" w:rsidRPr="001A3156" w:rsidRDefault="00032D38" w:rsidP="001A3156">
            <w:pPr>
              <w:pStyle w:val="afff5"/>
              <w:rPr>
                <w:rFonts w:cs="Times New Roman"/>
                <w:szCs w:val="21"/>
              </w:rPr>
            </w:pPr>
            <w:r w:rsidRPr="001A3156">
              <w:rPr>
                <w:rFonts w:cs="Times New Roman"/>
                <w:szCs w:val="21"/>
              </w:rPr>
              <w:t>0.0200</w:t>
            </w:r>
          </w:p>
        </w:tc>
        <w:tc>
          <w:tcPr>
            <w:tcW w:w="2022" w:type="dxa"/>
            <w:tcBorders>
              <w:top w:val="nil"/>
              <w:bottom w:val="nil"/>
            </w:tcBorders>
          </w:tcPr>
          <w:p w14:paraId="4E23CCAF" w14:textId="0312FE1E" w:rsidR="00032D38" w:rsidRPr="001A3156" w:rsidRDefault="00032D38" w:rsidP="001A3156">
            <w:pPr>
              <w:pStyle w:val="afff5"/>
              <w:rPr>
                <w:rFonts w:cs="Times New Roman"/>
                <w:szCs w:val="21"/>
              </w:rPr>
            </w:pPr>
            <w:r w:rsidRPr="001A3156">
              <w:rPr>
                <w:rFonts w:cs="Times New Roman"/>
                <w:szCs w:val="21"/>
              </w:rPr>
              <w:t>0.9975</w:t>
            </w:r>
          </w:p>
        </w:tc>
      </w:tr>
      <w:tr w:rsidR="00032D38" w:rsidRPr="001A3156" w14:paraId="4FC1AFA6" w14:textId="77777777" w:rsidTr="008A5E8F">
        <w:trPr>
          <w:jc w:val="center"/>
        </w:trPr>
        <w:tc>
          <w:tcPr>
            <w:tcW w:w="2127" w:type="dxa"/>
            <w:gridSpan w:val="2"/>
            <w:tcBorders>
              <w:top w:val="nil"/>
              <w:bottom w:val="nil"/>
            </w:tcBorders>
          </w:tcPr>
          <w:p w14:paraId="3EF4DCE8" w14:textId="304D5AAE" w:rsidR="00032D38" w:rsidRPr="008A5E8F" w:rsidRDefault="00032D38" w:rsidP="001A3156">
            <w:pPr>
              <w:pStyle w:val="afff5"/>
              <w:rPr>
                <w:rFonts w:cs="Times New Roman"/>
                <w:b/>
                <w:bCs w:val="0"/>
                <w:szCs w:val="21"/>
              </w:rPr>
            </w:pPr>
            <w:r w:rsidRPr="008A5E8F">
              <w:rPr>
                <w:rFonts w:cs="Times New Roman"/>
                <w:b/>
                <w:bCs w:val="0"/>
                <w:szCs w:val="21"/>
              </w:rPr>
              <w:t>Observer-Voltage</w:t>
            </w:r>
          </w:p>
        </w:tc>
        <w:tc>
          <w:tcPr>
            <w:tcW w:w="1163" w:type="dxa"/>
            <w:tcBorders>
              <w:top w:val="nil"/>
              <w:bottom w:val="nil"/>
            </w:tcBorders>
          </w:tcPr>
          <w:p w14:paraId="52CB8B78" w14:textId="1E81F617" w:rsidR="00032D38" w:rsidRPr="001A3156" w:rsidRDefault="00032D38" w:rsidP="001A3156">
            <w:pPr>
              <w:pStyle w:val="afff5"/>
              <w:rPr>
                <w:rFonts w:cs="Times New Roman"/>
                <w:szCs w:val="21"/>
              </w:rPr>
            </w:pPr>
            <w:r w:rsidRPr="001A3156">
              <w:rPr>
                <w:rFonts w:cs="Times New Roman"/>
                <w:szCs w:val="21"/>
              </w:rPr>
              <w:t>0.1536</w:t>
            </w:r>
          </w:p>
        </w:tc>
        <w:tc>
          <w:tcPr>
            <w:tcW w:w="1814" w:type="dxa"/>
            <w:tcBorders>
              <w:top w:val="nil"/>
              <w:bottom w:val="nil"/>
            </w:tcBorders>
          </w:tcPr>
          <w:p w14:paraId="65B2569B" w14:textId="4AA611CF" w:rsidR="00032D38" w:rsidRPr="001A3156" w:rsidRDefault="00032D38" w:rsidP="001A3156">
            <w:pPr>
              <w:pStyle w:val="afff5"/>
              <w:rPr>
                <w:rFonts w:cs="Times New Roman"/>
                <w:szCs w:val="21"/>
              </w:rPr>
            </w:pPr>
            <w:r w:rsidRPr="001A3156">
              <w:rPr>
                <w:rFonts w:cs="Times New Roman"/>
                <w:szCs w:val="21"/>
              </w:rPr>
              <w:t>0.0066</w:t>
            </w:r>
          </w:p>
        </w:tc>
        <w:tc>
          <w:tcPr>
            <w:tcW w:w="1662" w:type="dxa"/>
            <w:tcBorders>
              <w:top w:val="nil"/>
              <w:bottom w:val="nil"/>
            </w:tcBorders>
          </w:tcPr>
          <w:p w14:paraId="05B15440" w14:textId="5B30059F" w:rsidR="00032D38" w:rsidRPr="001A3156" w:rsidRDefault="00032D38" w:rsidP="001A3156">
            <w:pPr>
              <w:pStyle w:val="afff5"/>
              <w:rPr>
                <w:rFonts w:cs="Times New Roman"/>
                <w:szCs w:val="21"/>
              </w:rPr>
            </w:pPr>
            <w:r w:rsidRPr="001A3156">
              <w:rPr>
                <w:rFonts w:cs="Times New Roman"/>
                <w:szCs w:val="21"/>
              </w:rPr>
              <w:t>0.0080</w:t>
            </w:r>
          </w:p>
        </w:tc>
        <w:tc>
          <w:tcPr>
            <w:tcW w:w="2022" w:type="dxa"/>
            <w:tcBorders>
              <w:top w:val="nil"/>
              <w:bottom w:val="nil"/>
            </w:tcBorders>
          </w:tcPr>
          <w:p w14:paraId="7EF9C9DA" w14:textId="339E3E00" w:rsidR="00032D38" w:rsidRPr="001A3156" w:rsidRDefault="00032D38" w:rsidP="001A3156">
            <w:pPr>
              <w:pStyle w:val="afff5"/>
              <w:rPr>
                <w:rFonts w:cs="Times New Roman"/>
                <w:szCs w:val="21"/>
              </w:rPr>
            </w:pPr>
            <w:r w:rsidRPr="001A3156">
              <w:rPr>
                <w:rFonts w:cs="Times New Roman"/>
                <w:szCs w:val="21"/>
              </w:rPr>
              <w:t>0.9994</w:t>
            </w:r>
          </w:p>
        </w:tc>
      </w:tr>
      <w:tr w:rsidR="00032D38" w:rsidRPr="001A3156" w14:paraId="3BA4E392" w14:textId="77777777" w:rsidTr="008A5E8F">
        <w:trPr>
          <w:jc w:val="center"/>
        </w:trPr>
        <w:tc>
          <w:tcPr>
            <w:tcW w:w="2127" w:type="dxa"/>
            <w:gridSpan w:val="2"/>
            <w:tcBorders>
              <w:top w:val="nil"/>
              <w:bottom w:val="nil"/>
            </w:tcBorders>
          </w:tcPr>
          <w:p w14:paraId="547C4C18" w14:textId="7DE77B98" w:rsidR="00032D38" w:rsidRPr="008A5E8F" w:rsidRDefault="00032D38" w:rsidP="001A3156">
            <w:pPr>
              <w:pStyle w:val="afff5"/>
              <w:rPr>
                <w:rFonts w:cs="Times New Roman"/>
                <w:b/>
                <w:bCs w:val="0"/>
                <w:szCs w:val="21"/>
              </w:rPr>
            </w:pPr>
            <w:r w:rsidRPr="008A5E8F">
              <w:rPr>
                <w:rFonts w:cs="Times New Roman"/>
                <w:b/>
                <w:bCs w:val="0"/>
                <w:szCs w:val="21"/>
              </w:rPr>
              <w:t>Observer-</w:t>
            </w:r>
            <w:r w:rsidR="00514CC9" w:rsidRPr="008A5E8F">
              <w:rPr>
                <w:rFonts w:cs="Times New Roman"/>
                <w:b/>
                <w:bCs w:val="0"/>
                <w:szCs w:val="21"/>
              </w:rPr>
              <w:t>HFR</w:t>
            </w:r>
          </w:p>
        </w:tc>
        <w:tc>
          <w:tcPr>
            <w:tcW w:w="1163" w:type="dxa"/>
            <w:tcBorders>
              <w:top w:val="nil"/>
              <w:bottom w:val="nil"/>
            </w:tcBorders>
          </w:tcPr>
          <w:p w14:paraId="3F8017ED" w14:textId="39FD9297" w:rsidR="00032D38" w:rsidRPr="001A3156" w:rsidRDefault="00032D38" w:rsidP="001A3156">
            <w:pPr>
              <w:pStyle w:val="afff5"/>
              <w:rPr>
                <w:rFonts w:cs="Times New Roman"/>
                <w:szCs w:val="21"/>
              </w:rPr>
            </w:pPr>
            <w:r w:rsidRPr="001A3156">
              <w:rPr>
                <w:rFonts w:cs="Times New Roman"/>
                <w:szCs w:val="21"/>
              </w:rPr>
              <w:t>0.2111</w:t>
            </w:r>
          </w:p>
        </w:tc>
        <w:tc>
          <w:tcPr>
            <w:tcW w:w="1814" w:type="dxa"/>
            <w:tcBorders>
              <w:top w:val="nil"/>
              <w:bottom w:val="nil"/>
            </w:tcBorders>
          </w:tcPr>
          <w:p w14:paraId="3022A575" w14:textId="664AB8C4" w:rsidR="00032D38" w:rsidRPr="001A3156" w:rsidRDefault="00032D38" w:rsidP="001A3156">
            <w:pPr>
              <w:pStyle w:val="afff5"/>
              <w:rPr>
                <w:rFonts w:cs="Times New Roman"/>
                <w:szCs w:val="21"/>
              </w:rPr>
            </w:pPr>
            <w:r w:rsidRPr="001A3156">
              <w:rPr>
                <w:rFonts w:cs="Times New Roman"/>
                <w:szCs w:val="21"/>
              </w:rPr>
              <w:t>0.0091</w:t>
            </w:r>
          </w:p>
        </w:tc>
        <w:tc>
          <w:tcPr>
            <w:tcW w:w="1662" w:type="dxa"/>
            <w:tcBorders>
              <w:top w:val="nil"/>
              <w:bottom w:val="nil"/>
            </w:tcBorders>
          </w:tcPr>
          <w:p w14:paraId="3C32427C" w14:textId="301933B4" w:rsidR="00032D38" w:rsidRPr="001A3156" w:rsidRDefault="00032D38" w:rsidP="001A3156">
            <w:pPr>
              <w:pStyle w:val="afff5"/>
              <w:rPr>
                <w:rFonts w:cs="Times New Roman"/>
                <w:szCs w:val="21"/>
              </w:rPr>
            </w:pPr>
            <w:r w:rsidRPr="001A3156">
              <w:rPr>
                <w:rFonts w:cs="Times New Roman"/>
                <w:szCs w:val="21"/>
              </w:rPr>
              <w:t>0.0039</w:t>
            </w:r>
          </w:p>
        </w:tc>
        <w:tc>
          <w:tcPr>
            <w:tcW w:w="2022" w:type="dxa"/>
            <w:tcBorders>
              <w:top w:val="nil"/>
              <w:bottom w:val="nil"/>
            </w:tcBorders>
          </w:tcPr>
          <w:p w14:paraId="6F2D65BD" w14:textId="4B45BC98" w:rsidR="00032D38" w:rsidRPr="001A3156" w:rsidRDefault="00032D38" w:rsidP="001A3156">
            <w:pPr>
              <w:pStyle w:val="afff5"/>
              <w:rPr>
                <w:rFonts w:cs="Times New Roman"/>
                <w:szCs w:val="21"/>
              </w:rPr>
            </w:pPr>
            <w:r w:rsidRPr="001A3156">
              <w:rPr>
                <w:rFonts w:cs="Times New Roman"/>
                <w:szCs w:val="21"/>
              </w:rPr>
              <w:t>0.9988</w:t>
            </w:r>
          </w:p>
        </w:tc>
      </w:tr>
      <w:tr w:rsidR="00032D38" w:rsidRPr="001A3156" w14:paraId="77F57641" w14:textId="77777777" w:rsidTr="000D06A3">
        <w:trPr>
          <w:jc w:val="center"/>
        </w:trPr>
        <w:tc>
          <w:tcPr>
            <w:tcW w:w="2127" w:type="dxa"/>
            <w:gridSpan w:val="2"/>
            <w:tcBorders>
              <w:top w:val="nil"/>
              <w:bottom w:val="single" w:sz="18" w:space="0" w:color="auto"/>
            </w:tcBorders>
          </w:tcPr>
          <w:p w14:paraId="3FBB1EB2" w14:textId="7586AD07" w:rsidR="00032D38" w:rsidRPr="008A5E8F" w:rsidRDefault="00032D38" w:rsidP="001A3156">
            <w:pPr>
              <w:pStyle w:val="afff5"/>
              <w:rPr>
                <w:rFonts w:cs="Times New Roman"/>
                <w:b/>
                <w:bCs w:val="0"/>
                <w:szCs w:val="21"/>
              </w:rPr>
            </w:pPr>
            <w:r w:rsidRPr="008A5E8F">
              <w:rPr>
                <w:rFonts w:cs="Times New Roman"/>
                <w:b/>
                <w:bCs w:val="0"/>
                <w:szCs w:val="21"/>
              </w:rPr>
              <w:t>Observer-Fusion</w:t>
            </w:r>
          </w:p>
        </w:tc>
        <w:tc>
          <w:tcPr>
            <w:tcW w:w="1163" w:type="dxa"/>
            <w:tcBorders>
              <w:top w:val="nil"/>
              <w:bottom w:val="single" w:sz="18" w:space="0" w:color="auto"/>
            </w:tcBorders>
          </w:tcPr>
          <w:p w14:paraId="08957785" w14:textId="0ED13E08" w:rsidR="00032D38" w:rsidRPr="001A3156" w:rsidRDefault="00032D38" w:rsidP="001A3156">
            <w:pPr>
              <w:pStyle w:val="afff5"/>
              <w:rPr>
                <w:rFonts w:cs="Times New Roman"/>
                <w:szCs w:val="21"/>
              </w:rPr>
            </w:pPr>
            <w:r w:rsidRPr="001A3156">
              <w:rPr>
                <w:rFonts w:cs="Times New Roman"/>
                <w:szCs w:val="21"/>
              </w:rPr>
              <w:t>0.2104</w:t>
            </w:r>
          </w:p>
        </w:tc>
        <w:tc>
          <w:tcPr>
            <w:tcW w:w="1814" w:type="dxa"/>
            <w:tcBorders>
              <w:top w:val="nil"/>
              <w:bottom w:val="single" w:sz="18" w:space="0" w:color="auto"/>
            </w:tcBorders>
          </w:tcPr>
          <w:p w14:paraId="6916EF86" w14:textId="6A0C0EA0" w:rsidR="00032D38" w:rsidRPr="001A3156" w:rsidRDefault="00032D38" w:rsidP="001A3156">
            <w:pPr>
              <w:pStyle w:val="afff5"/>
              <w:rPr>
                <w:rFonts w:cs="Times New Roman"/>
                <w:szCs w:val="21"/>
              </w:rPr>
            </w:pPr>
            <w:r w:rsidRPr="001A3156">
              <w:rPr>
                <w:rFonts w:cs="Times New Roman"/>
                <w:szCs w:val="21"/>
              </w:rPr>
              <w:t>0.0091</w:t>
            </w:r>
          </w:p>
        </w:tc>
        <w:tc>
          <w:tcPr>
            <w:tcW w:w="1662" w:type="dxa"/>
            <w:tcBorders>
              <w:top w:val="nil"/>
              <w:bottom w:val="single" w:sz="18" w:space="0" w:color="auto"/>
            </w:tcBorders>
          </w:tcPr>
          <w:p w14:paraId="2FEFC916" w14:textId="2BEB0CAD" w:rsidR="00032D38" w:rsidRPr="001A3156" w:rsidRDefault="00032D38" w:rsidP="001A3156">
            <w:pPr>
              <w:pStyle w:val="afff5"/>
              <w:rPr>
                <w:rFonts w:cs="Times New Roman"/>
                <w:szCs w:val="21"/>
              </w:rPr>
            </w:pPr>
            <w:r w:rsidRPr="001A3156">
              <w:rPr>
                <w:rFonts w:cs="Times New Roman"/>
                <w:szCs w:val="21"/>
              </w:rPr>
              <w:t>0.0035</w:t>
            </w:r>
          </w:p>
        </w:tc>
        <w:tc>
          <w:tcPr>
            <w:tcW w:w="2022" w:type="dxa"/>
            <w:tcBorders>
              <w:top w:val="nil"/>
              <w:bottom w:val="single" w:sz="18" w:space="0" w:color="auto"/>
            </w:tcBorders>
          </w:tcPr>
          <w:p w14:paraId="1D022FEE" w14:textId="3F796D8A" w:rsidR="00032D38" w:rsidRPr="001A3156" w:rsidRDefault="00032D38" w:rsidP="001A3156">
            <w:pPr>
              <w:pStyle w:val="afff5"/>
              <w:rPr>
                <w:rFonts w:cs="Times New Roman"/>
                <w:szCs w:val="21"/>
              </w:rPr>
            </w:pPr>
            <w:r w:rsidRPr="001A3156">
              <w:rPr>
                <w:rFonts w:cs="Times New Roman"/>
                <w:szCs w:val="21"/>
              </w:rPr>
              <w:t>0.9989</w:t>
            </w:r>
          </w:p>
        </w:tc>
      </w:tr>
    </w:tbl>
    <w:p w14:paraId="4AFC4C6A" w14:textId="53FFC4E2" w:rsidR="008F0153" w:rsidRDefault="008F0153" w:rsidP="00270D55">
      <w:pPr>
        <w:pStyle w:val="a0"/>
        <w:rPr>
          <w:sz w:val="24"/>
          <w:szCs w:val="24"/>
        </w:rPr>
      </w:pPr>
      <w:r w:rsidRPr="008F0153">
        <w:rPr>
          <w:sz w:val="24"/>
          <w:szCs w:val="24"/>
        </w:rPr>
        <w:t xml:space="preserve">In summary, the observation accuracy of different observers was higher than the model without noise. Among them, the Observer-Voltage was good at observing oxygen pressure, and the NRMSE was 0.0066, which was reduced by 51.1% compared with </w:t>
      </w:r>
      <w:r>
        <w:rPr>
          <w:sz w:val="24"/>
          <w:szCs w:val="24"/>
        </w:rPr>
        <w:t xml:space="preserve">the </w:t>
      </w:r>
      <w:r w:rsidRPr="008F0153">
        <w:rPr>
          <w:sz w:val="24"/>
          <w:szCs w:val="24"/>
        </w:rPr>
        <w:t xml:space="preserve">model without noise. The Observer-HFR was good at observing the state of water in </w:t>
      </w:r>
      <w:r>
        <w:rPr>
          <w:sz w:val="24"/>
          <w:szCs w:val="24"/>
        </w:rPr>
        <w:t xml:space="preserve">the </w:t>
      </w:r>
      <w:r w:rsidRPr="008F0153">
        <w:rPr>
          <w:sz w:val="24"/>
          <w:szCs w:val="24"/>
        </w:rPr>
        <w:t>membrane, and the NRMSEs of observing water content in membrane was 0.0009, which was reduced by 96.2% compared with the model without noise</w:t>
      </w:r>
      <w:ins w:id="208" w:author="一语 仲" w:date="2024-04-27T13:33:00Z">
        <w:r w:rsidR="00077AB7">
          <w:rPr>
            <w:rFonts w:hint="eastAsia"/>
            <w:sz w:val="24"/>
            <w:szCs w:val="24"/>
          </w:rPr>
          <w:t>[B1]</w:t>
        </w:r>
      </w:ins>
      <w:r w:rsidRPr="008F0153">
        <w:rPr>
          <w:sz w:val="24"/>
          <w:szCs w:val="24"/>
        </w:rPr>
        <w:t>. For water state estimation in membrane, the Observer-Fusion had the same effect as the Observer-HFR with a simpler structure of observer</w:t>
      </w:r>
      <w:ins w:id="209" w:author="一语 仲" w:date="2024-04-27T13:33:00Z">
        <w:r w:rsidR="00077AB7">
          <w:rPr>
            <w:rFonts w:hint="eastAsia"/>
            <w:sz w:val="24"/>
            <w:szCs w:val="24"/>
          </w:rPr>
          <w:t>[B2, B3]</w:t>
        </w:r>
      </w:ins>
      <w:r w:rsidRPr="008F0153">
        <w:rPr>
          <w:sz w:val="24"/>
          <w:szCs w:val="24"/>
        </w:rPr>
        <w:t xml:space="preserve">. However, in order to optimize the comprehensive performance, the Observer-Fusion could be the best choice. And the NRMSEs of observing water content in </w:t>
      </w:r>
      <w:r>
        <w:rPr>
          <w:sz w:val="24"/>
          <w:szCs w:val="24"/>
        </w:rPr>
        <w:t xml:space="preserve">the </w:t>
      </w:r>
      <w:r w:rsidRPr="008F0153">
        <w:rPr>
          <w:sz w:val="24"/>
          <w:szCs w:val="24"/>
        </w:rPr>
        <w:t>membrane, liquid water volume fraction, and water vapor were respectively 0.0008, 0.0024, and 0.0021, which were reduced by 96.6%, 93.7%, and 93.7% compared with the model.</w:t>
      </w:r>
    </w:p>
    <w:p w14:paraId="528EEFE8" w14:textId="6C0B1797" w:rsidR="0002595E" w:rsidRPr="008F0153" w:rsidRDefault="00F749C8" w:rsidP="008F0153">
      <w:pPr>
        <w:pStyle w:val="1"/>
        <w:spacing w:beforeLines="0" w:before="0" w:afterLines="0" w:after="0" w:line="300" w:lineRule="auto"/>
        <w:rPr>
          <w:rFonts w:ascii="Times New Roman" w:hAnsi="Times New Roman" w:cs="Times New Roman"/>
          <w:b/>
          <w:bCs w:val="0"/>
          <w:sz w:val="24"/>
          <w:szCs w:val="24"/>
        </w:rPr>
      </w:pPr>
      <w:r w:rsidRPr="008F0153">
        <w:rPr>
          <w:rFonts w:ascii="Times New Roman" w:hAnsi="Times New Roman" w:cs="Times New Roman"/>
          <w:b/>
          <w:bCs w:val="0"/>
          <w:sz w:val="24"/>
          <w:szCs w:val="24"/>
        </w:rPr>
        <w:t>Conclusion</w:t>
      </w:r>
    </w:p>
    <w:p w14:paraId="68BD9E08" w14:textId="3A36C3BE" w:rsidR="008F0153" w:rsidRPr="008F0153" w:rsidRDefault="008F0153" w:rsidP="008F0153">
      <w:pPr>
        <w:rPr>
          <w:sz w:val="24"/>
          <w:szCs w:val="24"/>
        </w:rPr>
      </w:pPr>
      <w:r w:rsidRPr="008F0153">
        <w:rPr>
          <w:sz w:val="24"/>
          <w:szCs w:val="24"/>
        </w:rPr>
        <w:t xml:space="preserve">In this work, a simplified mechanism model of PEM containing water in ionomer, liquid water and water vapor is established. According to the simulation and experiment, the simplified mechanism model is verified. Then, the influence of measurement noise and process noise set values on the performance of the observer is analyzed. </w:t>
      </w:r>
      <w:r>
        <w:rPr>
          <w:sz w:val="24"/>
          <w:szCs w:val="24"/>
        </w:rPr>
        <w:t>The</w:t>
      </w:r>
      <w:r w:rsidRPr="008F0153">
        <w:rPr>
          <w:sz w:val="24"/>
          <w:szCs w:val="24"/>
        </w:rPr>
        <w:t xml:space="preserve"> observer can exhibit the best performance when the noise variance is set as 10</w:t>
      </w:r>
      <w:r w:rsidRPr="008F0153">
        <w:rPr>
          <w:sz w:val="24"/>
          <w:szCs w:val="24"/>
          <w:vertAlign w:val="superscript"/>
        </w:rPr>
        <w:t>-4</w:t>
      </w:r>
      <w:r w:rsidRPr="008F0153">
        <w:rPr>
          <w:sz w:val="24"/>
          <w:szCs w:val="24"/>
        </w:rPr>
        <w:t xml:space="preserve"> and </w:t>
      </w:r>
      <w:r>
        <w:rPr>
          <w:sz w:val="24"/>
          <w:szCs w:val="24"/>
        </w:rPr>
        <w:t xml:space="preserve">the </w:t>
      </w:r>
      <w:r w:rsidRPr="008F0153">
        <w:rPr>
          <w:sz w:val="24"/>
          <w:szCs w:val="24"/>
        </w:rPr>
        <w:t xml:space="preserve">process noise </w:t>
      </w:r>
      <w:r>
        <w:rPr>
          <w:sz w:val="24"/>
          <w:szCs w:val="24"/>
        </w:rPr>
        <w:t xml:space="preserve">is </w:t>
      </w:r>
      <w:r w:rsidRPr="008F0153">
        <w:rPr>
          <w:sz w:val="24"/>
          <w:szCs w:val="24"/>
        </w:rPr>
        <w:t>set as 10</w:t>
      </w:r>
      <w:r w:rsidRPr="008F0153">
        <w:rPr>
          <w:sz w:val="24"/>
          <w:szCs w:val="24"/>
          <w:vertAlign w:val="superscript"/>
        </w:rPr>
        <w:t>-8</w:t>
      </w:r>
      <w:r w:rsidRPr="008F0153">
        <w:rPr>
          <w:sz w:val="24"/>
          <w:szCs w:val="24"/>
        </w:rPr>
        <w:t xml:space="preserve"> to match the actual noise variance. Finally, an internal state observer based on the model and the particle filter algorithm is developed. The results show that the observation accuracy of different observers is higher than the model without noise. The</w:t>
      </w:r>
      <w:bookmarkStart w:id="210" w:name="OLE_LINK104"/>
      <w:r w:rsidRPr="008F0153">
        <w:rPr>
          <w:sz w:val="24"/>
          <w:szCs w:val="24"/>
        </w:rPr>
        <w:t xml:space="preserve"> </w:t>
      </w:r>
      <w:r>
        <w:rPr>
          <w:sz w:val="24"/>
          <w:szCs w:val="24"/>
        </w:rPr>
        <w:t>O</w:t>
      </w:r>
      <w:r w:rsidRPr="008F0153">
        <w:rPr>
          <w:sz w:val="24"/>
          <w:szCs w:val="24"/>
        </w:rPr>
        <w:t xml:space="preserve">bserver-Voltage </w:t>
      </w:r>
      <w:bookmarkEnd w:id="210"/>
      <w:r w:rsidRPr="008F0153">
        <w:rPr>
          <w:sz w:val="24"/>
          <w:szCs w:val="24"/>
        </w:rPr>
        <w:t xml:space="preserve">is good at observing oxygen pressure, which is reduced </w:t>
      </w:r>
      <w:r>
        <w:rPr>
          <w:sz w:val="24"/>
          <w:szCs w:val="24"/>
        </w:rPr>
        <w:t xml:space="preserve">by </w:t>
      </w:r>
      <w:r w:rsidRPr="008F0153">
        <w:rPr>
          <w:sz w:val="24"/>
          <w:szCs w:val="24"/>
        </w:rPr>
        <w:t xml:space="preserve">51.1% NRMSE compared with the model without noise. The Observer-HFR is good at observing the state of water in </w:t>
      </w:r>
      <w:r>
        <w:rPr>
          <w:sz w:val="24"/>
          <w:szCs w:val="24"/>
        </w:rPr>
        <w:t xml:space="preserve">the </w:t>
      </w:r>
      <w:r w:rsidRPr="008F0153">
        <w:rPr>
          <w:sz w:val="24"/>
          <w:szCs w:val="24"/>
        </w:rPr>
        <w:lastRenderedPageBreak/>
        <w:t xml:space="preserve">membrane, and the NRMSEs of observing water content in membrane is 0.0009, which is reduced by 96.2% compared with the model without noise. For water state estimation in membrane, the Observer-Fusion has the same effect as the Observer-HFR with a simpler structure of observer. However, in order to optimize the comprehensive performance, the Observer-Fusion can be the best choice. </w:t>
      </w:r>
      <w:r>
        <w:rPr>
          <w:sz w:val="24"/>
          <w:szCs w:val="24"/>
        </w:rPr>
        <w:t>The</w:t>
      </w:r>
      <w:r w:rsidRPr="008F0153">
        <w:rPr>
          <w:sz w:val="24"/>
          <w:szCs w:val="24"/>
        </w:rPr>
        <w:t xml:space="preserve"> NRMSEs of observing water content in </w:t>
      </w:r>
      <w:r>
        <w:rPr>
          <w:sz w:val="24"/>
          <w:szCs w:val="24"/>
        </w:rPr>
        <w:t xml:space="preserve">the </w:t>
      </w:r>
      <w:r w:rsidRPr="008F0153">
        <w:rPr>
          <w:sz w:val="24"/>
          <w:szCs w:val="24"/>
        </w:rPr>
        <w:t>membrane, liquid water volume fraction, and water vapor are respectively 0.0008, 0.0024, and 0.0021, which are reduced by 96.6%, 93.7%, and 93.7% compared with the model without noise.</w:t>
      </w:r>
    </w:p>
    <w:p w14:paraId="74E16895" w14:textId="4D648301" w:rsidR="008F0153" w:rsidRPr="008F0153" w:rsidRDefault="008F0153" w:rsidP="008F0153">
      <w:pPr>
        <w:rPr>
          <w:sz w:val="24"/>
          <w:szCs w:val="24"/>
        </w:rPr>
      </w:pPr>
      <w:r w:rsidRPr="008F0153">
        <w:rPr>
          <w:sz w:val="24"/>
          <w:szCs w:val="24"/>
        </w:rPr>
        <w:t>In addition, the method can achieve accurate estimation of the water state inside PEMFC, contributing to the advancement of PEMFC technology and its wide application in the automotive field.</w:t>
      </w:r>
    </w:p>
    <w:p w14:paraId="7F17BC7A" w14:textId="77777777" w:rsidR="00592875" w:rsidRPr="005040E6" w:rsidRDefault="00592875" w:rsidP="005040E6">
      <w:pPr>
        <w:pStyle w:val="1"/>
        <w:numPr>
          <w:ilvl w:val="0"/>
          <w:numId w:val="0"/>
        </w:numPr>
        <w:spacing w:beforeLines="0" w:before="240" w:afterLines="0" w:after="240" w:line="300" w:lineRule="auto"/>
        <w:rPr>
          <w:rFonts w:ascii="Times New Roman" w:hAnsi="Times New Roman" w:cs="Times New Roman"/>
          <w:spacing w:val="2"/>
          <w:kern w:val="0"/>
          <w:sz w:val="24"/>
          <w:szCs w:val="24"/>
        </w:rPr>
      </w:pPr>
      <w:r w:rsidRPr="005040E6">
        <w:rPr>
          <w:rFonts w:ascii="Times New Roman" w:hAnsi="Times New Roman" w:cs="Times New Roman"/>
          <w:b/>
          <w:bCs w:val="0"/>
          <w:sz w:val="24"/>
          <w:szCs w:val="24"/>
        </w:rPr>
        <w:t>Acknowledgments</w:t>
      </w:r>
    </w:p>
    <w:p w14:paraId="061E36CF" w14:textId="326E6DFB" w:rsidR="00592875" w:rsidRPr="005040E6" w:rsidRDefault="00592875" w:rsidP="005040E6">
      <w:pPr>
        <w:pStyle w:val="a0"/>
        <w:rPr>
          <w:sz w:val="24"/>
          <w:szCs w:val="24"/>
        </w:rPr>
      </w:pPr>
      <w:r w:rsidRPr="005040E6">
        <w:rPr>
          <w:sz w:val="24"/>
          <w:szCs w:val="24"/>
        </w:rPr>
        <w:t>This work has been funded by the National Natural Science Foundation of China (No. 52102427).</w:t>
      </w:r>
    </w:p>
    <w:p w14:paraId="15D5DB36" w14:textId="32BDA88E" w:rsidR="00C77ABC" w:rsidRPr="005040E6" w:rsidRDefault="00C77ABC" w:rsidP="00CA1F0F">
      <w:pPr>
        <w:pStyle w:val="1"/>
        <w:numPr>
          <w:ilvl w:val="0"/>
          <w:numId w:val="0"/>
        </w:numPr>
        <w:spacing w:beforeLines="0" w:before="240" w:afterLines="0" w:after="240" w:line="240" w:lineRule="exact"/>
        <w:rPr>
          <w:rFonts w:cs="Times New Roman"/>
          <w:b/>
          <w:bCs w:val="0"/>
          <w:sz w:val="24"/>
          <w:szCs w:val="24"/>
        </w:rPr>
      </w:pPr>
      <w:r w:rsidRPr="005040E6">
        <w:rPr>
          <w:rFonts w:ascii="Times New Roman" w:hAnsi="Times New Roman" w:cs="Times New Roman"/>
          <w:b/>
          <w:bCs w:val="0"/>
          <w:sz w:val="24"/>
          <w:szCs w:val="24"/>
        </w:rPr>
        <w:t>Reference</w:t>
      </w:r>
    </w:p>
    <w:p w14:paraId="02FB18E9" w14:textId="20E59525" w:rsidR="0028578A" w:rsidRPr="000D06A3" w:rsidRDefault="0028578A" w:rsidP="004C2E4A">
      <w:pPr>
        <w:ind w:left="238" w:hanging="238"/>
        <w:rPr>
          <w:rFonts w:cs="Times New Roman"/>
          <w:noProof/>
          <w:sz w:val="24"/>
          <w:szCs w:val="24"/>
        </w:rPr>
      </w:pPr>
      <w:r w:rsidRPr="000D06A3">
        <w:rPr>
          <w:rFonts w:cs="Times New Roman"/>
          <w:noProof/>
          <w:sz w:val="24"/>
          <w:szCs w:val="24"/>
        </w:rPr>
        <w:t>[1] D. Zhu, Y. Yang, F. Pei, T. Ma. High-precision identification of polarization processes of distribution of relaxation times by polarization curve model for proton exchange membrane fuel cell. Energy Convers Manag 2022</w:t>
      </w:r>
      <w:r w:rsidR="002D6F33" w:rsidRPr="000D06A3">
        <w:rPr>
          <w:rFonts w:cs="Times New Roman"/>
          <w:noProof/>
          <w:sz w:val="24"/>
          <w:szCs w:val="24"/>
        </w:rPr>
        <w:t>;</w:t>
      </w:r>
      <w:r w:rsidR="00BA7399" w:rsidRPr="000D06A3">
        <w:rPr>
          <w:rFonts w:cs="Times New Roman"/>
          <w:noProof/>
          <w:sz w:val="24"/>
          <w:szCs w:val="24"/>
        </w:rPr>
        <w:t xml:space="preserve"> </w:t>
      </w:r>
      <w:r w:rsidR="002D6F33" w:rsidRPr="000D06A3">
        <w:rPr>
          <w:rFonts w:cs="Times New Roman"/>
          <w:noProof/>
          <w:sz w:val="24"/>
          <w:szCs w:val="24"/>
        </w:rPr>
        <w:t>268:</w:t>
      </w:r>
      <w:r w:rsidR="00BA7399" w:rsidRPr="000D06A3">
        <w:rPr>
          <w:rFonts w:cs="Times New Roman"/>
          <w:noProof/>
          <w:sz w:val="24"/>
          <w:szCs w:val="24"/>
        </w:rPr>
        <w:t xml:space="preserve"> </w:t>
      </w:r>
      <w:r w:rsidRPr="000D06A3">
        <w:rPr>
          <w:rFonts w:cs="Times New Roman"/>
          <w:noProof/>
          <w:sz w:val="24"/>
          <w:szCs w:val="24"/>
        </w:rPr>
        <w:t xml:space="preserve">11599. </w:t>
      </w:r>
      <w:bookmarkStart w:id="211" w:name="OLE_LINK27"/>
      <w:r w:rsidRPr="000D06A3">
        <w:rPr>
          <w:rFonts w:cs="Times New Roman"/>
          <w:noProof/>
          <w:sz w:val="24"/>
          <w:szCs w:val="24"/>
        </w:rPr>
        <w:t>https://doi.org/10.1016/j.enconman.2022.115994</w:t>
      </w:r>
      <w:bookmarkEnd w:id="211"/>
    </w:p>
    <w:p w14:paraId="75F748EE" w14:textId="23FCCF68" w:rsidR="0028578A" w:rsidRPr="000D06A3" w:rsidRDefault="0028578A" w:rsidP="004C2E4A">
      <w:pPr>
        <w:ind w:left="238" w:hanging="238"/>
        <w:rPr>
          <w:rFonts w:cs="Times New Roman"/>
          <w:noProof/>
          <w:sz w:val="24"/>
          <w:szCs w:val="24"/>
        </w:rPr>
      </w:pPr>
      <w:r w:rsidRPr="000D06A3">
        <w:rPr>
          <w:rFonts w:cs="Times New Roman"/>
          <w:noProof/>
          <w:sz w:val="24"/>
          <w:szCs w:val="24"/>
        </w:rPr>
        <w:t xml:space="preserve">[2] T. Ma, W. Lin, Z. Zhang, J. Kang, Y. Yang. Research on electrochemical impedance spectroscope behavior of fuel cell stack under different reactant relative humidity. </w:t>
      </w:r>
      <w:bookmarkStart w:id="212" w:name="OLE_LINK125"/>
      <w:r w:rsidRPr="000D06A3">
        <w:rPr>
          <w:rFonts w:cs="Times New Roman"/>
          <w:noProof/>
          <w:sz w:val="24"/>
          <w:szCs w:val="24"/>
        </w:rPr>
        <w:t>Int J Hydrogen Energ</w:t>
      </w:r>
      <w:r w:rsidR="00646E49">
        <w:rPr>
          <w:rFonts w:cs="Times New Roman" w:hint="eastAsia"/>
          <w:noProof/>
          <w:sz w:val="24"/>
          <w:szCs w:val="24"/>
        </w:rPr>
        <w:t>y</w:t>
      </w:r>
      <w:bookmarkEnd w:id="212"/>
      <w:r w:rsidRPr="000D06A3">
        <w:rPr>
          <w:rFonts w:cs="Times New Roman"/>
          <w:noProof/>
          <w:sz w:val="24"/>
          <w:szCs w:val="24"/>
        </w:rPr>
        <w:t xml:space="preserve"> 2021</w:t>
      </w:r>
      <w:r w:rsidR="00975696" w:rsidRPr="000D06A3">
        <w:rPr>
          <w:rFonts w:cs="Times New Roman"/>
          <w:noProof/>
          <w:sz w:val="24"/>
          <w:szCs w:val="24"/>
        </w:rPr>
        <w:t>;</w:t>
      </w:r>
      <w:r w:rsidR="00BA7399" w:rsidRPr="000D06A3">
        <w:rPr>
          <w:rFonts w:cs="Times New Roman"/>
          <w:noProof/>
          <w:sz w:val="24"/>
          <w:szCs w:val="24"/>
        </w:rPr>
        <w:t xml:space="preserve"> </w:t>
      </w:r>
      <w:r w:rsidR="00975696" w:rsidRPr="000D06A3">
        <w:rPr>
          <w:rFonts w:cs="Times New Roman"/>
          <w:noProof/>
          <w:sz w:val="24"/>
          <w:szCs w:val="24"/>
        </w:rPr>
        <w:t>46:</w:t>
      </w:r>
      <w:r w:rsidRPr="000D06A3">
        <w:rPr>
          <w:rFonts w:cs="Times New Roman"/>
          <w:noProof/>
          <w:sz w:val="24"/>
          <w:szCs w:val="24"/>
        </w:rPr>
        <w:t>17388-96. https://doi.org/10.1016/j.ijhydene.2021.02.156</w:t>
      </w:r>
    </w:p>
    <w:p w14:paraId="2AB5CBB3" w14:textId="03028DEC" w:rsidR="0028578A" w:rsidRPr="000D06A3" w:rsidRDefault="0028578A" w:rsidP="004C2E4A">
      <w:pPr>
        <w:ind w:left="238" w:hanging="238"/>
        <w:rPr>
          <w:rFonts w:cs="Times New Roman"/>
          <w:noProof/>
          <w:sz w:val="24"/>
          <w:szCs w:val="24"/>
        </w:rPr>
      </w:pPr>
      <w:r w:rsidRPr="000D06A3">
        <w:rPr>
          <w:rFonts w:cs="Times New Roman"/>
          <w:noProof/>
          <w:sz w:val="24"/>
          <w:szCs w:val="24"/>
        </w:rPr>
        <w:t xml:space="preserve">[3] G.E. Haslam, J. Jupesta, G. Parayil. Assessing fuel cell vehicle innovation and the role of policy in Japan, Korea, and China. </w:t>
      </w:r>
      <w:r w:rsidR="00646E49" w:rsidRPr="000D06A3">
        <w:rPr>
          <w:rFonts w:cs="Times New Roman"/>
          <w:noProof/>
          <w:sz w:val="24"/>
          <w:szCs w:val="24"/>
        </w:rPr>
        <w:t>Int J Hydrogen Energ</w:t>
      </w:r>
      <w:r w:rsidR="00646E49">
        <w:rPr>
          <w:rFonts w:cs="Times New Roman" w:hint="eastAsia"/>
          <w:noProof/>
          <w:sz w:val="24"/>
          <w:szCs w:val="24"/>
        </w:rPr>
        <w:t>y</w:t>
      </w:r>
      <w:r w:rsidRPr="000D06A3">
        <w:rPr>
          <w:rFonts w:cs="Times New Roman"/>
          <w:noProof/>
          <w:sz w:val="24"/>
          <w:szCs w:val="24"/>
        </w:rPr>
        <w:t xml:space="preserve"> 2012</w:t>
      </w:r>
      <w:r w:rsidR="005D2963" w:rsidRPr="000D06A3">
        <w:rPr>
          <w:rFonts w:cs="Times New Roman"/>
          <w:noProof/>
          <w:sz w:val="24"/>
          <w:szCs w:val="24"/>
        </w:rPr>
        <w:t>;</w:t>
      </w:r>
      <w:r w:rsidR="00BA7399" w:rsidRPr="000D06A3">
        <w:rPr>
          <w:rFonts w:cs="Times New Roman"/>
          <w:noProof/>
          <w:sz w:val="24"/>
          <w:szCs w:val="24"/>
        </w:rPr>
        <w:t xml:space="preserve"> </w:t>
      </w:r>
      <w:r w:rsidR="005D2963" w:rsidRPr="000D06A3">
        <w:rPr>
          <w:rFonts w:cs="Times New Roman"/>
          <w:noProof/>
          <w:sz w:val="24"/>
          <w:szCs w:val="24"/>
        </w:rPr>
        <w:t>37:</w:t>
      </w:r>
      <w:r w:rsidR="00BA7399" w:rsidRPr="000D06A3">
        <w:rPr>
          <w:rFonts w:cs="Times New Roman"/>
          <w:noProof/>
          <w:sz w:val="24"/>
          <w:szCs w:val="24"/>
        </w:rPr>
        <w:t xml:space="preserve"> </w:t>
      </w:r>
      <w:r w:rsidRPr="000D06A3">
        <w:rPr>
          <w:rFonts w:cs="Times New Roman"/>
          <w:noProof/>
          <w:sz w:val="24"/>
          <w:szCs w:val="24"/>
        </w:rPr>
        <w:t>14612-23.</w:t>
      </w:r>
      <w:r w:rsidR="00900506" w:rsidRPr="000D06A3">
        <w:rPr>
          <w:rFonts w:cs="Times New Roman"/>
          <w:noProof/>
          <w:sz w:val="24"/>
          <w:szCs w:val="24"/>
        </w:rPr>
        <w:t xml:space="preserve"> </w:t>
      </w:r>
      <w:r w:rsidRPr="000D06A3">
        <w:rPr>
          <w:rFonts w:cs="Times New Roman"/>
          <w:noProof/>
          <w:sz w:val="24"/>
          <w:szCs w:val="24"/>
        </w:rPr>
        <w:t>https://doi.org/10.1016/j.ijhydene.2012.06.112</w:t>
      </w:r>
    </w:p>
    <w:p w14:paraId="1B54588A" w14:textId="2385E92F" w:rsidR="0028578A" w:rsidRPr="000D06A3" w:rsidRDefault="0028578A" w:rsidP="004C2E4A">
      <w:pPr>
        <w:ind w:left="238" w:hanging="238"/>
        <w:rPr>
          <w:rFonts w:cs="Times New Roman"/>
          <w:noProof/>
          <w:sz w:val="24"/>
          <w:szCs w:val="24"/>
        </w:rPr>
      </w:pPr>
      <w:r w:rsidRPr="000D06A3">
        <w:rPr>
          <w:rFonts w:cs="Times New Roman"/>
          <w:noProof/>
          <w:sz w:val="24"/>
          <w:szCs w:val="24"/>
        </w:rPr>
        <w:t>[4] X.-G. Yang, Q. Ye, P. Cheng. In-plane transport effects on hydrogen depletion and carbon corrosion induced by anode flooding in proton exchange membrane fuel cells. Int J Heat Mass Transf 2012</w:t>
      </w:r>
      <w:r w:rsidR="005A6CE3" w:rsidRPr="000D06A3">
        <w:rPr>
          <w:rFonts w:cs="Times New Roman"/>
          <w:noProof/>
          <w:sz w:val="24"/>
          <w:szCs w:val="24"/>
        </w:rPr>
        <w:t>;</w:t>
      </w:r>
      <w:r w:rsidR="00BA7399" w:rsidRPr="000D06A3">
        <w:rPr>
          <w:rFonts w:cs="Times New Roman"/>
          <w:noProof/>
          <w:sz w:val="24"/>
          <w:szCs w:val="24"/>
        </w:rPr>
        <w:t xml:space="preserve"> </w:t>
      </w:r>
      <w:r w:rsidR="005A6CE3" w:rsidRPr="000D06A3">
        <w:rPr>
          <w:rFonts w:cs="Times New Roman"/>
          <w:noProof/>
          <w:sz w:val="24"/>
          <w:szCs w:val="24"/>
        </w:rPr>
        <w:t>55:</w:t>
      </w:r>
      <w:r w:rsidR="00BA7399" w:rsidRPr="000D06A3">
        <w:rPr>
          <w:rFonts w:cs="Times New Roman"/>
          <w:noProof/>
          <w:sz w:val="24"/>
          <w:szCs w:val="24"/>
        </w:rPr>
        <w:t xml:space="preserve"> </w:t>
      </w:r>
      <w:r w:rsidRPr="000D06A3">
        <w:rPr>
          <w:rFonts w:cs="Times New Roman"/>
          <w:noProof/>
          <w:sz w:val="24"/>
          <w:szCs w:val="24"/>
        </w:rPr>
        <w:t>4754-65. https://doi.org/10.1016/j.ijheatmasstransfer.2012.04.040</w:t>
      </w:r>
    </w:p>
    <w:p w14:paraId="0DD556B1" w14:textId="634F78FA" w:rsidR="0028578A" w:rsidRPr="000D06A3" w:rsidRDefault="0028578A" w:rsidP="004C2E4A">
      <w:pPr>
        <w:ind w:left="238" w:hanging="238"/>
        <w:rPr>
          <w:rFonts w:cs="Times New Roman"/>
          <w:noProof/>
          <w:sz w:val="24"/>
          <w:szCs w:val="24"/>
        </w:rPr>
      </w:pPr>
      <w:r w:rsidRPr="000D06A3">
        <w:rPr>
          <w:rFonts w:cs="Times New Roman"/>
          <w:noProof/>
          <w:sz w:val="24"/>
          <w:szCs w:val="24"/>
        </w:rPr>
        <w:t>[5] J.P. Owejan, T. Trabold, J.J. Gagliardo, D. Jacobson, R. Carter, D. Hussey, et al. Voltage instability in a simulated fuel cell stack correlated to cathode water accumulation. J</w:t>
      </w:r>
      <w:r w:rsidR="00BA7399" w:rsidRPr="000D06A3">
        <w:rPr>
          <w:rFonts w:cs="Times New Roman"/>
          <w:noProof/>
          <w:sz w:val="24"/>
          <w:szCs w:val="24"/>
        </w:rPr>
        <w:t xml:space="preserve"> </w:t>
      </w:r>
      <w:r w:rsidRPr="000D06A3">
        <w:rPr>
          <w:rFonts w:cs="Times New Roman"/>
          <w:noProof/>
          <w:sz w:val="24"/>
          <w:szCs w:val="24"/>
        </w:rPr>
        <w:t>Power Sources</w:t>
      </w:r>
      <w:r w:rsidR="00775E5C" w:rsidRPr="000D06A3">
        <w:rPr>
          <w:rFonts w:cs="Times New Roman"/>
          <w:noProof/>
          <w:sz w:val="24"/>
          <w:szCs w:val="24"/>
        </w:rPr>
        <w:t xml:space="preserve"> </w:t>
      </w:r>
      <w:r w:rsidRPr="000D06A3">
        <w:rPr>
          <w:rFonts w:cs="Times New Roman"/>
          <w:noProof/>
          <w:sz w:val="24"/>
          <w:szCs w:val="24"/>
        </w:rPr>
        <w:t>2007</w:t>
      </w:r>
      <w:r w:rsidR="00775E5C" w:rsidRPr="000D06A3">
        <w:rPr>
          <w:rFonts w:cs="Times New Roman"/>
          <w:noProof/>
          <w:sz w:val="24"/>
          <w:szCs w:val="24"/>
        </w:rPr>
        <w:t>; 171</w:t>
      </w:r>
      <w:r w:rsidR="00C32251" w:rsidRPr="000D06A3">
        <w:rPr>
          <w:rFonts w:cs="Times New Roman"/>
          <w:noProof/>
          <w:sz w:val="24"/>
          <w:szCs w:val="24"/>
        </w:rPr>
        <w:t>:</w:t>
      </w:r>
      <w:r w:rsidR="00BA7399" w:rsidRPr="000D06A3">
        <w:rPr>
          <w:rFonts w:cs="Times New Roman"/>
          <w:noProof/>
          <w:sz w:val="24"/>
          <w:szCs w:val="24"/>
        </w:rPr>
        <w:t xml:space="preserve"> </w:t>
      </w:r>
      <w:r w:rsidRPr="000D06A3">
        <w:rPr>
          <w:rFonts w:cs="Times New Roman"/>
          <w:noProof/>
          <w:sz w:val="24"/>
          <w:szCs w:val="24"/>
        </w:rPr>
        <w:t>626-33. https://doi.org/10.1016/j.jpowsour.2007.06.174</w:t>
      </w:r>
    </w:p>
    <w:p w14:paraId="4C6B6C63" w14:textId="25861C50" w:rsidR="0028578A" w:rsidRPr="000D06A3" w:rsidRDefault="0028578A" w:rsidP="004C2E4A">
      <w:pPr>
        <w:ind w:left="238" w:hanging="238"/>
        <w:rPr>
          <w:rFonts w:cs="Times New Roman"/>
          <w:noProof/>
          <w:sz w:val="24"/>
          <w:szCs w:val="24"/>
        </w:rPr>
      </w:pPr>
      <w:r w:rsidRPr="000D06A3">
        <w:rPr>
          <w:rFonts w:cs="Times New Roman"/>
          <w:noProof/>
          <w:sz w:val="24"/>
          <w:szCs w:val="24"/>
        </w:rPr>
        <w:t>[6] E. Endoh, S. Terazono, H. Widjaja, Y. Takimoto. Degradation study of MEA for PEMFCs under low humidity conditions. Electrochem Solid-State Lett 2004</w:t>
      </w:r>
      <w:r w:rsidR="00E05F34" w:rsidRPr="000D06A3">
        <w:rPr>
          <w:rFonts w:cs="Times New Roman"/>
          <w:noProof/>
          <w:sz w:val="24"/>
          <w:szCs w:val="24"/>
        </w:rPr>
        <w:t>;</w:t>
      </w:r>
      <w:r w:rsidR="00BA7399" w:rsidRPr="000D06A3">
        <w:rPr>
          <w:rFonts w:cs="Times New Roman"/>
          <w:noProof/>
          <w:sz w:val="24"/>
          <w:szCs w:val="24"/>
        </w:rPr>
        <w:t xml:space="preserve"> </w:t>
      </w:r>
      <w:r w:rsidR="00E05F34" w:rsidRPr="000D06A3">
        <w:rPr>
          <w:rFonts w:cs="Times New Roman"/>
          <w:noProof/>
          <w:sz w:val="24"/>
          <w:szCs w:val="24"/>
        </w:rPr>
        <w:t>7:</w:t>
      </w:r>
      <w:r w:rsidR="00BA7399" w:rsidRPr="000D06A3">
        <w:rPr>
          <w:rFonts w:cs="Times New Roman"/>
          <w:noProof/>
          <w:sz w:val="24"/>
          <w:szCs w:val="24"/>
        </w:rPr>
        <w:t xml:space="preserve"> </w:t>
      </w:r>
      <w:r w:rsidRPr="000D06A3">
        <w:rPr>
          <w:rFonts w:cs="Times New Roman"/>
          <w:noProof/>
          <w:sz w:val="24"/>
          <w:szCs w:val="24"/>
        </w:rPr>
        <w:t>A20</w:t>
      </w:r>
      <w:r w:rsidR="00E05F34" w:rsidRPr="000D06A3">
        <w:rPr>
          <w:rFonts w:cs="Times New Roman"/>
          <w:noProof/>
          <w:sz w:val="24"/>
          <w:szCs w:val="24"/>
        </w:rPr>
        <w:t>9</w:t>
      </w:r>
      <w:r w:rsidR="00E45A7A" w:rsidRPr="000D06A3">
        <w:rPr>
          <w:rFonts w:cs="Times New Roman"/>
          <w:noProof/>
          <w:sz w:val="24"/>
          <w:szCs w:val="24"/>
        </w:rPr>
        <w:t>-A211</w:t>
      </w:r>
      <w:r w:rsidRPr="000D06A3">
        <w:rPr>
          <w:rFonts w:cs="Times New Roman"/>
          <w:noProof/>
          <w:sz w:val="24"/>
          <w:szCs w:val="24"/>
        </w:rPr>
        <w:t xml:space="preserve">. </w:t>
      </w:r>
      <w:bookmarkStart w:id="213" w:name="OLE_LINK77"/>
      <w:r w:rsidRPr="000D06A3">
        <w:rPr>
          <w:rFonts w:cs="Times New Roman"/>
          <w:noProof/>
          <w:sz w:val="24"/>
          <w:szCs w:val="24"/>
        </w:rPr>
        <w:t>https://doi.org/10.1149/1.1739314</w:t>
      </w:r>
      <w:bookmarkEnd w:id="213"/>
    </w:p>
    <w:p w14:paraId="5029F29F" w14:textId="7D05CB36" w:rsidR="0028578A" w:rsidRPr="000D06A3" w:rsidRDefault="0028578A" w:rsidP="004C2E4A">
      <w:pPr>
        <w:ind w:left="238" w:hanging="238"/>
        <w:rPr>
          <w:rFonts w:cs="Times New Roman"/>
          <w:noProof/>
          <w:sz w:val="24"/>
          <w:szCs w:val="24"/>
        </w:rPr>
      </w:pPr>
      <w:r w:rsidRPr="000D06A3">
        <w:rPr>
          <w:rFonts w:cs="Times New Roman"/>
          <w:noProof/>
          <w:sz w:val="24"/>
          <w:szCs w:val="24"/>
        </w:rPr>
        <w:t xml:space="preserve">[7] T. Kadyk, R. Hanke-Rauschenbach, K. Sundmacher. Nonlinear frequency response analysis of dehydration phenomena in polymer electrolyte membrane fuel cells. </w:t>
      </w:r>
      <w:r w:rsidR="00646E49" w:rsidRPr="000D06A3">
        <w:rPr>
          <w:rFonts w:cs="Times New Roman"/>
          <w:noProof/>
          <w:sz w:val="24"/>
          <w:szCs w:val="24"/>
        </w:rPr>
        <w:t>Int J Hydrogen Energ</w:t>
      </w:r>
      <w:r w:rsidR="00646E49">
        <w:rPr>
          <w:rFonts w:cs="Times New Roman" w:hint="eastAsia"/>
          <w:noProof/>
          <w:sz w:val="24"/>
          <w:szCs w:val="24"/>
        </w:rPr>
        <w:t>y</w:t>
      </w:r>
      <w:r w:rsidRPr="000D06A3">
        <w:rPr>
          <w:rFonts w:cs="Times New Roman"/>
          <w:noProof/>
          <w:sz w:val="24"/>
          <w:szCs w:val="24"/>
        </w:rPr>
        <w:t xml:space="preserve"> 2012</w:t>
      </w:r>
      <w:r w:rsidR="00AD01B1" w:rsidRPr="000D06A3">
        <w:rPr>
          <w:rFonts w:cs="Times New Roman"/>
          <w:noProof/>
          <w:sz w:val="24"/>
          <w:szCs w:val="24"/>
        </w:rPr>
        <w:t>;</w:t>
      </w:r>
      <w:r w:rsidR="00BA7399" w:rsidRPr="000D06A3">
        <w:rPr>
          <w:rFonts w:cs="Times New Roman"/>
          <w:noProof/>
          <w:sz w:val="24"/>
          <w:szCs w:val="24"/>
        </w:rPr>
        <w:t xml:space="preserve"> </w:t>
      </w:r>
      <w:r w:rsidR="00AD01B1" w:rsidRPr="000D06A3">
        <w:rPr>
          <w:rFonts w:cs="Times New Roman"/>
          <w:noProof/>
          <w:sz w:val="24"/>
          <w:szCs w:val="24"/>
        </w:rPr>
        <w:t>37:</w:t>
      </w:r>
      <w:r w:rsidR="00BA7399" w:rsidRPr="000D06A3">
        <w:rPr>
          <w:rFonts w:cs="Times New Roman"/>
          <w:noProof/>
          <w:sz w:val="24"/>
          <w:szCs w:val="24"/>
        </w:rPr>
        <w:t xml:space="preserve"> </w:t>
      </w:r>
      <w:r w:rsidRPr="000D06A3">
        <w:rPr>
          <w:rFonts w:cs="Times New Roman"/>
          <w:noProof/>
          <w:sz w:val="24"/>
          <w:szCs w:val="24"/>
        </w:rPr>
        <w:t>7689-701. https://doi.org/10.1016/j.ijhydene.2012.01.148</w:t>
      </w:r>
    </w:p>
    <w:p w14:paraId="744DA3BC" w14:textId="78324D77" w:rsidR="0028578A" w:rsidRPr="000D06A3" w:rsidRDefault="0028578A" w:rsidP="004C2E4A">
      <w:pPr>
        <w:ind w:left="238" w:hanging="238"/>
        <w:rPr>
          <w:rFonts w:cs="Times New Roman"/>
          <w:noProof/>
          <w:sz w:val="24"/>
          <w:szCs w:val="24"/>
        </w:rPr>
      </w:pPr>
      <w:r w:rsidRPr="000D06A3">
        <w:rPr>
          <w:rFonts w:cs="Times New Roman"/>
          <w:noProof/>
          <w:sz w:val="24"/>
          <w:szCs w:val="24"/>
        </w:rPr>
        <w:lastRenderedPageBreak/>
        <w:t xml:space="preserve">[8] </w:t>
      </w:r>
      <w:r w:rsidR="00CC031F" w:rsidRPr="000D06A3">
        <w:rPr>
          <w:rFonts w:cs="Times New Roman"/>
          <w:noProof/>
          <w:sz w:val="24"/>
          <w:szCs w:val="24"/>
        </w:rPr>
        <w:t>C. Damour, M. Benne, B. Grondin-Perez, M. Bessafi, D. Hissel, J.P. Chabriat</w:t>
      </w:r>
      <w:r w:rsidRPr="000D06A3">
        <w:rPr>
          <w:rFonts w:cs="Times New Roman"/>
          <w:noProof/>
          <w:sz w:val="24"/>
          <w:szCs w:val="24"/>
        </w:rPr>
        <w:t>.</w:t>
      </w:r>
      <w:r w:rsidR="00CC031F" w:rsidRPr="000D06A3">
        <w:rPr>
          <w:rFonts w:cs="Times New Roman"/>
          <w:noProof/>
          <w:sz w:val="24"/>
          <w:szCs w:val="24"/>
        </w:rPr>
        <w:t xml:space="preserve"> </w:t>
      </w:r>
      <w:r w:rsidRPr="000D06A3">
        <w:rPr>
          <w:rFonts w:cs="Times New Roman"/>
          <w:noProof/>
          <w:sz w:val="24"/>
          <w:szCs w:val="24"/>
        </w:rPr>
        <w:t>Polymer electrolyte membrane fuel cell fault diagnosis and sensor abnormality identification using sensor selection method. J</w:t>
      </w:r>
      <w:r w:rsidR="00BA7399" w:rsidRPr="000D06A3">
        <w:rPr>
          <w:rFonts w:cs="Times New Roman"/>
          <w:noProof/>
          <w:sz w:val="24"/>
          <w:szCs w:val="24"/>
        </w:rPr>
        <w:t xml:space="preserve"> </w:t>
      </w:r>
      <w:r w:rsidRPr="000D06A3">
        <w:rPr>
          <w:rFonts w:cs="Times New Roman"/>
          <w:noProof/>
          <w:sz w:val="24"/>
          <w:szCs w:val="24"/>
        </w:rPr>
        <w:t>Power Sources</w:t>
      </w:r>
      <w:r w:rsidR="00CC031F" w:rsidRPr="000D06A3">
        <w:rPr>
          <w:rFonts w:cs="Times New Roman"/>
          <w:noProof/>
          <w:sz w:val="24"/>
          <w:szCs w:val="24"/>
        </w:rPr>
        <w:t xml:space="preserve"> 2015;</w:t>
      </w:r>
      <w:r w:rsidR="00BA7399" w:rsidRPr="000D06A3">
        <w:rPr>
          <w:rFonts w:cs="Times New Roman"/>
          <w:noProof/>
          <w:sz w:val="24"/>
          <w:szCs w:val="24"/>
        </w:rPr>
        <w:t xml:space="preserve"> </w:t>
      </w:r>
      <w:r w:rsidR="00CC031F" w:rsidRPr="000D06A3">
        <w:rPr>
          <w:rFonts w:cs="Times New Roman"/>
          <w:noProof/>
          <w:sz w:val="24"/>
          <w:szCs w:val="24"/>
        </w:rPr>
        <w:t>299:</w:t>
      </w:r>
      <w:r w:rsidR="00BA7399" w:rsidRPr="000D06A3">
        <w:rPr>
          <w:rFonts w:cs="Times New Roman"/>
          <w:noProof/>
          <w:sz w:val="24"/>
          <w:szCs w:val="24"/>
        </w:rPr>
        <w:t xml:space="preserve"> </w:t>
      </w:r>
      <w:r w:rsidR="00CC031F" w:rsidRPr="000D06A3">
        <w:rPr>
          <w:rFonts w:cs="Times New Roman"/>
          <w:noProof/>
          <w:sz w:val="24"/>
          <w:szCs w:val="24"/>
        </w:rPr>
        <w:t>596-603</w:t>
      </w:r>
      <w:r w:rsidRPr="000D06A3">
        <w:rPr>
          <w:rFonts w:cs="Times New Roman"/>
          <w:noProof/>
          <w:sz w:val="24"/>
          <w:szCs w:val="24"/>
        </w:rPr>
        <w:t>. https://doi.org/10.1016/j.jpowsour.2015.09.041</w:t>
      </w:r>
    </w:p>
    <w:p w14:paraId="618F6BAA" w14:textId="4E7A1EEA" w:rsidR="0028578A" w:rsidRPr="000D06A3" w:rsidRDefault="0028578A" w:rsidP="004C2E4A">
      <w:pPr>
        <w:ind w:left="238" w:hanging="238"/>
        <w:rPr>
          <w:rFonts w:cs="Times New Roman"/>
          <w:noProof/>
          <w:sz w:val="24"/>
          <w:szCs w:val="24"/>
        </w:rPr>
      </w:pPr>
      <w:r w:rsidRPr="000D06A3">
        <w:rPr>
          <w:rFonts w:cs="Times New Roman"/>
          <w:noProof/>
          <w:sz w:val="24"/>
          <w:szCs w:val="24"/>
        </w:rPr>
        <w:t>[9] D. Shin, S. Yoo, Y.-H. Lee. On-line water contents diagnosis of PEMFC based on measurements. Int J Precis Eng Manuf 2020</w:t>
      </w:r>
      <w:r w:rsidR="007D732C" w:rsidRPr="000D06A3">
        <w:rPr>
          <w:rFonts w:cs="Times New Roman"/>
          <w:noProof/>
          <w:sz w:val="24"/>
          <w:szCs w:val="24"/>
        </w:rPr>
        <w:t>;</w:t>
      </w:r>
      <w:r w:rsidR="00BA7399" w:rsidRPr="000D06A3">
        <w:rPr>
          <w:rFonts w:cs="Times New Roman"/>
          <w:noProof/>
          <w:sz w:val="24"/>
          <w:szCs w:val="24"/>
        </w:rPr>
        <w:t xml:space="preserve"> </w:t>
      </w:r>
      <w:r w:rsidR="007D732C" w:rsidRPr="000D06A3">
        <w:rPr>
          <w:rFonts w:cs="Times New Roman"/>
          <w:noProof/>
          <w:sz w:val="24"/>
          <w:szCs w:val="24"/>
        </w:rPr>
        <w:t>7:</w:t>
      </w:r>
      <w:r w:rsidR="00BA7399" w:rsidRPr="000D06A3">
        <w:rPr>
          <w:rFonts w:cs="Times New Roman"/>
          <w:noProof/>
          <w:sz w:val="24"/>
          <w:szCs w:val="24"/>
        </w:rPr>
        <w:t xml:space="preserve"> </w:t>
      </w:r>
      <w:r w:rsidRPr="000D06A3">
        <w:rPr>
          <w:rFonts w:cs="Times New Roman"/>
          <w:noProof/>
          <w:sz w:val="24"/>
          <w:szCs w:val="24"/>
        </w:rPr>
        <w:t>1085-93. https://doi.org/10.1007/s40684-020-00232-4</w:t>
      </w:r>
    </w:p>
    <w:p w14:paraId="56224913" w14:textId="0242C592" w:rsidR="0028578A" w:rsidRPr="000D06A3" w:rsidRDefault="0028578A" w:rsidP="004C2E4A">
      <w:pPr>
        <w:ind w:left="238" w:hanging="238"/>
        <w:rPr>
          <w:rFonts w:cs="Times New Roman"/>
          <w:noProof/>
          <w:sz w:val="24"/>
          <w:szCs w:val="24"/>
        </w:rPr>
      </w:pPr>
      <w:r w:rsidRPr="000D06A3">
        <w:rPr>
          <w:rFonts w:cs="Times New Roman"/>
          <w:noProof/>
          <w:sz w:val="24"/>
          <w:szCs w:val="24"/>
        </w:rPr>
        <w:t xml:space="preserve">[10] J. Kim, I. Lee, Y. Tak, B. Cho. State-of-health diagnosis based on hamming neural network using output voltage pattern recognition for a PEM fuel cell. </w:t>
      </w:r>
      <w:r w:rsidR="00646E49">
        <w:rPr>
          <w:rFonts w:cs="Times New Roman"/>
          <w:noProof/>
          <w:sz w:val="24"/>
          <w:szCs w:val="24"/>
        </w:rPr>
        <w:t>Int J Hydrogen Energy</w:t>
      </w:r>
      <w:r w:rsidR="002C3017" w:rsidRPr="000D06A3">
        <w:rPr>
          <w:rFonts w:cs="Times New Roman"/>
          <w:noProof/>
          <w:sz w:val="24"/>
          <w:szCs w:val="24"/>
        </w:rPr>
        <w:t xml:space="preserve"> </w:t>
      </w:r>
      <w:r w:rsidRPr="000D06A3">
        <w:rPr>
          <w:rFonts w:cs="Times New Roman"/>
          <w:noProof/>
          <w:sz w:val="24"/>
          <w:szCs w:val="24"/>
        </w:rPr>
        <w:t>2012</w:t>
      </w:r>
      <w:r w:rsidR="002C3017" w:rsidRPr="000D06A3">
        <w:rPr>
          <w:rFonts w:cs="Times New Roman"/>
          <w:noProof/>
          <w:sz w:val="24"/>
          <w:szCs w:val="24"/>
        </w:rPr>
        <w:t>;</w:t>
      </w:r>
      <w:r w:rsidR="00BA7399" w:rsidRPr="000D06A3">
        <w:rPr>
          <w:rFonts w:cs="Times New Roman"/>
          <w:noProof/>
          <w:sz w:val="24"/>
          <w:szCs w:val="24"/>
        </w:rPr>
        <w:t xml:space="preserve"> </w:t>
      </w:r>
      <w:r w:rsidR="002C3017" w:rsidRPr="000D06A3">
        <w:rPr>
          <w:rFonts w:cs="Times New Roman"/>
          <w:noProof/>
          <w:sz w:val="24"/>
          <w:szCs w:val="24"/>
        </w:rPr>
        <w:t>37:</w:t>
      </w:r>
      <w:r w:rsidR="00BA7399" w:rsidRPr="000D06A3">
        <w:rPr>
          <w:rFonts w:cs="Times New Roman"/>
          <w:noProof/>
          <w:sz w:val="24"/>
          <w:szCs w:val="24"/>
        </w:rPr>
        <w:t xml:space="preserve"> </w:t>
      </w:r>
      <w:r w:rsidRPr="000D06A3">
        <w:rPr>
          <w:rFonts w:cs="Times New Roman"/>
          <w:noProof/>
          <w:sz w:val="24"/>
          <w:szCs w:val="24"/>
        </w:rPr>
        <w:t>4280-9. https://doi.org/10.1016/j.ijhydene.2011.11.092</w:t>
      </w:r>
    </w:p>
    <w:p w14:paraId="7C5A4274" w14:textId="052F9E07" w:rsidR="0028578A" w:rsidRPr="000D06A3" w:rsidRDefault="0028578A" w:rsidP="004C2E4A">
      <w:pPr>
        <w:ind w:left="238" w:hanging="238"/>
        <w:rPr>
          <w:rFonts w:cs="Times New Roman"/>
          <w:noProof/>
          <w:sz w:val="24"/>
          <w:szCs w:val="24"/>
        </w:rPr>
      </w:pPr>
      <w:r w:rsidRPr="000D06A3">
        <w:rPr>
          <w:rFonts w:cs="Times New Roman"/>
          <w:noProof/>
          <w:sz w:val="24"/>
          <w:szCs w:val="24"/>
        </w:rPr>
        <w:t xml:space="preserve">[11] T. Ma, W. Lin, Y. Yang, K. Wang, W. Jia. Water content diagnosis for proton exchange membrane fuel cell based on wavelet transformation. </w:t>
      </w:r>
      <w:r w:rsidR="00646E49">
        <w:rPr>
          <w:rFonts w:cs="Times New Roman"/>
          <w:noProof/>
          <w:sz w:val="24"/>
          <w:szCs w:val="24"/>
        </w:rPr>
        <w:t>Int J Hydrogen Energy</w:t>
      </w:r>
      <w:r w:rsidR="008E308C" w:rsidRPr="000D06A3">
        <w:rPr>
          <w:rFonts w:cs="Times New Roman"/>
          <w:noProof/>
          <w:sz w:val="24"/>
          <w:szCs w:val="24"/>
        </w:rPr>
        <w:t xml:space="preserve"> </w:t>
      </w:r>
      <w:r w:rsidRPr="000D06A3">
        <w:rPr>
          <w:rFonts w:cs="Times New Roman"/>
          <w:noProof/>
          <w:sz w:val="24"/>
          <w:szCs w:val="24"/>
        </w:rPr>
        <w:t>2020</w:t>
      </w:r>
      <w:r w:rsidR="008E308C" w:rsidRPr="000D06A3">
        <w:rPr>
          <w:rFonts w:cs="Times New Roman"/>
          <w:noProof/>
          <w:sz w:val="24"/>
          <w:szCs w:val="24"/>
        </w:rPr>
        <w:t>;</w:t>
      </w:r>
      <w:r w:rsidR="00BA7399" w:rsidRPr="000D06A3">
        <w:rPr>
          <w:rFonts w:cs="Times New Roman"/>
          <w:noProof/>
          <w:sz w:val="24"/>
          <w:szCs w:val="24"/>
        </w:rPr>
        <w:t xml:space="preserve"> </w:t>
      </w:r>
      <w:r w:rsidR="008E308C" w:rsidRPr="000D06A3">
        <w:rPr>
          <w:rFonts w:cs="Times New Roman"/>
          <w:noProof/>
          <w:sz w:val="24"/>
          <w:szCs w:val="24"/>
        </w:rPr>
        <w:t>45:</w:t>
      </w:r>
      <w:r w:rsidR="00BA7399" w:rsidRPr="000D06A3">
        <w:rPr>
          <w:rFonts w:cs="Times New Roman"/>
          <w:noProof/>
          <w:sz w:val="24"/>
          <w:szCs w:val="24"/>
        </w:rPr>
        <w:t xml:space="preserve"> </w:t>
      </w:r>
      <w:r w:rsidRPr="000D06A3">
        <w:rPr>
          <w:rFonts w:cs="Times New Roman"/>
          <w:noProof/>
          <w:sz w:val="24"/>
          <w:szCs w:val="24"/>
        </w:rPr>
        <w:t>20339-50.</w:t>
      </w:r>
      <w:r w:rsidR="000A2E04" w:rsidRPr="000D06A3">
        <w:rPr>
          <w:rFonts w:cs="Times New Roman"/>
          <w:noProof/>
          <w:sz w:val="24"/>
          <w:szCs w:val="24"/>
        </w:rPr>
        <w:t xml:space="preserve"> https://doi.org/10.1016/j.ijhydene.2019.11.068</w:t>
      </w:r>
    </w:p>
    <w:p w14:paraId="2DB45334" w14:textId="17A92791" w:rsidR="0028578A" w:rsidRPr="000D06A3" w:rsidRDefault="0028578A" w:rsidP="004C2E4A">
      <w:pPr>
        <w:ind w:left="238" w:hanging="238"/>
        <w:rPr>
          <w:rFonts w:cs="Times New Roman"/>
          <w:noProof/>
          <w:sz w:val="24"/>
          <w:szCs w:val="24"/>
        </w:rPr>
      </w:pPr>
      <w:r w:rsidRPr="000D06A3">
        <w:rPr>
          <w:rFonts w:cs="Times New Roman"/>
          <w:noProof/>
          <w:sz w:val="24"/>
          <w:szCs w:val="24"/>
        </w:rPr>
        <w:t xml:space="preserve">[12] L. Xu, J. Hu, S. Cheng, C. Fang, J. Li, M. Ouyang, et al. Nonlinear observation of internal states of fuel cell cathode utilizing a high-order sliding-mode algorithm. </w:t>
      </w:r>
      <w:bookmarkStart w:id="214" w:name="OLE_LINK126"/>
      <w:r w:rsidRPr="000D06A3">
        <w:rPr>
          <w:rFonts w:cs="Times New Roman"/>
          <w:noProof/>
          <w:sz w:val="24"/>
          <w:szCs w:val="24"/>
        </w:rPr>
        <w:t>J</w:t>
      </w:r>
      <w:r w:rsidR="00BA7399" w:rsidRPr="000D06A3">
        <w:rPr>
          <w:rFonts w:cs="Times New Roman"/>
          <w:noProof/>
          <w:sz w:val="24"/>
          <w:szCs w:val="24"/>
        </w:rPr>
        <w:t xml:space="preserve"> </w:t>
      </w:r>
      <w:r w:rsidRPr="000D06A3">
        <w:rPr>
          <w:rFonts w:cs="Times New Roman"/>
          <w:noProof/>
          <w:sz w:val="24"/>
          <w:szCs w:val="24"/>
        </w:rPr>
        <w:t>Power Sources</w:t>
      </w:r>
      <w:bookmarkEnd w:id="214"/>
      <w:r w:rsidR="007F254A" w:rsidRPr="000D06A3">
        <w:rPr>
          <w:rFonts w:cs="Times New Roman"/>
          <w:noProof/>
          <w:sz w:val="24"/>
          <w:szCs w:val="24"/>
        </w:rPr>
        <w:t xml:space="preserve"> </w:t>
      </w:r>
      <w:r w:rsidRPr="000D06A3">
        <w:rPr>
          <w:rFonts w:cs="Times New Roman"/>
          <w:noProof/>
          <w:sz w:val="24"/>
          <w:szCs w:val="24"/>
        </w:rPr>
        <w:t>2017</w:t>
      </w:r>
      <w:r w:rsidR="007F254A" w:rsidRPr="000D06A3">
        <w:rPr>
          <w:rFonts w:cs="Times New Roman"/>
          <w:noProof/>
          <w:sz w:val="24"/>
          <w:szCs w:val="24"/>
        </w:rPr>
        <w:t>;</w:t>
      </w:r>
      <w:r w:rsidR="00BA7399" w:rsidRPr="000D06A3">
        <w:rPr>
          <w:rFonts w:cs="Times New Roman"/>
          <w:noProof/>
          <w:sz w:val="24"/>
          <w:szCs w:val="24"/>
        </w:rPr>
        <w:t xml:space="preserve"> </w:t>
      </w:r>
      <w:r w:rsidR="007F254A" w:rsidRPr="000D06A3">
        <w:rPr>
          <w:rFonts w:cs="Times New Roman"/>
          <w:noProof/>
          <w:sz w:val="24"/>
          <w:szCs w:val="24"/>
        </w:rPr>
        <w:t>356:</w:t>
      </w:r>
      <w:r w:rsidR="00BA7399" w:rsidRPr="000D06A3">
        <w:rPr>
          <w:rFonts w:cs="Times New Roman"/>
          <w:noProof/>
          <w:sz w:val="24"/>
          <w:szCs w:val="24"/>
        </w:rPr>
        <w:t xml:space="preserve"> </w:t>
      </w:r>
      <w:r w:rsidRPr="000D06A3">
        <w:rPr>
          <w:rFonts w:cs="Times New Roman"/>
          <w:noProof/>
          <w:sz w:val="24"/>
          <w:szCs w:val="24"/>
        </w:rPr>
        <w:t xml:space="preserve">56-71. </w:t>
      </w:r>
      <w:r w:rsidR="00AC4514" w:rsidRPr="000D06A3">
        <w:rPr>
          <w:rFonts w:cs="Times New Roman"/>
          <w:noProof/>
          <w:sz w:val="24"/>
          <w:szCs w:val="24"/>
        </w:rPr>
        <w:t>https://doi.org/10.1016/j.jpowsour.2017.04.068</w:t>
      </w:r>
    </w:p>
    <w:p w14:paraId="79E8BD7D" w14:textId="739422EF" w:rsidR="0028578A" w:rsidRPr="000D06A3" w:rsidRDefault="0028578A" w:rsidP="004C2E4A">
      <w:pPr>
        <w:ind w:left="238" w:hanging="238"/>
        <w:rPr>
          <w:rFonts w:cs="Times New Roman"/>
          <w:noProof/>
          <w:sz w:val="24"/>
          <w:szCs w:val="24"/>
        </w:rPr>
      </w:pPr>
      <w:r w:rsidRPr="000D06A3">
        <w:rPr>
          <w:rFonts w:cs="Times New Roman"/>
          <w:noProof/>
          <w:sz w:val="24"/>
          <w:szCs w:val="24"/>
        </w:rPr>
        <w:t>[13] Z. Zhang, S. Li, Y. Xiao, Y. Yang. Intelligent simultaneous fault diagnosis for solid oxide fuel cell system based on deep learning. Appl.</w:t>
      </w:r>
      <w:r w:rsidR="00BA7399" w:rsidRPr="000D06A3">
        <w:rPr>
          <w:rFonts w:cs="Times New Roman"/>
          <w:noProof/>
          <w:sz w:val="24"/>
          <w:szCs w:val="24"/>
        </w:rPr>
        <w:t xml:space="preserve"> </w:t>
      </w:r>
      <w:r w:rsidRPr="000D06A3">
        <w:rPr>
          <w:rFonts w:cs="Times New Roman"/>
          <w:noProof/>
          <w:sz w:val="24"/>
          <w:szCs w:val="24"/>
        </w:rPr>
        <w:t>Energy</w:t>
      </w:r>
      <w:r w:rsidR="00C71F72" w:rsidRPr="000D06A3">
        <w:rPr>
          <w:rFonts w:cs="Times New Roman"/>
          <w:noProof/>
          <w:sz w:val="24"/>
          <w:szCs w:val="24"/>
        </w:rPr>
        <w:t xml:space="preserve">. </w:t>
      </w:r>
      <w:r w:rsidRPr="000D06A3">
        <w:rPr>
          <w:rFonts w:cs="Times New Roman"/>
          <w:noProof/>
          <w:sz w:val="24"/>
          <w:szCs w:val="24"/>
        </w:rPr>
        <w:t>2019</w:t>
      </w:r>
      <w:r w:rsidR="00C71F72" w:rsidRPr="000D06A3">
        <w:rPr>
          <w:rFonts w:cs="Times New Roman"/>
          <w:noProof/>
          <w:sz w:val="24"/>
          <w:szCs w:val="24"/>
        </w:rPr>
        <w:t>;</w:t>
      </w:r>
      <w:r w:rsidR="00BA7399" w:rsidRPr="000D06A3">
        <w:rPr>
          <w:rFonts w:cs="Times New Roman"/>
          <w:noProof/>
          <w:sz w:val="24"/>
          <w:szCs w:val="24"/>
        </w:rPr>
        <w:t xml:space="preserve"> </w:t>
      </w:r>
      <w:r w:rsidR="00C71F72" w:rsidRPr="000D06A3">
        <w:rPr>
          <w:rFonts w:cs="Times New Roman"/>
          <w:noProof/>
          <w:sz w:val="24"/>
          <w:szCs w:val="24"/>
        </w:rPr>
        <w:t>233-234:</w:t>
      </w:r>
      <w:r w:rsidR="00BA7399" w:rsidRPr="000D06A3">
        <w:rPr>
          <w:rFonts w:cs="Times New Roman"/>
          <w:noProof/>
          <w:sz w:val="24"/>
          <w:szCs w:val="24"/>
        </w:rPr>
        <w:t xml:space="preserve"> </w:t>
      </w:r>
      <w:r w:rsidRPr="000D06A3">
        <w:rPr>
          <w:rFonts w:cs="Times New Roman"/>
          <w:noProof/>
          <w:sz w:val="24"/>
          <w:szCs w:val="24"/>
        </w:rPr>
        <w:t>930-42.</w:t>
      </w:r>
      <w:r w:rsidR="00C71F72" w:rsidRPr="000D06A3">
        <w:rPr>
          <w:rFonts w:cs="Times New Roman"/>
          <w:noProof/>
          <w:sz w:val="24"/>
          <w:szCs w:val="24"/>
        </w:rPr>
        <w:t xml:space="preserve"> </w:t>
      </w:r>
      <w:r w:rsidRPr="000D06A3">
        <w:rPr>
          <w:rFonts w:cs="Times New Roman"/>
          <w:noProof/>
          <w:sz w:val="24"/>
          <w:szCs w:val="24"/>
        </w:rPr>
        <w:t>https://doi.org/10.1016/j.apenergy.2018.10.113</w:t>
      </w:r>
    </w:p>
    <w:p w14:paraId="70BA6F2D" w14:textId="4B70AB4F" w:rsidR="0028578A" w:rsidRPr="000D06A3" w:rsidRDefault="0028578A" w:rsidP="004C2E4A">
      <w:pPr>
        <w:ind w:left="238" w:hanging="238"/>
        <w:rPr>
          <w:rFonts w:cs="Times New Roman"/>
          <w:noProof/>
          <w:sz w:val="24"/>
          <w:szCs w:val="24"/>
        </w:rPr>
      </w:pPr>
      <w:r w:rsidRPr="000D06A3">
        <w:rPr>
          <w:rFonts w:cs="Times New Roman"/>
          <w:noProof/>
          <w:sz w:val="24"/>
          <w:szCs w:val="24"/>
        </w:rPr>
        <w:t xml:space="preserve">[14] C. Bao, M. Ouyang, B. Yi. Modeling and control of air stream and hydrogen flow with recirculation in a PEM fuel cell system—I. Control-oriented modeling. </w:t>
      </w:r>
      <w:r w:rsidR="00646E49">
        <w:rPr>
          <w:rFonts w:cs="Times New Roman"/>
          <w:noProof/>
          <w:sz w:val="24"/>
          <w:szCs w:val="24"/>
        </w:rPr>
        <w:t>Int J Hydrogen Energy</w:t>
      </w:r>
      <w:r w:rsidR="00837A59" w:rsidRPr="000D06A3">
        <w:rPr>
          <w:rFonts w:cs="Times New Roman"/>
          <w:noProof/>
          <w:sz w:val="24"/>
          <w:szCs w:val="24"/>
        </w:rPr>
        <w:t xml:space="preserve"> </w:t>
      </w:r>
      <w:r w:rsidRPr="000D06A3">
        <w:rPr>
          <w:rFonts w:cs="Times New Roman"/>
          <w:noProof/>
          <w:sz w:val="24"/>
          <w:szCs w:val="24"/>
        </w:rPr>
        <w:t>2006</w:t>
      </w:r>
      <w:r w:rsidR="00837A59" w:rsidRPr="000D06A3">
        <w:rPr>
          <w:rFonts w:cs="Times New Roman"/>
          <w:noProof/>
          <w:sz w:val="24"/>
          <w:szCs w:val="24"/>
        </w:rPr>
        <w:t>;</w:t>
      </w:r>
      <w:r w:rsidR="00BA7399" w:rsidRPr="000D06A3">
        <w:rPr>
          <w:rFonts w:cs="Times New Roman"/>
          <w:noProof/>
          <w:sz w:val="24"/>
          <w:szCs w:val="24"/>
        </w:rPr>
        <w:t xml:space="preserve"> </w:t>
      </w:r>
      <w:r w:rsidR="00837A59" w:rsidRPr="000D06A3">
        <w:rPr>
          <w:rFonts w:cs="Times New Roman"/>
          <w:noProof/>
          <w:sz w:val="24"/>
          <w:szCs w:val="24"/>
        </w:rPr>
        <w:t>31:</w:t>
      </w:r>
      <w:r w:rsidR="00BA7399" w:rsidRPr="000D06A3">
        <w:rPr>
          <w:rFonts w:cs="Times New Roman"/>
          <w:noProof/>
          <w:sz w:val="24"/>
          <w:szCs w:val="24"/>
        </w:rPr>
        <w:t xml:space="preserve"> </w:t>
      </w:r>
      <w:r w:rsidRPr="000D06A3">
        <w:rPr>
          <w:rFonts w:cs="Times New Roman"/>
          <w:noProof/>
          <w:sz w:val="24"/>
          <w:szCs w:val="24"/>
        </w:rPr>
        <w:t>1879-96. https://doi.org/10.1016/j.ijhydene.2006.02.031</w:t>
      </w:r>
    </w:p>
    <w:p w14:paraId="3B47FA79" w14:textId="175AF407" w:rsidR="0028578A" w:rsidRPr="000D06A3" w:rsidRDefault="0028578A" w:rsidP="004C2E4A">
      <w:pPr>
        <w:ind w:left="238" w:hanging="238"/>
        <w:rPr>
          <w:rFonts w:cs="Times New Roman"/>
          <w:noProof/>
          <w:sz w:val="24"/>
          <w:szCs w:val="24"/>
        </w:rPr>
      </w:pPr>
      <w:r w:rsidRPr="000D06A3">
        <w:rPr>
          <w:rFonts w:cs="Times New Roman"/>
          <w:noProof/>
          <w:sz w:val="24"/>
          <w:szCs w:val="24"/>
        </w:rPr>
        <w:t>[15] X. Zhang, P. Pisu. An Unscented Kalman Filter based on-line Diagnostic approach for PEM fuel cell Flooding. Int J Progn Health Manag 2014</w:t>
      </w:r>
      <w:r w:rsidR="00D40159" w:rsidRPr="000D06A3">
        <w:rPr>
          <w:rFonts w:cs="Times New Roman" w:hint="eastAsia"/>
          <w:noProof/>
          <w:sz w:val="24"/>
          <w:szCs w:val="24"/>
        </w:rPr>
        <w:t>;</w:t>
      </w:r>
      <w:r w:rsidR="00C747D8" w:rsidRPr="000D06A3">
        <w:rPr>
          <w:rFonts w:cs="Times New Roman"/>
          <w:noProof/>
          <w:sz w:val="24"/>
          <w:szCs w:val="24"/>
        </w:rPr>
        <w:t xml:space="preserve"> </w:t>
      </w:r>
      <w:r w:rsidR="00D40159" w:rsidRPr="000D06A3">
        <w:rPr>
          <w:rFonts w:cs="Times New Roman"/>
          <w:noProof/>
          <w:sz w:val="24"/>
          <w:szCs w:val="24"/>
        </w:rPr>
        <w:t>5:</w:t>
      </w:r>
      <w:r w:rsidR="00C747D8" w:rsidRPr="000D06A3">
        <w:rPr>
          <w:rFonts w:cs="Times New Roman"/>
          <w:noProof/>
          <w:sz w:val="24"/>
          <w:szCs w:val="24"/>
        </w:rPr>
        <w:t xml:space="preserve"> 004</w:t>
      </w:r>
      <w:r w:rsidRPr="000D06A3">
        <w:rPr>
          <w:rFonts w:cs="Times New Roman"/>
          <w:noProof/>
          <w:sz w:val="24"/>
          <w:szCs w:val="24"/>
        </w:rPr>
        <w:t>. https://doi.org/10.36001/ijphm.2014.v5i1.2204</w:t>
      </w:r>
    </w:p>
    <w:p w14:paraId="5360C7CD" w14:textId="2C55A70F" w:rsidR="0028578A" w:rsidRPr="000D06A3" w:rsidRDefault="0028578A" w:rsidP="004C2E4A">
      <w:pPr>
        <w:ind w:left="238" w:hanging="238"/>
        <w:rPr>
          <w:rFonts w:cs="Times New Roman"/>
          <w:noProof/>
          <w:sz w:val="24"/>
          <w:szCs w:val="24"/>
        </w:rPr>
      </w:pPr>
      <w:r w:rsidRPr="000D06A3">
        <w:rPr>
          <w:rFonts w:cs="Times New Roman"/>
          <w:noProof/>
          <w:sz w:val="24"/>
          <w:szCs w:val="24"/>
        </w:rPr>
        <w:t xml:space="preserve">[16] R.-H. Lin, X.-N. Xi, P.-N. Wang, B.-D. Wu, S.-M. Tian. Review on hydrogen fuel cell condition monitoring and prediction methods. </w:t>
      </w:r>
      <w:r w:rsidR="00646E49">
        <w:rPr>
          <w:rFonts w:cs="Times New Roman"/>
          <w:noProof/>
          <w:sz w:val="24"/>
          <w:szCs w:val="24"/>
        </w:rPr>
        <w:t>Int J Hydrogen Energy</w:t>
      </w:r>
      <w:r w:rsidR="00876210" w:rsidRPr="000D06A3">
        <w:rPr>
          <w:rFonts w:cs="Times New Roman"/>
          <w:noProof/>
          <w:sz w:val="24"/>
          <w:szCs w:val="24"/>
        </w:rPr>
        <w:t xml:space="preserve"> </w:t>
      </w:r>
      <w:r w:rsidRPr="000D06A3">
        <w:rPr>
          <w:rFonts w:cs="Times New Roman"/>
          <w:noProof/>
          <w:sz w:val="24"/>
          <w:szCs w:val="24"/>
        </w:rPr>
        <w:t>2019</w:t>
      </w:r>
      <w:r w:rsidR="004767A8" w:rsidRPr="000D06A3">
        <w:rPr>
          <w:rFonts w:cs="Times New Roman"/>
          <w:noProof/>
          <w:sz w:val="24"/>
          <w:szCs w:val="24"/>
        </w:rPr>
        <w:t xml:space="preserve">; </w:t>
      </w:r>
      <w:r w:rsidR="00876210" w:rsidRPr="000D06A3">
        <w:rPr>
          <w:rFonts w:cs="Times New Roman"/>
          <w:noProof/>
          <w:sz w:val="24"/>
          <w:szCs w:val="24"/>
        </w:rPr>
        <w:t>44</w:t>
      </w:r>
      <w:r w:rsidR="004767A8" w:rsidRPr="000D06A3">
        <w:rPr>
          <w:rFonts w:cs="Times New Roman"/>
          <w:noProof/>
          <w:sz w:val="24"/>
          <w:szCs w:val="24"/>
        </w:rPr>
        <w:t xml:space="preserve">: </w:t>
      </w:r>
      <w:r w:rsidRPr="000D06A3">
        <w:rPr>
          <w:rFonts w:cs="Times New Roman"/>
          <w:noProof/>
          <w:sz w:val="24"/>
          <w:szCs w:val="24"/>
        </w:rPr>
        <w:t>5488-98. https://doi.org/10.1016/j.ijhydene.2018.09.085</w:t>
      </w:r>
    </w:p>
    <w:p w14:paraId="42DDE721" w14:textId="6E7112DE" w:rsidR="0028578A" w:rsidRPr="000D06A3" w:rsidRDefault="0028578A" w:rsidP="004C2E4A">
      <w:pPr>
        <w:ind w:left="238" w:hanging="238"/>
        <w:rPr>
          <w:rFonts w:cs="Times New Roman"/>
          <w:noProof/>
          <w:sz w:val="24"/>
          <w:szCs w:val="24"/>
        </w:rPr>
      </w:pPr>
      <w:r w:rsidRPr="000D06A3">
        <w:rPr>
          <w:rFonts w:cs="Times New Roman"/>
          <w:noProof/>
          <w:sz w:val="24"/>
          <w:szCs w:val="24"/>
        </w:rPr>
        <w:t xml:space="preserve">[17] A. Benmouna, M. Becherif, D. Depernet, F. Gustin, H. Ramadan, S. Fukuhara. Fault diagnosis methods for proton exchange membrane fuel cell system. </w:t>
      </w:r>
      <w:r w:rsidR="00646E49">
        <w:rPr>
          <w:rFonts w:cs="Times New Roman"/>
          <w:noProof/>
          <w:sz w:val="24"/>
          <w:szCs w:val="24"/>
        </w:rPr>
        <w:t>Int J Hydrogen Energy</w:t>
      </w:r>
      <w:r w:rsidR="006A6397" w:rsidRPr="000D06A3">
        <w:rPr>
          <w:rFonts w:cs="Times New Roman"/>
          <w:noProof/>
          <w:sz w:val="24"/>
          <w:szCs w:val="24"/>
        </w:rPr>
        <w:t xml:space="preserve"> </w:t>
      </w:r>
      <w:r w:rsidRPr="000D06A3">
        <w:rPr>
          <w:rFonts w:cs="Times New Roman"/>
          <w:noProof/>
          <w:sz w:val="24"/>
          <w:szCs w:val="24"/>
        </w:rPr>
        <w:t>2017</w:t>
      </w:r>
      <w:r w:rsidR="006A6397" w:rsidRPr="000D06A3">
        <w:rPr>
          <w:rFonts w:cs="Times New Roman"/>
          <w:noProof/>
          <w:sz w:val="24"/>
          <w:szCs w:val="24"/>
        </w:rPr>
        <w:t>;</w:t>
      </w:r>
      <w:r w:rsidR="004767A8" w:rsidRPr="000D06A3">
        <w:rPr>
          <w:rFonts w:cs="Times New Roman"/>
          <w:noProof/>
          <w:sz w:val="24"/>
          <w:szCs w:val="24"/>
        </w:rPr>
        <w:t xml:space="preserve"> </w:t>
      </w:r>
      <w:r w:rsidR="006A6397" w:rsidRPr="000D06A3">
        <w:rPr>
          <w:rFonts w:cs="Times New Roman"/>
          <w:noProof/>
          <w:sz w:val="24"/>
          <w:szCs w:val="24"/>
        </w:rPr>
        <w:t>42:</w:t>
      </w:r>
      <w:r w:rsidR="004767A8" w:rsidRPr="000D06A3">
        <w:rPr>
          <w:rFonts w:cs="Times New Roman"/>
          <w:noProof/>
          <w:sz w:val="24"/>
          <w:szCs w:val="24"/>
        </w:rPr>
        <w:t xml:space="preserve"> </w:t>
      </w:r>
      <w:r w:rsidRPr="000D06A3">
        <w:rPr>
          <w:rFonts w:cs="Times New Roman"/>
          <w:noProof/>
          <w:sz w:val="24"/>
          <w:szCs w:val="24"/>
        </w:rPr>
        <w:t>1534-43. https://doi.org/10.1016/j.ijhydene.2016.07.181</w:t>
      </w:r>
    </w:p>
    <w:p w14:paraId="55F8A6CB" w14:textId="7E72C042" w:rsidR="0028578A" w:rsidRPr="000D06A3" w:rsidRDefault="0028578A" w:rsidP="004C2E4A">
      <w:pPr>
        <w:ind w:left="238" w:hanging="238"/>
        <w:rPr>
          <w:rFonts w:cs="Times New Roman"/>
          <w:noProof/>
          <w:sz w:val="24"/>
          <w:szCs w:val="24"/>
        </w:rPr>
      </w:pPr>
      <w:r w:rsidRPr="000D06A3">
        <w:rPr>
          <w:rFonts w:cs="Times New Roman"/>
          <w:noProof/>
          <w:sz w:val="24"/>
          <w:szCs w:val="24"/>
        </w:rPr>
        <w:t>[18] L. Vichard, N.Y. Steiner, N. Zerhouni, D. Hissel. Hybrid fuel cell system degradation modeling methods: A comprehensive review. J</w:t>
      </w:r>
      <w:r w:rsidR="004767A8" w:rsidRPr="000D06A3">
        <w:rPr>
          <w:rFonts w:cs="Times New Roman"/>
          <w:noProof/>
          <w:sz w:val="24"/>
          <w:szCs w:val="24"/>
        </w:rPr>
        <w:t xml:space="preserve"> </w:t>
      </w:r>
      <w:r w:rsidRPr="000D06A3">
        <w:rPr>
          <w:rFonts w:cs="Times New Roman"/>
          <w:noProof/>
          <w:sz w:val="24"/>
          <w:szCs w:val="24"/>
        </w:rPr>
        <w:t>Power Sources</w:t>
      </w:r>
      <w:r w:rsidR="00816485" w:rsidRPr="000D06A3">
        <w:rPr>
          <w:rFonts w:cs="Times New Roman"/>
          <w:noProof/>
          <w:sz w:val="24"/>
          <w:szCs w:val="24"/>
        </w:rPr>
        <w:t xml:space="preserve"> </w:t>
      </w:r>
      <w:r w:rsidRPr="000D06A3">
        <w:rPr>
          <w:rFonts w:cs="Times New Roman"/>
          <w:noProof/>
          <w:sz w:val="24"/>
          <w:szCs w:val="24"/>
        </w:rPr>
        <w:t>2021</w:t>
      </w:r>
      <w:r w:rsidR="00816485" w:rsidRPr="000D06A3">
        <w:rPr>
          <w:rFonts w:cs="Times New Roman"/>
          <w:noProof/>
          <w:sz w:val="24"/>
          <w:szCs w:val="24"/>
        </w:rPr>
        <w:t>;</w:t>
      </w:r>
      <w:r w:rsidR="004767A8" w:rsidRPr="000D06A3">
        <w:rPr>
          <w:rFonts w:cs="Times New Roman"/>
          <w:noProof/>
          <w:sz w:val="24"/>
          <w:szCs w:val="24"/>
        </w:rPr>
        <w:t xml:space="preserve"> </w:t>
      </w:r>
      <w:r w:rsidR="00816485" w:rsidRPr="000D06A3">
        <w:rPr>
          <w:rFonts w:cs="Times New Roman"/>
          <w:noProof/>
          <w:sz w:val="24"/>
          <w:szCs w:val="24"/>
        </w:rPr>
        <w:t>506:</w:t>
      </w:r>
      <w:r w:rsidR="004767A8" w:rsidRPr="000D06A3">
        <w:rPr>
          <w:rFonts w:cs="Times New Roman"/>
          <w:noProof/>
          <w:sz w:val="24"/>
          <w:szCs w:val="24"/>
        </w:rPr>
        <w:t xml:space="preserve"> </w:t>
      </w:r>
      <w:r w:rsidRPr="000D06A3">
        <w:rPr>
          <w:rFonts w:cs="Times New Roman"/>
          <w:noProof/>
          <w:sz w:val="24"/>
          <w:szCs w:val="24"/>
        </w:rPr>
        <w:t>230071. https://doi.org/10.1016/j.jpowsour.2021.230071</w:t>
      </w:r>
    </w:p>
    <w:p w14:paraId="3F23905D" w14:textId="13468E74" w:rsidR="0028578A" w:rsidRPr="000D06A3" w:rsidRDefault="0028578A" w:rsidP="004C2E4A">
      <w:pPr>
        <w:ind w:left="238" w:hanging="238"/>
        <w:rPr>
          <w:rFonts w:cs="Times New Roman"/>
          <w:noProof/>
          <w:sz w:val="24"/>
          <w:szCs w:val="24"/>
        </w:rPr>
      </w:pPr>
      <w:r w:rsidRPr="000D06A3">
        <w:rPr>
          <w:rFonts w:cs="Times New Roman"/>
          <w:noProof/>
          <w:sz w:val="24"/>
          <w:szCs w:val="24"/>
        </w:rPr>
        <w:t>[19] K.R. Cooper, M. Smith. Electrical test methods for on-line fuel cell ohmic resistance measurement. J</w:t>
      </w:r>
      <w:r w:rsidR="004767A8" w:rsidRPr="000D06A3">
        <w:rPr>
          <w:rFonts w:cs="Times New Roman"/>
          <w:noProof/>
          <w:sz w:val="24"/>
          <w:szCs w:val="24"/>
        </w:rPr>
        <w:t xml:space="preserve"> </w:t>
      </w:r>
      <w:r w:rsidRPr="000D06A3">
        <w:rPr>
          <w:rFonts w:cs="Times New Roman"/>
          <w:noProof/>
          <w:sz w:val="24"/>
          <w:szCs w:val="24"/>
        </w:rPr>
        <w:t>Power Sources</w:t>
      </w:r>
      <w:r w:rsidR="00EB1689" w:rsidRPr="000D06A3">
        <w:rPr>
          <w:rFonts w:cs="Times New Roman"/>
          <w:noProof/>
          <w:sz w:val="24"/>
          <w:szCs w:val="24"/>
        </w:rPr>
        <w:t xml:space="preserve"> </w:t>
      </w:r>
      <w:r w:rsidRPr="000D06A3">
        <w:rPr>
          <w:rFonts w:cs="Times New Roman"/>
          <w:noProof/>
          <w:sz w:val="24"/>
          <w:szCs w:val="24"/>
        </w:rPr>
        <w:t>2006</w:t>
      </w:r>
      <w:r w:rsidR="00EB1689" w:rsidRPr="000D06A3">
        <w:rPr>
          <w:rFonts w:cs="Times New Roman"/>
          <w:noProof/>
          <w:sz w:val="24"/>
          <w:szCs w:val="24"/>
        </w:rPr>
        <w:t>;</w:t>
      </w:r>
      <w:r w:rsidR="004767A8" w:rsidRPr="000D06A3">
        <w:rPr>
          <w:rFonts w:cs="Times New Roman"/>
          <w:noProof/>
          <w:sz w:val="24"/>
          <w:szCs w:val="24"/>
        </w:rPr>
        <w:t xml:space="preserve"> </w:t>
      </w:r>
      <w:r w:rsidR="00EB1689" w:rsidRPr="000D06A3">
        <w:rPr>
          <w:rFonts w:cs="Times New Roman"/>
          <w:noProof/>
          <w:sz w:val="24"/>
          <w:szCs w:val="24"/>
        </w:rPr>
        <w:t>160:</w:t>
      </w:r>
      <w:r w:rsidR="004767A8" w:rsidRPr="000D06A3">
        <w:rPr>
          <w:rFonts w:cs="Times New Roman"/>
          <w:noProof/>
          <w:sz w:val="24"/>
          <w:szCs w:val="24"/>
        </w:rPr>
        <w:t xml:space="preserve"> </w:t>
      </w:r>
      <w:r w:rsidRPr="000D06A3">
        <w:rPr>
          <w:rFonts w:cs="Times New Roman"/>
          <w:noProof/>
          <w:sz w:val="24"/>
          <w:szCs w:val="24"/>
        </w:rPr>
        <w:t>1088-95.</w:t>
      </w:r>
      <w:r w:rsidR="00C71C99" w:rsidRPr="000D06A3">
        <w:rPr>
          <w:rFonts w:cs="Times New Roman"/>
          <w:noProof/>
          <w:sz w:val="24"/>
          <w:szCs w:val="24"/>
        </w:rPr>
        <w:t xml:space="preserve"> https://doi.org/10.1016/j.jpowsour.2006.02.086</w:t>
      </w:r>
    </w:p>
    <w:p w14:paraId="526618B9" w14:textId="188A0A87" w:rsidR="0028578A" w:rsidRPr="000D06A3" w:rsidRDefault="0028578A" w:rsidP="004C2E4A">
      <w:pPr>
        <w:ind w:left="238" w:hanging="238"/>
        <w:rPr>
          <w:rFonts w:cs="Times New Roman"/>
          <w:noProof/>
          <w:sz w:val="24"/>
          <w:szCs w:val="24"/>
        </w:rPr>
      </w:pPr>
      <w:r w:rsidRPr="000D06A3">
        <w:rPr>
          <w:rFonts w:cs="Times New Roman"/>
          <w:noProof/>
          <w:sz w:val="24"/>
          <w:szCs w:val="24"/>
        </w:rPr>
        <w:t>[20] K. Benaggoune, M. Yue, S. Jemei, N. Zerhouni. A data-driven method for multi-step-ahead prediction and long-term prognostics of proton exchange membrane fuel cell. Appl</w:t>
      </w:r>
      <w:r w:rsidR="004767A8" w:rsidRPr="000D06A3">
        <w:rPr>
          <w:rFonts w:cs="Times New Roman"/>
          <w:noProof/>
          <w:sz w:val="24"/>
          <w:szCs w:val="24"/>
        </w:rPr>
        <w:t xml:space="preserve"> </w:t>
      </w:r>
      <w:r w:rsidRPr="000D06A3">
        <w:rPr>
          <w:rFonts w:cs="Times New Roman"/>
          <w:noProof/>
          <w:sz w:val="24"/>
          <w:szCs w:val="24"/>
        </w:rPr>
        <w:t>Energy</w:t>
      </w:r>
      <w:r w:rsidR="001F3B1E" w:rsidRPr="000D06A3">
        <w:rPr>
          <w:rFonts w:cs="Times New Roman"/>
          <w:noProof/>
          <w:sz w:val="24"/>
          <w:szCs w:val="24"/>
        </w:rPr>
        <w:t xml:space="preserve"> </w:t>
      </w:r>
      <w:r w:rsidRPr="000D06A3">
        <w:rPr>
          <w:rFonts w:cs="Times New Roman"/>
          <w:noProof/>
          <w:sz w:val="24"/>
          <w:szCs w:val="24"/>
        </w:rPr>
        <w:t>2022</w:t>
      </w:r>
      <w:r w:rsidR="001F3B1E" w:rsidRPr="000D06A3">
        <w:rPr>
          <w:rFonts w:cs="Times New Roman"/>
          <w:noProof/>
          <w:sz w:val="24"/>
          <w:szCs w:val="24"/>
        </w:rPr>
        <w:t>;</w:t>
      </w:r>
      <w:r w:rsidR="004767A8" w:rsidRPr="000D06A3">
        <w:rPr>
          <w:rFonts w:cs="Times New Roman"/>
          <w:noProof/>
          <w:sz w:val="24"/>
          <w:szCs w:val="24"/>
        </w:rPr>
        <w:t xml:space="preserve"> </w:t>
      </w:r>
      <w:r w:rsidR="001F3B1E" w:rsidRPr="000D06A3">
        <w:rPr>
          <w:rFonts w:cs="Times New Roman"/>
          <w:noProof/>
          <w:sz w:val="24"/>
          <w:szCs w:val="24"/>
        </w:rPr>
        <w:t>313:</w:t>
      </w:r>
      <w:r w:rsidR="004767A8" w:rsidRPr="000D06A3">
        <w:rPr>
          <w:rFonts w:cs="Times New Roman"/>
          <w:noProof/>
          <w:sz w:val="24"/>
          <w:szCs w:val="24"/>
        </w:rPr>
        <w:t xml:space="preserve"> </w:t>
      </w:r>
      <w:r w:rsidRPr="000D06A3">
        <w:rPr>
          <w:rFonts w:cs="Times New Roman"/>
          <w:noProof/>
          <w:sz w:val="24"/>
          <w:szCs w:val="24"/>
        </w:rPr>
        <w:t>118835. https://doi.org/10.1016/j.apenergy.2022.118835</w:t>
      </w:r>
    </w:p>
    <w:p w14:paraId="31CF625A" w14:textId="0153C045" w:rsidR="0028578A" w:rsidRPr="000D06A3" w:rsidRDefault="0028578A" w:rsidP="004C2E4A">
      <w:pPr>
        <w:ind w:left="238" w:hanging="238"/>
        <w:rPr>
          <w:rFonts w:cs="Times New Roman"/>
          <w:noProof/>
          <w:sz w:val="24"/>
          <w:szCs w:val="24"/>
        </w:rPr>
      </w:pPr>
      <w:r w:rsidRPr="000D06A3">
        <w:rPr>
          <w:rFonts w:cs="Times New Roman"/>
          <w:noProof/>
          <w:sz w:val="24"/>
          <w:szCs w:val="24"/>
        </w:rPr>
        <w:lastRenderedPageBreak/>
        <w:t>[21] H.-W. Li, B.-X. Qiao, J.-N. Liu, Y. Yang, W. Fan, G.-L. Lu. A data-driven framework for performance prediction and parameter optimization of a proton exchange membrane fuel cell. Energy Convers Manag</w:t>
      </w:r>
      <w:r w:rsidR="00677AB9" w:rsidRPr="000D06A3">
        <w:rPr>
          <w:rFonts w:cs="Times New Roman"/>
          <w:noProof/>
          <w:sz w:val="24"/>
          <w:szCs w:val="24"/>
        </w:rPr>
        <w:t xml:space="preserve"> </w:t>
      </w:r>
      <w:r w:rsidRPr="000D06A3">
        <w:rPr>
          <w:rFonts w:cs="Times New Roman"/>
          <w:noProof/>
          <w:sz w:val="24"/>
          <w:szCs w:val="24"/>
        </w:rPr>
        <w:t>2022</w:t>
      </w:r>
      <w:r w:rsidR="00677AB9" w:rsidRPr="000D06A3">
        <w:rPr>
          <w:rFonts w:cs="Times New Roman"/>
          <w:noProof/>
          <w:sz w:val="24"/>
          <w:szCs w:val="24"/>
        </w:rPr>
        <w:t>;</w:t>
      </w:r>
      <w:r w:rsidR="004767A8" w:rsidRPr="000D06A3">
        <w:rPr>
          <w:rFonts w:cs="Times New Roman"/>
          <w:noProof/>
          <w:sz w:val="24"/>
          <w:szCs w:val="24"/>
        </w:rPr>
        <w:t xml:space="preserve"> </w:t>
      </w:r>
      <w:r w:rsidR="00677AB9" w:rsidRPr="000D06A3">
        <w:rPr>
          <w:rFonts w:cs="Times New Roman"/>
          <w:noProof/>
          <w:sz w:val="24"/>
          <w:szCs w:val="24"/>
        </w:rPr>
        <w:t>271:</w:t>
      </w:r>
      <w:r w:rsidR="004767A8" w:rsidRPr="000D06A3">
        <w:rPr>
          <w:rFonts w:cs="Times New Roman"/>
          <w:noProof/>
          <w:sz w:val="24"/>
          <w:szCs w:val="24"/>
        </w:rPr>
        <w:t xml:space="preserve"> </w:t>
      </w:r>
      <w:r w:rsidRPr="000D06A3">
        <w:rPr>
          <w:rFonts w:cs="Times New Roman"/>
          <w:noProof/>
          <w:sz w:val="24"/>
          <w:szCs w:val="24"/>
        </w:rPr>
        <w:t>116338. https://doi.org/10.1016/j.enconman.2022.116338</w:t>
      </w:r>
    </w:p>
    <w:p w14:paraId="7BFCD4CF" w14:textId="05BA7C40" w:rsidR="0028578A" w:rsidRPr="000D06A3" w:rsidRDefault="0028578A" w:rsidP="004C2E4A">
      <w:pPr>
        <w:ind w:left="238" w:hanging="238"/>
        <w:rPr>
          <w:rFonts w:cs="Times New Roman"/>
          <w:noProof/>
          <w:sz w:val="24"/>
          <w:szCs w:val="24"/>
        </w:rPr>
      </w:pPr>
      <w:r w:rsidRPr="000D06A3">
        <w:rPr>
          <w:rFonts w:cs="Times New Roman"/>
          <w:noProof/>
          <w:sz w:val="24"/>
          <w:szCs w:val="24"/>
        </w:rPr>
        <w:t>[22] Q. Li, L. Yin, H. Yang, T. Wang, Y. Qiu, W. Chen. Multiobjective Optimization and Data-Driven Constraint Adaptive Predictive Control for Efficient and Stable Operation of PEMFC System. IEEE Trans Ind Electron</w:t>
      </w:r>
      <w:r w:rsidR="000D290B" w:rsidRPr="000D06A3">
        <w:rPr>
          <w:rFonts w:cs="Times New Roman"/>
          <w:noProof/>
          <w:sz w:val="24"/>
          <w:szCs w:val="24"/>
        </w:rPr>
        <w:t xml:space="preserve"> </w:t>
      </w:r>
      <w:r w:rsidRPr="000D06A3">
        <w:rPr>
          <w:rFonts w:cs="Times New Roman"/>
          <w:noProof/>
          <w:sz w:val="24"/>
          <w:szCs w:val="24"/>
        </w:rPr>
        <w:t>2021</w:t>
      </w:r>
      <w:r w:rsidR="000D290B" w:rsidRPr="000D06A3">
        <w:rPr>
          <w:rFonts w:cs="Times New Roman"/>
          <w:noProof/>
          <w:sz w:val="24"/>
          <w:szCs w:val="24"/>
        </w:rPr>
        <w:t>;</w:t>
      </w:r>
      <w:r w:rsidR="004767A8" w:rsidRPr="000D06A3">
        <w:rPr>
          <w:rFonts w:cs="Times New Roman"/>
          <w:noProof/>
          <w:sz w:val="24"/>
          <w:szCs w:val="24"/>
        </w:rPr>
        <w:t xml:space="preserve"> </w:t>
      </w:r>
      <w:r w:rsidR="000D290B" w:rsidRPr="000D06A3">
        <w:rPr>
          <w:rFonts w:cs="Times New Roman"/>
          <w:noProof/>
          <w:sz w:val="24"/>
          <w:szCs w:val="24"/>
        </w:rPr>
        <w:t>68:</w:t>
      </w:r>
      <w:r w:rsidR="004767A8" w:rsidRPr="000D06A3">
        <w:rPr>
          <w:rFonts w:cs="Times New Roman"/>
          <w:noProof/>
          <w:sz w:val="24"/>
          <w:szCs w:val="24"/>
        </w:rPr>
        <w:t xml:space="preserve"> </w:t>
      </w:r>
      <w:r w:rsidRPr="000D06A3">
        <w:rPr>
          <w:rFonts w:cs="Times New Roman"/>
          <w:noProof/>
          <w:sz w:val="24"/>
          <w:szCs w:val="24"/>
        </w:rPr>
        <w:t>12418-29. https://doi.org/10.1109/TIE.2020.3040662</w:t>
      </w:r>
    </w:p>
    <w:p w14:paraId="2D7CF94B" w14:textId="59DA3F03" w:rsidR="0028578A" w:rsidRPr="000D06A3" w:rsidRDefault="0028578A" w:rsidP="004C2E4A">
      <w:pPr>
        <w:ind w:left="238" w:hanging="238"/>
        <w:rPr>
          <w:rFonts w:cs="Times New Roman"/>
          <w:noProof/>
          <w:sz w:val="24"/>
          <w:szCs w:val="24"/>
        </w:rPr>
      </w:pPr>
      <w:r w:rsidRPr="000D06A3">
        <w:rPr>
          <w:rFonts w:cs="Times New Roman"/>
          <w:noProof/>
          <w:sz w:val="24"/>
          <w:szCs w:val="24"/>
        </w:rPr>
        <w:t xml:space="preserve">[23] S. Meraghni, L.S. Terrissa, M. Yue, J. Ma, S. Jemei, N. Zerhouni. A data-driven digital-twin prognostics method for proton exchange membrane fuel cell remaining useful life prediction. </w:t>
      </w:r>
      <w:r w:rsidR="00646E49">
        <w:rPr>
          <w:rFonts w:cs="Times New Roman"/>
          <w:noProof/>
          <w:sz w:val="24"/>
          <w:szCs w:val="24"/>
        </w:rPr>
        <w:t>Int J Hydrogen Energy</w:t>
      </w:r>
      <w:r w:rsidR="004551E9" w:rsidRPr="000D06A3">
        <w:rPr>
          <w:rFonts w:cs="Times New Roman"/>
          <w:noProof/>
          <w:sz w:val="24"/>
          <w:szCs w:val="24"/>
        </w:rPr>
        <w:t xml:space="preserve"> </w:t>
      </w:r>
      <w:r w:rsidRPr="000D06A3">
        <w:rPr>
          <w:rFonts w:cs="Times New Roman"/>
          <w:noProof/>
          <w:sz w:val="24"/>
          <w:szCs w:val="24"/>
        </w:rPr>
        <w:t>2021</w:t>
      </w:r>
      <w:r w:rsidR="004551E9" w:rsidRPr="000D06A3">
        <w:rPr>
          <w:rFonts w:cs="Times New Roman"/>
          <w:noProof/>
          <w:sz w:val="24"/>
          <w:szCs w:val="24"/>
        </w:rPr>
        <w:t>;</w:t>
      </w:r>
      <w:r w:rsidR="004767A8" w:rsidRPr="000D06A3">
        <w:rPr>
          <w:rFonts w:cs="Times New Roman"/>
          <w:noProof/>
          <w:sz w:val="24"/>
          <w:szCs w:val="24"/>
        </w:rPr>
        <w:t xml:space="preserve"> </w:t>
      </w:r>
      <w:r w:rsidR="004551E9" w:rsidRPr="000D06A3">
        <w:rPr>
          <w:rFonts w:cs="Times New Roman"/>
          <w:noProof/>
          <w:sz w:val="24"/>
          <w:szCs w:val="24"/>
        </w:rPr>
        <w:t>45:</w:t>
      </w:r>
      <w:r w:rsidR="004767A8" w:rsidRPr="000D06A3">
        <w:rPr>
          <w:rFonts w:cs="Times New Roman"/>
          <w:noProof/>
          <w:sz w:val="24"/>
          <w:szCs w:val="24"/>
        </w:rPr>
        <w:t xml:space="preserve"> </w:t>
      </w:r>
      <w:r w:rsidRPr="000D06A3">
        <w:rPr>
          <w:rFonts w:cs="Times New Roman"/>
          <w:noProof/>
          <w:sz w:val="24"/>
          <w:szCs w:val="24"/>
        </w:rPr>
        <w:t>2555-64. https://doi.org/10.1016/j.ijhydene.2020.10.108</w:t>
      </w:r>
    </w:p>
    <w:p w14:paraId="2E7481E5" w14:textId="6CB7FB3A" w:rsidR="0028578A" w:rsidRPr="000D06A3" w:rsidRDefault="0028578A" w:rsidP="004C2E4A">
      <w:pPr>
        <w:ind w:left="238" w:hanging="238"/>
        <w:rPr>
          <w:rFonts w:cs="Times New Roman"/>
          <w:noProof/>
          <w:sz w:val="24"/>
          <w:szCs w:val="24"/>
        </w:rPr>
      </w:pPr>
      <w:r w:rsidRPr="000D06A3">
        <w:rPr>
          <w:rFonts w:cs="Times New Roman"/>
          <w:noProof/>
          <w:sz w:val="24"/>
          <w:szCs w:val="24"/>
        </w:rPr>
        <w:t xml:space="preserve">[24] Z. Li, Q. Mao, Y. Zhao, P. Zhang. Investigation of the measurement uncertainty with regard to oxygen stoichiometry on health status of proton exchange membrane fuel cell via machine learning method. </w:t>
      </w:r>
      <w:r w:rsidR="00646E49">
        <w:rPr>
          <w:rFonts w:cs="Times New Roman"/>
          <w:noProof/>
          <w:sz w:val="24"/>
          <w:szCs w:val="24"/>
        </w:rPr>
        <w:t>Int J Hydrogen Energy</w:t>
      </w:r>
      <w:r w:rsidRPr="000D06A3">
        <w:rPr>
          <w:rFonts w:cs="Times New Roman"/>
          <w:noProof/>
          <w:sz w:val="24"/>
          <w:szCs w:val="24"/>
        </w:rPr>
        <w:t xml:space="preserve"> 2023</w:t>
      </w:r>
      <w:r w:rsidR="00DA52B2" w:rsidRPr="000D06A3">
        <w:rPr>
          <w:rFonts w:cs="Times New Roman"/>
          <w:noProof/>
          <w:sz w:val="24"/>
          <w:szCs w:val="24"/>
        </w:rPr>
        <w:t>;</w:t>
      </w:r>
      <w:r w:rsidR="004767A8" w:rsidRPr="000D06A3">
        <w:rPr>
          <w:rFonts w:cs="Times New Roman"/>
          <w:noProof/>
          <w:sz w:val="24"/>
          <w:szCs w:val="24"/>
        </w:rPr>
        <w:t xml:space="preserve"> </w:t>
      </w:r>
      <w:r w:rsidR="00DA52B2" w:rsidRPr="000D06A3">
        <w:rPr>
          <w:rFonts w:cs="Times New Roman"/>
          <w:noProof/>
          <w:sz w:val="24"/>
          <w:szCs w:val="24"/>
        </w:rPr>
        <w:t>52:</w:t>
      </w:r>
      <w:r w:rsidR="004767A8" w:rsidRPr="000D06A3">
        <w:rPr>
          <w:rFonts w:cs="Times New Roman"/>
          <w:noProof/>
          <w:sz w:val="24"/>
          <w:szCs w:val="24"/>
        </w:rPr>
        <w:t xml:space="preserve"> </w:t>
      </w:r>
      <w:r w:rsidRPr="000D06A3">
        <w:rPr>
          <w:rFonts w:cs="Times New Roman"/>
          <w:noProof/>
          <w:sz w:val="24"/>
          <w:szCs w:val="24"/>
        </w:rPr>
        <w:t>929-40. https://doi.org/10.1016/j.ijhydene.2023.07.053</w:t>
      </w:r>
    </w:p>
    <w:p w14:paraId="46A80B41" w14:textId="3C676B6E" w:rsidR="0028578A" w:rsidRPr="000D06A3" w:rsidRDefault="0028578A" w:rsidP="004C2E4A">
      <w:pPr>
        <w:ind w:left="238" w:hanging="238"/>
        <w:rPr>
          <w:rFonts w:cs="Times New Roman"/>
          <w:noProof/>
          <w:sz w:val="24"/>
          <w:szCs w:val="24"/>
        </w:rPr>
      </w:pPr>
      <w:r w:rsidRPr="000D06A3">
        <w:rPr>
          <w:rFonts w:cs="Times New Roman"/>
          <w:noProof/>
          <w:sz w:val="24"/>
          <w:szCs w:val="24"/>
        </w:rPr>
        <w:t>[25] T.F. Fuller, J. Newman. Water and thermal management in solid‐polymer‐electrolyte fuel cells. J</w:t>
      </w:r>
      <w:r w:rsidR="004767A8" w:rsidRPr="000D06A3">
        <w:rPr>
          <w:rFonts w:cs="Times New Roman"/>
          <w:noProof/>
          <w:sz w:val="24"/>
          <w:szCs w:val="24"/>
        </w:rPr>
        <w:t xml:space="preserve"> </w:t>
      </w:r>
      <w:r w:rsidRPr="000D06A3">
        <w:rPr>
          <w:rFonts w:cs="Times New Roman"/>
          <w:noProof/>
          <w:sz w:val="24"/>
          <w:szCs w:val="24"/>
        </w:rPr>
        <w:t>Electrochem</w:t>
      </w:r>
      <w:r w:rsidR="004767A8" w:rsidRPr="000D06A3">
        <w:rPr>
          <w:rFonts w:cs="Times New Roman"/>
          <w:noProof/>
          <w:sz w:val="24"/>
          <w:szCs w:val="24"/>
        </w:rPr>
        <w:t xml:space="preserve"> </w:t>
      </w:r>
      <w:r w:rsidRPr="000D06A3">
        <w:rPr>
          <w:rFonts w:cs="Times New Roman"/>
          <w:noProof/>
          <w:sz w:val="24"/>
          <w:szCs w:val="24"/>
        </w:rPr>
        <w:t>Soc</w:t>
      </w:r>
      <w:r w:rsidR="00E31890" w:rsidRPr="000D06A3">
        <w:rPr>
          <w:rFonts w:cs="Times New Roman"/>
          <w:noProof/>
          <w:sz w:val="24"/>
          <w:szCs w:val="24"/>
        </w:rPr>
        <w:t xml:space="preserve"> </w:t>
      </w:r>
      <w:r w:rsidRPr="000D06A3">
        <w:rPr>
          <w:rFonts w:cs="Times New Roman"/>
          <w:noProof/>
          <w:sz w:val="24"/>
          <w:szCs w:val="24"/>
        </w:rPr>
        <w:t>1993</w:t>
      </w:r>
      <w:r w:rsidR="00E31890" w:rsidRPr="000D06A3">
        <w:rPr>
          <w:rFonts w:cs="Times New Roman"/>
          <w:noProof/>
          <w:sz w:val="24"/>
          <w:szCs w:val="24"/>
        </w:rPr>
        <w:t>;</w:t>
      </w:r>
      <w:r w:rsidR="004767A8" w:rsidRPr="000D06A3">
        <w:rPr>
          <w:rFonts w:cs="Times New Roman"/>
          <w:noProof/>
          <w:sz w:val="24"/>
          <w:szCs w:val="24"/>
        </w:rPr>
        <w:t xml:space="preserve"> </w:t>
      </w:r>
      <w:r w:rsidR="00E31890" w:rsidRPr="000D06A3">
        <w:rPr>
          <w:rFonts w:cs="Times New Roman"/>
          <w:noProof/>
          <w:sz w:val="24"/>
          <w:szCs w:val="24"/>
        </w:rPr>
        <w:t>140:</w:t>
      </w:r>
      <w:r w:rsidR="004767A8" w:rsidRPr="000D06A3">
        <w:rPr>
          <w:rFonts w:cs="Times New Roman"/>
          <w:noProof/>
          <w:sz w:val="24"/>
          <w:szCs w:val="24"/>
        </w:rPr>
        <w:t xml:space="preserve"> </w:t>
      </w:r>
      <w:r w:rsidRPr="000D06A3">
        <w:rPr>
          <w:rFonts w:cs="Times New Roman"/>
          <w:noProof/>
          <w:sz w:val="24"/>
          <w:szCs w:val="24"/>
        </w:rPr>
        <w:t>1218</w:t>
      </w:r>
      <w:r w:rsidR="004767A8" w:rsidRPr="000D06A3">
        <w:rPr>
          <w:rFonts w:cs="Times New Roman"/>
          <w:noProof/>
          <w:sz w:val="24"/>
          <w:szCs w:val="24"/>
        </w:rPr>
        <w:t>-25</w:t>
      </w:r>
      <w:r w:rsidRPr="000D06A3">
        <w:rPr>
          <w:rFonts w:cs="Times New Roman"/>
          <w:noProof/>
          <w:sz w:val="24"/>
          <w:szCs w:val="24"/>
        </w:rPr>
        <w:t>. https://doi.org/10.1149/1.2220960</w:t>
      </w:r>
    </w:p>
    <w:p w14:paraId="37C48705" w14:textId="343C6F53" w:rsidR="0028578A" w:rsidRPr="000D06A3" w:rsidRDefault="0028578A" w:rsidP="004C2E4A">
      <w:pPr>
        <w:ind w:left="238" w:hanging="238"/>
        <w:rPr>
          <w:rFonts w:cs="Times New Roman"/>
          <w:noProof/>
          <w:sz w:val="24"/>
          <w:szCs w:val="24"/>
        </w:rPr>
      </w:pPr>
      <w:r w:rsidRPr="000D06A3">
        <w:rPr>
          <w:rFonts w:cs="Times New Roman"/>
          <w:noProof/>
          <w:sz w:val="24"/>
          <w:szCs w:val="24"/>
        </w:rPr>
        <w:t>[26] C. Bao, W.G. Bessler. Two-dimensional modeling of a polymer electrolyte membrane fuel cell with long flow channel. Part I. Model development. J</w:t>
      </w:r>
      <w:r w:rsidR="004767A8" w:rsidRPr="000D06A3">
        <w:rPr>
          <w:rFonts w:cs="Times New Roman"/>
          <w:noProof/>
          <w:sz w:val="24"/>
          <w:szCs w:val="24"/>
        </w:rPr>
        <w:t xml:space="preserve"> </w:t>
      </w:r>
      <w:r w:rsidRPr="000D06A3">
        <w:rPr>
          <w:rFonts w:cs="Times New Roman"/>
          <w:noProof/>
          <w:sz w:val="24"/>
          <w:szCs w:val="24"/>
        </w:rPr>
        <w:t>Power Sources</w:t>
      </w:r>
      <w:r w:rsidR="00183E7F" w:rsidRPr="000D06A3">
        <w:rPr>
          <w:rFonts w:cs="Times New Roman"/>
          <w:noProof/>
          <w:sz w:val="24"/>
          <w:szCs w:val="24"/>
        </w:rPr>
        <w:t xml:space="preserve"> </w:t>
      </w:r>
      <w:r w:rsidRPr="000D06A3">
        <w:rPr>
          <w:rFonts w:cs="Times New Roman"/>
          <w:noProof/>
          <w:sz w:val="24"/>
          <w:szCs w:val="24"/>
        </w:rPr>
        <w:t>2015</w:t>
      </w:r>
      <w:r w:rsidR="00183E7F" w:rsidRPr="000D06A3">
        <w:rPr>
          <w:rFonts w:cs="Times New Roman"/>
          <w:noProof/>
          <w:sz w:val="24"/>
          <w:szCs w:val="24"/>
        </w:rPr>
        <w:t>;</w:t>
      </w:r>
      <w:r w:rsidR="004767A8" w:rsidRPr="000D06A3">
        <w:rPr>
          <w:rFonts w:cs="Times New Roman"/>
          <w:noProof/>
          <w:sz w:val="24"/>
          <w:szCs w:val="24"/>
        </w:rPr>
        <w:t xml:space="preserve"> </w:t>
      </w:r>
      <w:r w:rsidR="00183E7F" w:rsidRPr="000D06A3">
        <w:rPr>
          <w:rFonts w:cs="Times New Roman"/>
          <w:noProof/>
          <w:sz w:val="24"/>
          <w:szCs w:val="24"/>
        </w:rPr>
        <w:t>275:</w:t>
      </w:r>
      <w:r w:rsidR="004767A8" w:rsidRPr="000D06A3">
        <w:rPr>
          <w:rFonts w:cs="Times New Roman"/>
          <w:noProof/>
          <w:sz w:val="24"/>
          <w:szCs w:val="24"/>
        </w:rPr>
        <w:t xml:space="preserve"> </w:t>
      </w:r>
      <w:r w:rsidRPr="000D06A3">
        <w:rPr>
          <w:rFonts w:cs="Times New Roman"/>
          <w:noProof/>
          <w:sz w:val="24"/>
          <w:szCs w:val="24"/>
        </w:rPr>
        <w:t>922-34. https://doi.org/10.1016/j.jpowsour.2014.11.058</w:t>
      </w:r>
    </w:p>
    <w:p w14:paraId="097C8C75" w14:textId="269E8DF2" w:rsidR="0028578A" w:rsidRPr="000D06A3" w:rsidRDefault="0028578A" w:rsidP="004C2E4A">
      <w:pPr>
        <w:ind w:left="238" w:hanging="238"/>
        <w:rPr>
          <w:rFonts w:cs="Times New Roman"/>
          <w:noProof/>
          <w:sz w:val="24"/>
          <w:szCs w:val="24"/>
        </w:rPr>
      </w:pPr>
      <w:r w:rsidRPr="000D06A3">
        <w:rPr>
          <w:rFonts w:cs="Times New Roman"/>
          <w:noProof/>
          <w:sz w:val="24"/>
          <w:szCs w:val="24"/>
        </w:rPr>
        <w:t>[27] C. Bao, W.G. Bessler. Two-dimensional modeling of a polymer electrolyte membrane fuel cell with long flow channel. Part II. Physics-based electrochemical impedance analysis. J</w:t>
      </w:r>
      <w:r w:rsidR="004767A8" w:rsidRPr="000D06A3">
        <w:rPr>
          <w:rFonts w:cs="Times New Roman"/>
          <w:noProof/>
          <w:sz w:val="24"/>
          <w:szCs w:val="24"/>
        </w:rPr>
        <w:t xml:space="preserve"> </w:t>
      </w:r>
      <w:r w:rsidRPr="000D06A3">
        <w:rPr>
          <w:rFonts w:cs="Times New Roman"/>
          <w:noProof/>
          <w:sz w:val="24"/>
          <w:szCs w:val="24"/>
        </w:rPr>
        <w:t>Power Sources 2015</w:t>
      </w:r>
      <w:r w:rsidR="00245A2A" w:rsidRPr="000D06A3">
        <w:rPr>
          <w:rFonts w:cs="Times New Roman"/>
          <w:noProof/>
          <w:sz w:val="24"/>
          <w:szCs w:val="24"/>
        </w:rPr>
        <w:t>;</w:t>
      </w:r>
      <w:r w:rsidR="004767A8" w:rsidRPr="000D06A3">
        <w:rPr>
          <w:rFonts w:cs="Times New Roman"/>
          <w:noProof/>
          <w:sz w:val="24"/>
          <w:szCs w:val="24"/>
        </w:rPr>
        <w:t xml:space="preserve"> </w:t>
      </w:r>
      <w:r w:rsidR="00245A2A" w:rsidRPr="000D06A3">
        <w:rPr>
          <w:rFonts w:cs="Times New Roman"/>
          <w:noProof/>
          <w:sz w:val="24"/>
          <w:szCs w:val="24"/>
        </w:rPr>
        <w:t>278:</w:t>
      </w:r>
      <w:r w:rsidR="004767A8" w:rsidRPr="000D06A3">
        <w:rPr>
          <w:rFonts w:cs="Times New Roman"/>
          <w:noProof/>
          <w:sz w:val="24"/>
          <w:szCs w:val="24"/>
        </w:rPr>
        <w:t xml:space="preserve"> </w:t>
      </w:r>
      <w:r w:rsidRPr="000D06A3">
        <w:rPr>
          <w:rFonts w:cs="Times New Roman"/>
          <w:noProof/>
          <w:sz w:val="24"/>
          <w:szCs w:val="24"/>
        </w:rPr>
        <w:t>675-82. https://doi.org/10.1016/j.jpowsour.2014.12.045</w:t>
      </w:r>
    </w:p>
    <w:p w14:paraId="0A251C7B" w14:textId="25568CE8" w:rsidR="0028578A" w:rsidRPr="000D06A3" w:rsidRDefault="0028578A" w:rsidP="004C2E4A">
      <w:pPr>
        <w:ind w:left="238" w:hanging="238"/>
        <w:rPr>
          <w:rFonts w:cs="Times New Roman"/>
          <w:noProof/>
          <w:sz w:val="24"/>
          <w:szCs w:val="24"/>
        </w:rPr>
      </w:pPr>
      <w:r w:rsidRPr="000D06A3">
        <w:rPr>
          <w:rFonts w:cs="Times New Roman"/>
          <w:noProof/>
          <w:sz w:val="24"/>
          <w:szCs w:val="24"/>
        </w:rPr>
        <w:t>[28] J.T. Hinatsu, M. Mizuhata, H. Takenaka. Water uptake of perfluorosulfonic acid membranes from liquid water and water vapor. J</w:t>
      </w:r>
      <w:r w:rsidR="004767A8" w:rsidRPr="000D06A3">
        <w:rPr>
          <w:rFonts w:cs="Times New Roman"/>
          <w:noProof/>
          <w:sz w:val="24"/>
          <w:szCs w:val="24"/>
        </w:rPr>
        <w:t xml:space="preserve"> </w:t>
      </w:r>
      <w:r w:rsidRPr="000D06A3">
        <w:rPr>
          <w:rFonts w:cs="Times New Roman"/>
          <w:noProof/>
          <w:sz w:val="24"/>
          <w:szCs w:val="24"/>
        </w:rPr>
        <w:t>Electrochem</w:t>
      </w:r>
      <w:r w:rsidR="004767A8" w:rsidRPr="000D06A3">
        <w:rPr>
          <w:rFonts w:cs="Times New Roman"/>
          <w:noProof/>
          <w:sz w:val="24"/>
          <w:szCs w:val="24"/>
        </w:rPr>
        <w:t xml:space="preserve"> </w:t>
      </w:r>
      <w:r w:rsidRPr="000D06A3">
        <w:rPr>
          <w:rFonts w:cs="Times New Roman"/>
          <w:noProof/>
          <w:sz w:val="24"/>
          <w:szCs w:val="24"/>
        </w:rPr>
        <w:t>Soc</w:t>
      </w:r>
      <w:r w:rsidR="0089284D" w:rsidRPr="000D06A3">
        <w:rPr>
          <w:rFonts w:cs="Times New Roman"/>
          <w:noProof/>
          <w:sz w:val="24"/>
          <w:szCs w:val="24"/>
        </w:rPr>
        <w:t xml:space="preserve"> </w:t>
      </w:r>
      <w:r w:rsidRPr="000D06A3">
        <w:rPr>
          <w:rFonts w:cs="Times New Roman"/>
          <w:noProof/>
          <w:sz w:val="24"/>
          <w:szCs w:val="24"/>
        </w:rPr>
        <w:t>1994</w:t>
      </w:r>
      <w:r w:rsidR="0089284D" w:rsidRPr="000D06A3">
        <w:rPr>
          <w:rFonts w:cs="Times New Roman"/>
          <w:noProof/>
          <w:sz w:val="24"/>
          <w:szCs w:val="24"/>
        </w:rPr>
        <w:t>;</w:t>
      </w:r>
      <w:r w:rsidR="004767A8" w:rsidRPr="000D06A3">
        <w:rPr>
          <w:rFonts w:cs="Times New Roman"/>
          <w:noProof/>
          <w:sz w:val="24"/>
          <w:szCs w:val="24"/>
        </w:rPr>
        <w:t xml:space="preserve"> </w:t>
      </w:r>
      <w:r w:rsidR="0089284D" w:rsidRPr="000D06A3">
        <w:rPr>
          <w:rFonts w:cs="Times New Roman"/>
          <w:noProof/>
          <w:sz w:val="24"/>
          <w:szCs w:val="24"/>
        </w:rPr>
        <w:t>141:</w:t>
      </w:r>
      <w:r w:rsidR="004767A8" w:rsidRPr="000D06A3">
        <w:rPr>
          <w:rFonts w:cs="Times New Roman"/>
          <w:noProof/>
          <w:sz w:val="24"/>
          <w:szCs w:val="24"/>
        </w:rPr>
        <w:t xml:space="preserve"> </w:t>
      </w:r>
      <w:r w:rsidRPr="000D06A3">
        <w:rPr>
          <w:rFonts w:cs="Times New Roman"/>
          <w:noProof/>
          <w:sz w:val="24"/>
          <w:szCs w:val="24"/>
        </w:rPr>
        <w:t>1493</w:t>
      </w:r>
      <w:r w:rsidR="004767A8" w:rsidRPr="000D06A3">
        <w:rPr>
          <w:rFonts w:cs="Times New Roman"/>
          <w:noProof/>
          <w:sz w:val="24"/>
          <w:szCs w:val="24"/>
        </w:rPr>
        <w:t>-98</w:t>
      </w:r>
      <w:r w:rsidRPr="000D06A3">
        <w:rPr>
          <w:rFonts w:cs="Times New Roman"/>
          <w:noProof/>
          <w:sz w:val="24"/>
          <w:szCs w:val="24"/>
        </w:rPr>
        <w:t xml:space="preserve">. </w:t>
      </w:r>
      <w:bookmarkStart w:id="215" w:name="OLE_LINK78"/>
      <w:r w:rsidRPr="000D06A3">
        <w:rPr>
          <w:rFonts w:cs="Times New Roman"/>
          <w:noProof/>
          <w:sz w:val="24"/>
          <w:szCs w:val="24"/>
        </w:rPr>
        <w:t>https://doi.org/10.1149/1.2054951</w:t>
      </w:r>
      <w:bookmarkEnd w:id="215"/>
    </w:p>
    <w:p w14:paraId="4CC24218" w14:textId="32E339D2" w:rsidR="0028578A" w:rsidRPr="000D06A3" w:rsidRDefault="0028578A" w:rsidP="004C2E4A">
      <w:pPr>
        <w:ind w:left="238" w:hanging="238"/>
        <w:rPr>
          <w:rFonts w:cs="Times New Roman"/>
          <w:noProof/>
          <w:sz w:val="24"/>
          <w:szCs w:val="24"/>
        </w:rPr>
      </w:pPr>
      <w:r w:rsidRPr="000D06A3">
        <w:rPr>
          <w:rFonts w:cs="Times New Roman"/>
          <w:noProof/>
          <w:sz w:val="24"/>
          <w:szCs w:val="24"/>
        </w:rPr>
        <w:t>[29] M. Hu, X.-J. Zhu, M. Wang, A. Gu, L. Yu. Three dimensional, two phase flow mathematical model for PEM fuel cell: Part II. Analysis and discussion of the internal transport mechanisms.</w:t>
      </w:r>
      <w:r w:rsidRPr="000D06A3">
        <w:rPr>
          <w:rFonts w:cs="Times New Roman"/>
          <w:sz w:val="24"/>
          <w:szCs w:val="24"/>
        </w:rPr>
        <w:t xml:space="preserve"> </w:t>
      </w:r>
      <w:r w:rsidRPr="000D06A3">
        <w:rPr>
          <w:rFonts w:cs="Times New Roman"/>
          <w:noProof/>
          <w:sz w:val="24"/>
          <w:szCs w:val="24"/>
        </w:rPr>
        <w:t>Energy Convers Manag</w:t>
      </w:r>
      <w:r w:rsidR="00FB5227" w:rsidRPr="000D06A3">
        <w:rPr>
          <w:rFonts w:cs="Times New Roman"/>
          <w:noProof/>
          <w:sz w:val="24"/>
          <w:szCs w:val="24"/>
        </w:rPr>
        <w:t xml:space="preserve"> </w:t>
      </w:r>
      <w:r w:rsidRPr="000D06A3">
        <w:rPr>
          <w:rFonts w:cs="Times New Roman"/>
          <w:noProof/>
          <w:sz w:val="24"/>
          <w:szCs w:val="24"/>
        </w:rPr>
        <w:t>2004</w:t>
      </w:r>
      <w:r w:rsidR="00FB5227" w:rsidRPr="000D06A3">
        <w:rPr>
          <w:rFonts w:cs="Times New Roman"/>
          <w:noProof/>
          <w:sz w:val="24"/>
          <w:szCs w:val="24"/>
        </w:rPr>
        <w:t>;</w:t>
      </w:r>
      <w:r w:rsidR="004767A8" w:rsidRPr="000D06A3">
        <w:rPr>
          <w:rFonts w:cs="Times New Roman"/>
          <w:noProof/>
          <w:sz w:val="24"/>
          <w:szCs w:val="24"/>
        </w:rPr>
        <w:t xml:space="preserve"> </w:t>
      </w:r>
      <w:r w:rsidR="00FB5227" w:rsidRPr="000D06A3">
        <w:rPr>
          <w:rFonts w:cs="Times New Roman"/>
          <w:noProof/>
          <w:sz w:val="24"/>
          <w:szCs w:val="24"/>
        </w:rPr>
        <w:t>45:</w:t>
      </w:r>
      <w:r w:rsidR="004767A8" w:rsidRPr="000D06A3">
        <w:rPr>
          <w:rFonts w:cs="Times New Roman"/>
          <w:noProof/>
          <w:sz w:val="24"/>
          <w:szCs w:val="24"/>
        </w:rPr>
        <w:t xml:space="preserve"> </w:t>
      </w:r>
      <w:r w:rsidRPr="000D06A3">
        <w:rPr>
          <w:rFonts w:cs="Times New Roman"/>
          <w:noProof/>
          <w:sz w:val="24"/>
          <w:szCs w:val="24"/>
        </w:rPr>
        <w:t>1883-916. https://doi.org/10.1016/j.enconman.2003.09.023</w:t>
      </w:r>
    </w:p>
    <w:p w14:paraId="536E8163" w14:textId="24D6FD12" w:rsidR="0028578A" w:rsidRPr="000D06A3" w:rsidRDefault="0028578A" w:rsidP="004C2E4A">
      <w:pPr>
        <w:ind w:left="238" w:hanging="238"/>
        <w:rPr>
          <w:rFonts w:cs="Times New Roman"/>
          <w:noProof/>
          <w:sz w:val="24"/>
          <w:szCs w:val="24"/>
        </w:rPr>
      </w:pPr>
      <w:r w:rsidRPr="000D06A3">
        <w:rPr>
          <w:rFonts w:cs="Times New Roman"/>
          <w:noProof/>
          <w:sz w:val="24"/>
          <w:szCs w:val="24"/>
        </w:rPr>
        <w:t>[30] H. Liu, J. Chen, D. Hissel, J. Lu, M. Hou, Z. Shao. Prognostics methods and degradation indexes of proton exchange membrane fuel cells: A review. Renew</w:t>
      </w:r>
      <w:r w:rsidR="00D22AB7" w:rsidRPr="000D06A3">
        <w:rPr>
          <w:rFonts w:cs="Times New Roman"/>
          <w:noProof/>
          <w:sz w:val="24"/>
          <w:szCs w:val="24"/>
        </w:rPr>
        <w:t xml:space="preserve"> </w:t>
      </w:r>
      <w:r w:rsidRPr="000D06A3">
        <w:rPr>
          <w:rFonts w:cs="Times New Roman"/>
          <w:noProof/>
          <w:sz w:val="24"/>
          <w:szCs w:val="24"/>
        </w:rPr>
        <w:t>Sust Ener</w:t>
      </w:r>
      <w:r w:rsidR="00D22AB7" w:rsidRPr="000D06A3">
        <w:rPr>
          <w:rFonts w:cs="Times New Roman"/>
          <w:noProof/>
          <w:sz w:val="24"/>
          <w:szCs w:val="24"/>
        </w:rPr>
        <w:t>g</w:t>
      </w:r>
      <w:r w:rsidRPr="000D06A3">
        <w:rPr>
          <w:rFonts w:cs="Times New Roman"/>
          <w:noProof/>
          <w:sz w:val="24"/>
          <w:szCs w:val="24"/>
        </w:rPr>
        <w:t xml:space="preserve"> Rev</w:t>
      </w:r>
      <w:r w:rsidR="00406750" w:rsidRPr="000D06A3">
        <w:rPr>
          <w:rFonts w:cs="Times New Roman"/>
          <w:noProof/>
          <w:sz w:val="24"/>
          <w:szCs w:val="24"/>
        </w:rPr>
        <w:t xml:space="preserve"> </w:t>
      </w:r>
      <w:r w:rsidRPr="000D06A3">
        <w:rPr>
          <w:rFonts w:cs="Times New Roman"/>
          <w:noProof/>
          <w:sz w:val="24"/>
          <w:szCs w:val="24"/>
        </w:rPr>
        <w:t>2020</w:t>
      </w:r>
      <w:r w:rsidR="00406750" w:rsidRPr="000D06A3">
        <w:rPr>
          <w:rFonts w:cs="Times New Roman"/>
          <w:noProof/>
          <w:sz w:val="24"/>
          <w:szCs w:val="24"/>
        </w:rPr>
        <w:t>;</w:t>
      </w:r>
      <w:r w:rsidR="004767A8" w:rsidRPr="000D06A3">
        <w:rPr>
          <w:rFonts w:cs="Times New Roman"/>
          <w:noProof/>
          <w:sz w:val="24"/>
          <w:szCs w:val="24"/>
        </w:rPr>
        <w:t xml:space="preserve"> </w:t>
      </w:r>
      <w:r w:rsidR="00406750" w:rsidRPr="000D06A3">
        <w:rPr>
          <w:rFonts w:cs="Times New Roman"/>
          <w:noProof/>
          <w:sz w:val="24"/>
          <w:szCs w:val="24"/>
        </w:rPr>
        <w:t>123:</w:t>
      </w:r>
      <w:r w:rsidR="004767A8" w:rsidRPr="000D06A3">
        <w:rPr>
          <w:rFonts w:cs="Times New Roman"/>
          <w:noProof/>
          <w:sz w:val="24"/>
          <w:szCs w:val="24"/>
        </w:rPr>
        <w:t xml:space="preserve"> </w:t>
      </w:r>
      <w:r w:rsidRPr="000D06A3">
        <w:rPr>
          <w:rFonts w:cs="Times New Roman"/>
          <w:noProof/>
          <w:sz w:val="24"/>
          <w:szCs w:val="24"/>
        </w:rPr>
        <w:t>10972</w:t>
      </w:r>
      <w:r w:rsidR="00406750" w:rsidRPr="000D06A3">
        <w:rPr>
          <w:rFonts w:cs="Times New Roman"/>
          <w:noProof/>
          <w:sz w:val="24"/>
          <w:szCs w:val="24"/>
        </w:rPr>
        <w:t>1</w:t>
      </w:r>
      <w:r w:rsidRPr="000D06A3">
        <w:rPr>
          <w:rFonts w:cs="Times New Roman"/>
          <w:noProof/>
          <w:sz w:val="24"/>
          <w:szCs w:val="24"/>
        </w:rPr>
        <w:t>. https://doi.org/10.1016/j.rser.2020.109721</w:t>
      </w:r>
    </w:p>
    <w:p w14:paraId="516697AB" w14:textId="103EF97A" w:rsidR="0028578A" w:rsidRPr="000D06A3" w:rsidRDefault="0028578A" w:rsidP="004C2E4A">
      <w:pPr>
        <w:ind w:left="238" w:hanging="238"/>
        <w:rPr>
          <w:rFonts w:cs="Times New Roman"/>
          <w:noProof/>
          <w:sz w:val="24"/>
          <w:szCs w:val="24"/>
        </w:rPr>
      </w:pPr>
      <w:r w:rsidRPr="000D06A3">
        <w:rPr>
          <w:rFonts w:cs="Times New Roman"/>
          <w:noProof/>
          <w:sz w:val="24"/>
          <w:szCs w:val="24"/>
        </w:rPr>
        <w:t>[31] H. Yuan, H. Dai, X. Wei, P. Ming. Model-based observers for internal states estimation and control of proton exchange membrane fuel cell system: A review. J</w:t>
      </w:r>
      <w:r w:rsidR="004767A8" w:rsidRPr="000D06A3">
        <w:rPr>
          <w:rFonts w:cs="Times New Roman"/>
          <w:noProof/>
          <w:sz w:val="24"/>
          <w:szCs w:val="24"/>
        </w:rPr>
        <w:t xml:space="preserve"> </w:t>
      </w:r>
      <w:r w:rsidRPr="000D06A3">
        <w:rPr>
          <w:rFonts w:cs="Times New Roman"/>
          <w:noProof/>
          <w:sz w:val="24"/>
          <w:szCs w:val="24"/>
        </w:rPr>
        <w:t>Power Sources</w:t>
      </w:r>
      <w:r w:rsidR="00E23CB5" w:rsidRPr="000D06A3">
        <w:rPr>
          <w:rFonts w:cs="Times New Roman"/>
          <w:noProof/>
          <w:sz w:val="24"/>
          <w:szCs w:val="24"/>
        </w:rPr>
        <w:t xml:space="preserve"> </w:t>
      </w:r>
      <w:r w:rsidRPr="000D06A3">
        <w:rPr>
          <w:rFonts w:cs="Times New Roman"/>
          <w:noProof/>
          <w:sz w:val="24"/>
          <w:szCs w:val="24"/>
        </w:rPr>
        <w:t>2020</w:t>
      </w:r>
      <w:r w:rsidR="00E23CB5" w:rsidRPr="000D06A3">
        <w:rPr>
          <w:rFonts w:cs="Times New Roman"/>
          <w:noProof/>
          <w:sz w:val="24"/>
          <w:szCs w:val="24"/>
        </w:rPr>
        <w:t>;</w:t>
      </w:r>
      <w:r w:rsidR="004767A8" w:rsidRPr="000D06A3">
        <w:rPr>
          <w:rFonts w:cs="Times New Roman"/>
          <w:noProof/>
          <w:sz w:val="24"/>
          <w:szCs w:val="24"/>
        </w:rPr>
        <w:t xml:space="preserve"> </w:t>
      </w:r>
      <w:r w:rsidR="00E23CB5" w:rsidRPr="000D06A3">
        <w:rPr>
          <w:rFonts w:cs="Times New Roman"/>
          <w:noProof/>
          <w:sz w:val="24"/>
          <w:szCs w:val="24"/>
        </w:rPr>
        <w:t>468:</w:t>
      </w:r>
      <w:r w:rsidR="004767A8" w:rsidRPr="000D06A3">
        <w:rPr>
          <w:rFonts w:cs="Times New Roman"/>
          <w:noProof/>
          <w:sz w:val="24"/>
          <w:szCs w:val="24"/>
        </w:rPr>
        <w:t xml:space="preserve"> </w:t>
      </w:r>
      <w:r w:rsidRPr="000D06A3">
        <w:rPr>
          <w:rFonts w:cs="Times New Roman"/>
          <w:noProof/>
          <w:sz w:val="24"/>
          <w:szCs w:val="24"/>
        </w:rPr>
        <w:t>228376. https://doi.org/10.1016/j.jpowsour.2020.228376</w:t>
      </w:r>
    </w:p>
    <w:p w14:paraId="67D559C1" w14:textId="258C6E05" w:rsidR="0028578A" w:rsidRPr="000D06A3" w:rsidRDefault="0028578A" w:rsidP="004C2E4A">
      <w:pPr>
        <w:ind w:left="238" w:hanging="238"/>
        <w:rPr>
          <w:rFonts w:cs="Times New Roman"/>
          <w:noProof/>
          <w:sz w:val="24"/>
          <w:szCs w:val="24"/>
        </w:rPr>
      </w:pPr>
      <w:r w:rsidRPr="000D06A3">
        <w:rPr>
          <w:rFonts w:cs="Times New Roman"/>
          <w:noProof/>
          <w:sz w:val="24"/>
          <w:szCs w:val="24"/>
        </w:rPr>
        <w:t>[32] F.M. Nafchi, E. Afshari, E. Baniasadi. Anion exchange membrane water electrolysis: Numerical modeling and electrochemical performance analysis. Int J Hydrogen Energ</w:t>
      </w:r>
      <w:r w:rsidR="00646E49">
        <w:rPr>
          <w:rFonts w:cs="Times New Roman"/>
          <w:noProof/>
          <w:sz w:val="24"/>
          <w:szCs w:val="24"/>
        </w:rPr>
        <w:t>y</w:t>
      </w:r>
      <w:r w:rsidR="001921AD" w:rsidRPr="000D06A3">
        <w:rPr>
          <w:rFonts w:cs="Times New Roman"/>
          <w:noProof/>
          <w:sz w:val="24"/>
          <w:szCs w:val="24"/>
        </w:rPr>
        <w:t xml:space="preserve"> </w:t>
      </w:r>
      <w:r w:rsidRPr="000D06A3">
        <w:rPr>
          <w:rFonts w:cs="Times New Roman"/>
          <w:noProof/>
          <w:sz w:val="24"/>
          <w:szCs w:val="24"/>
        </w:rPr>
        <w:t>2023</w:t>
      </w:r>
      <w:r w:rsidR="001921AD" w:rsidRPr="000D06A3">
        <w:rPr>
          <w:rFonts w:cs="Times New Roman"/>
          <w:noProof/>
          <w:sz w:val="24"/>
          <w:szCs w:val="24"/>
        </w:rPr>
        <w:t>;</w:t>
      </w:r>
      <w:r w:rsidR="004767A8" w:rsidRPr="000D06A3">
        <w:rPr>
          <w:rFonts w:cs="Times New Roman"/>
          <w:noProof/>
          <w:sz w:val="24"/>
          <w:szCs w:val="24"/>
        </w:rPr>
        <w:t xml:space="preserve"> </w:t>
      </w:r>
      <w:r w:rsidR="001921AD" w:rsidRPr="000D06A3">
        <w:rPr>
          <w:rFonts w:cs="Times New Roman"/>
          <w:noProof/>
          <w:sz w:val="24"/>
          <w:szCs w:val="24"/>
        </w:rPr>
        <w:t>52:</w:t>
      </w:r>
      <w:r w:rsidR="004767A8" w:rsidRPr="000D06A3">
        <w:rPr>
          <w:rFonts w:cs="Times New Roman"/>
          <w:noProof/>
          <w:sz w:val="24"/>
          <w:szCs w:val="24"/>
        </w:rPr>
        <w:t xml:space="preserve"> </w:t>
      </w:r>
      <w:r w:rsidRPr="000D06A3">
        <w:rPr>
          <w:rFonts w:cs="Times New Roman"/>
          <w:noProof/>
          <w:sz w:val="24"/>
          <w:szCs w:val="24"/>
        </w:rPr>
        <w:t>306-21. https://doi.org/10.1016/j.ijhydene.2023.05.173</w:t>
      </w:r>
    </w:p>
    <w:p w14:paraId="7EE12AC2" w14:textId="28AD721C" w:rsidR="0028578A" w:rsidRPr="000D06A3" w:rsidRDefault="0028578A" w:rsidP="004C2E4A">
      <w:pPr>
        <w:ind w:left="238" w:hanging="238"/>
        <w:rPr>
          <w:rFonts w:cs="Times New Roman"/>
          <w:noProof/>
          <w:sz w:val="24"/>
          <w:szCs w:val="24"/>
        </w:rPr>
      </w:pPr>
      <w:r w:rsidRPr="000D06A3">
        <w:rPr>
          <w:rFonts w:cs="Times New Roman"/>
          <w:noProof/>
          <w:sz w:val="24"/>
          <w:szCs w:val="24"/>
        </w:rPr>
        <w:lastRenderedPageBreak/>
        <w:t>[33] A. Farcas, P. Dobra. Adaptive Control of Membrane Conductivity of PEM Fuel Cell. Proc Technol</w:t>
      </w:r>
      <w:r w:rsidR="00B26645" w:rsidRPr="000D06A3">
        <w:rPr>
          <w:rFonts w:cs="Times New Roman"/>
          <w:noProof/>
          <w:sz w:val="24"/>
          <w:szCs w:val="24"/>
        </w:rPr>
        <w:t xml:space="preserve"> </w:t>
      </w:r>
      <w:r w:rsidRPr="000D06A3">
        <w:rPr>
          <w:rFonts w:cs="Times New Roman"/>
          <w:noProof/>
          <w:sz w:val="24"/>
          <w:szCs w:val="24"/>
        </w:rPr>
        <w:t>2014</w:t>
      </w:r>
      <w:r w:rsidR="00B26645" w:rsidRPr="000D06A3">
        <w:rPr>
          <w:rFonts w:cs="Times New Roman"/>
          <w:noProof/>
          <w:sz w:val="24"/>
          <w:szCs w:val="24"/>
        </w:rPr>
        <w:t>;</w:t>
      </w:r>
      <w:r w:rsidR="004767A8" w:rsidRPr="000D06A3">
        <w:rPr>
          <w:rFonts w:cs="Times New Roman"/>
          <w:noProof/>
          <w:sz w:val="24"/>
          <w:szCs w:val="24"/>
        </w:rPr>
        <w:t xml:space="preserve"> </w:t>
      </w:r>
      <w:r w:rsidR="00B26645" w:rsidRPr="000D06A3">
        <w:rPr>
          <w:rFonts w:cs="Times New Roman"/>
          <w:noProof/>
          <w:sz w:val="24"/>
          <w:szCs w:val="24"/>
        </w:rPr>
        <w:t>12:</w:t>
      </w:r>
      <w:r w:rsidR="004767A8" w:rsidRPr="000D06A3">
        <w:rPr>
          <w:rFonts w:cs="Times New Roman"/>
          <w:noProof/>
          <w:sz w:val="24"/>
          <w:szCs w:val="24"/>
        </w:rPr>
        <w:t xml:space="preserve"> </w:t>
      </w:r>
      <w:r w:rsidRPr="000D06A3">
        <w:rPr>
          <w:rFonts w:cs="Times New Roman"/>
          <w:noProof/>
          <w:sz w:val="24"/>
          <w:szCs w:val="24"/>
        </w:rPr>
        <w:t>42-9. https://doi.org/10.1016/j.protcy.2013.12.454</w:t>
      </w:r>
    </w:p>
    <w:p w14:paraId="1F325907" w14:textId="20FF623B" w:rsidR="0028578A" w:rsidRPr="000D06A3" w:rsidRDefault="0028578A" w:rsidP="004C2E4A">
      <w:pPr>
        <w:ind w:left="238" w:hanging="238"/>
        <w:rPr>
          <w:rFonts w:cs="Times New Roman"/>
          <w:noProof/>
          <w:sz w:val="24"/>
          <w:szCs w:val="24"/>
        </w:rPr>
      </w:pPr>
      <w:r w:rsidRPr="000D06A3">
        <w:rPr>
          <w:rFonts w:cs="Times New Roman"/>
          <w:noProof/>
          <w:sz w:val="24"/>
          <w:szCs w:val="24"/>
        </w:rPr>
        <w:t>[34] T.-C. Li, H.-Q. Fan, S.-D. Sun. Particle filtering: Theory, approach, and application for multitarget tracking. Acta Automatica Sinica</w:t>
      </w:r>
      <w:r w:rsidR="00A0604F" w:rsidRPr="000D06A3">
        <w:rPr>
          <w:rFonts w:cs="Times New Roman"/>
          <w:noProof/>
          <w:sz w:val="24"/>
          <w:szCs w:val="24"/>
        </w:rPr>
        <w:t xml:space="preserve"> </w:t>
      </w:r>
      <w:r w:rsidRPr="000D06A3">
        <w:rPr>
          <w:rFonts w:cs="Times New Roman"/>
          <w:noProof/>
          <w:sz w:val="24"/>
          <w:szCs w:val="24"/>
        </w:rPr>
        <w:t>2015</w:t>
      </w:r>
      <w:r w:rsidR="00A0604F" w:rsidRPr="000D06A3">
        <w:rPr>
          <w:rFonts w:cs="Times New Roman"/>
          <w:noProof/>
          <w:sz w:val="24"/>
          <w:szCs w:val="24"/>
        </w:rPr>
        <w:t>;</w:t>
      </w:r>
      <w:r w:rsidR="004767A8" w:rsidRPr="000D06A3">
        <w:rPr>
          <w:rFonts w:cs="Times New Roman"/>
          <w:noProof/>
          <w:sz w:val="24"/>
          <w:szCs w:val="24"/>
        </w:rPr>
        <w:t xml:space="preserve"> </w:t>
      </w:r>
      <w:r w:rsidR="00A0604F" w:rsidRPr="000D06A3">
        <w:rPr>
          <w:rFonts w:cs="Times New Roman"/>
          <w:noProof/>
          <w:sz w:val="24"/>
          <w:szCs w:val="24"/>
        </w:rPr>
        <w:t>41:</w:t>
      </w:r>
      <w:r w:rsidR="004767A8" w:rsidRPr="000D06A3">
        <w:rPr>
          <w:rFonts w:cs="Times New Roman"/>
          <w:noProof/>
          <w:sz w:val="24"/>
          <w:szCs w:val="24"/>
        </w:rPr>
        <w:t xml:space="preserve"> </w:t>
      </w:r>
      <w:r w:rsidRPr="000D06A3">
        <w:rPr>
          <w:rFonts w:cs="Times New Roman"/>
          <w:noProof/>
          <w:sz w:val="24"/>
          <w:szCs w:val="24"/>
        </w:rPr>
        <w:t>1981-2002. http://dx.doi.org/10.16383/j.aas.2015.c150426</w:t>
      </w:r>
    </w:p>
    <w:p w14:paraId="698E2174" w14:textId="4B2FC8AA" w:rsidR="0028578A" w:rsidRPr="000D06A3" w:rsidRDefault="0028578A" w:rsidP="004C2E4A">
      <w:pPr>
        <w:ind w:left="238" w:hanging="238"/>
        <w:rPr>
          <w:rFonts w:cs="Times New Roman"/>
          <w:noProof/>
          <w:sz w:val="24"/>
          <w:szCs w:val="24"/>
        </w:rPr>
      </w:pPr>
      <w:r w:rsidRPr="000D06A3">
        <w:rPr>
          <w:rFonts w:cs="Times New Roman"/>
          <w:noProof/>
          <w:sz w:val="24"/>
          <w:szCs w:val="24"/>
        </w:rPr>
        <w:t xml:space="preserve">[35] </w:t>
      </w:r>
      <w:r w:rsidR="00646E49" w:rsidRPr="000D06A3">
        <w:rPr>
          <w:rFonts w:cs="Times New Roman"/>
          <w:noProof/>
          <w:sz w:val="24"/>
          <w:szCs w:val="24"/>
        </w:rPr>
        <w:t>E.L. Cussler. Diffusion: mass transfer in fluid systems. Cambridge university press; 2009.</w:t>
      </w:r>
    </w:p>
    <w:p w14:paraId="0CA65D06" w14:textId="4A13D5CB" w:rsidR="0028578A" w:rsidRPr="000D06A3" w:rsidRDefault="0028578A" w:rsidP="004C2E4A">
      <w:pPr>
        <w:ind w:left="238" w:hanging="238"/>
        <w:rPr>
          <w:rFonts w:cs="Times New Roman"/>
          <w:noProof/>
          <w:sz w:val="24"/>
          <w:szCs w:val="24"/>
        </w:rPr>
      </w:pPr>
      <w:r w:rsidRPr="000D06A3">
        <w:rPr>
          <w:rFonts w:cs="Times New Roman"/>
          <w:noProof/>
          <w:sz w:val="24"/>
          <w:szCs w:val="24"/>
        </w:rPr>
        <w:t xml:space="preserve">[36] </w:t>
      </w:r>
      <w:bookmarkStart w:id="216" w:name="OLE_LINK82"/>
      <w:r w:rsidR="00646E49" w:rsidRPr="000D06A3">
        <w:rPr>
          <w:rFonts w:cs="Times New Roman"/>
          <w:noProof/>
          <w:sz w:val="24"/>
          <w:szCs w:val="24"/>
        </w:rPr>
        <w:t>K. Jiao, X. Li.</w:t>
      </w:r>
      <w:bookmarkEnd w:id="216"/>
      <w:r w:rsidR="00646E49" w:rsidRPr="000D06A3">
        <w:rPr>
          <w:rFonts w:cs="Times New Roman"/>
          <w:noProof/>
          <w:sz w:val="24"/>
          <w:szCs w:val="24"/>
        </w:rPr>
        <w:t xml:space="preserve"> Three-dimensional multiphase modeling of cold start processes in polymer electrolyte membrane fuel cells. Electrochim Acta 2009; 54: 6876-91. https://doi.org/10.1016/j.electacta.2009.06.072</w:t>
      </w:r>
    </w:p>
    <w:p w14:paraId="654B68A6" w14:textId="13BB105E" w:rsidR="0028578A" w:rsidRPr="000D06A3" w:rsidRDefault="0028578A" w:rsidP="004C2E4A">
      <w:pPr>
        <w:ind w:left="238" w:hanging="238"/>
        <w:rPr>
          <w:rFonts w:cs="Times New Roman"/>
          <w:noProof/>
          <w:sz w:val="24"/>
          <w:szCs w:val="24"/>
        </w:rPr>
      </w:pPr>
      <w:r w:rsidRPr="000D06A3">
        <w:rPr>
          <w:rFonts w:cs="Times New Roman"/>
          <w:noProof/>
          <w:sz w:val="24"/>
          <w:szCs w:val="24"/>
        </w:rPr>
        <w:t xml:space="preserve">[37] </w:t>
      </w:r>
      <w:bookmarkStart w:id="217" w:name="OLE_LINK108"/>
      <w:r w:rsidR="00646E49" w:rsidRPr="000D06A3">
        <w:rPr>
          <w:rFonts w:cs="Times New Roman"/>
          <w:noProof/>
          <w:sz w:val="24"/>
          <w:szCs w:val="24"/>
        </w:rPr>
        <w:t xml:space="preserve">F.A. </w:t>
      </w:r>
      <w:bookmarkStart w:id="218" w:name="_Hlk164186290"/>
      <w:r w:rsidR="00646E49" w:rsidRPr="000D06A3">
        <w:rPr>
          <w:rFonts w:cs="Times New Roman"/>
          <w:noProof/>
          <w:sz w:val="24"/>
          <w:szCs w:val="24"/>
        </w:rPr>
        <w:t>Dullien</w:t>
      </w:r>
      <w:bookmarkEnd w:id="217"/>
      <w:bookmarkEnd w:id="218"/>
      <w:r w:rsidR="00646E49" w:rsidRPr="000D06A3">
        <w:rPr>
          <w:rFonts w:cs="Times New Roman"/>
          <w:noProof/>
          <w:sz w:val="24"/>
          <w:szCs w:val="24"/>
        </w:rPr>
        <w:t xml:space="preserve">. </w:t>
      </w:r>
      <w:bookmarkStart w:id="219" w:name="OLE_LINK106"/>
      <w:r w:rsidR="00646E49" w:rsidRPr="000D06A3">
        <w:rPr>
          <w:rFonts w:cs="Times New Roman"/>
          <w:noProof/>
          <w:sz w:val="24"/>
          <w:szCs w:val="24"/>
        </w:rPr>
        <w:t>Porous media: fluid transport and pore structure</w:t>
      </w:r>
      <w:bookmarkEnd w:id="219"/>
      <w:r w:rsidR="00646E49" w:rsidRPr="000D06A3">
        <w:rPr>
          <w:rFonts w:cs="Times New Roman"/>
          <w:noProof/>
          <w:sz w:val="24"/>
          <w:szCs w:val="24"/>
        </w:rPr>
        <w:t xml:space="preserve">. </w:t>
      </w:r>
      <w:r w:rsidR="00646E49" w:rsidRPr="000D06A3">
        <w:rPr>
          <w:sz w:val="24"/>
          <w:szCs w:val="24"/>
        </w:rPr>
        <w:t xml:space="preserve">2nd </w:t>
      </w:r>
      <w:r w:rsidR="00646E49" w:rsidRPr="000D06A3">
        <w:rPr>
          <w:rFonts w:hint="eastAsia"/>
          <w:sz w:val="24"/>
          <w:szCs w:val="24"/>
        </w:rPr>
        <w:t>ed</w:t>
      </w:r>
      <w:r w:rsidR="00646E49" w:rsidRPr="000D06A3">
        <w:rPr>
          <w:rFonts w:cs="Times New Roman"/>
          <w:noProof/>
          <w:sz w:val="24"/>
          <w:szCs w:val="24"/>
        </w:rPr>
        <w:t>. Academic Press</w:t>
      </w:r>
      <w:r w:rsidR="00646E49" w:rsidRPr="000D06A3">
        <w:rPr>
          <w:rFonts w:cs="Times New Roman" w:hint="eastAsia"/>
          <w:noProof/>
          <w:sz w:val="24"/>
          <w:szCs w:val="24"/>
        </w:rPr>
        <w:t>;</w:t>
      </w:r>
      <w:r w:rsidR="00646E49" w:rsidRPr="000D06A3">
        <w:rPr>
          <w:rFonts w:cs="Times New Roman"/>
          <w:noProof/>
          <w:sz w:val="24"/>
          <w:szCs w:val="24"/>
        </w:rPr>
        <w:t xml:space="preserve"> 1992.</w:t>
      </w:r>
    </w:p>
    <w:p w14:paraId="18FA8E5C" w14:textId="17FE2A94" w:rsidR="0028578A" w:rsidRPr="000D06A3" w:rsidRDefault="0028578A" w:rsidP="004C2E4A">
      <w:pPr>
        <w:ind w:left="238" w:hanging="238"/>
        <w:rPr>
          <w:rFonts w:cs="Times New Roman"/>
          <w:noProof/>
          <w:sz w:val="24"/>
          <w:szCs w:val="24"/>
        </w:rPr>
      </w:pPr>
      <w:r w:rsidRPr="000D06A3">
        <w:rPr>
          <w:rFonts w:cs="Times New Roman"/>
          <w:noProof/>
          <w:sz w:val="24"/>
          <w:szCs w:val="24"/>
        </w:rPr>
        <w:t xml:space="preserve">[38] </w:t>
      </w:r>
      <w:r w:rsidR="00646E49" w:rsidRPr="000D06A3">
        <w:rPr>
          <w:rFonts w:cs="Times New Roman"/>
          <w:noProof/>
          <w:sz w:val="24"/>
          <w:szCs w:val="24"/>
        </w:rPr>
        <w:t>S. Motupally, A.J. Becker, J.W. Weidner. Diffusion of water in Nafion 115 membranes. J Electrochem Soc 2000; 147: 3171-77. https://doi.org/10.1149/1.1393879</w:t>
      </w:r>
    </w:p>
    <w:p w14:paraId="5F342208" w14:textId="6B601ECB" w:rsidR="0028578A" w:rsidRPr="000D06A3" w:rsidRDefault="0028578A" w:rsidP="004C2E4A">
      <w:pPr>
        <w:ind w:left="238" w:hanging="238"/>
        <w:rPr>
          <w:rFonts w:cs="Times New Roman"/>
          <w:noProof/>
          <w:sz w:val="24"/>
          <w:szCs w:val="24"/>
        </w:rPr>
      </w:pPr>
      <w:r w:rsidRPr="000D06A3">
        <w:rPr>
          <w:rFonts w:cs="Times New Roman"/>
          <w:noProof/>
          <w:sz w:val="24"/>
          <w:szCs w:val="24"/>
        </w:rPr>
        <w:t>[39]</w:t>
      </w:r>
      <w:bookmarkStart w:id="220" w:name="OLE_LINK111"/>
      <w:r w:rsidRPr="000D06A3">
        <w:rPr>
          <w:rFonts w:cs="Times New Roman"/>
          <w:noProof/>
          <w:sz w:val="24"/>
          <w:szCs w:val="24"/>
        </w:rPr>
        <w:t xml:space="preserve"> </w:t>
      </w:r>
      <w:bookmarkEnd w:id="220"/>
      <w:r w:rsidR="00646E49" w:rsidRPr="000D06A3">
        <w:rPr>
          <w:rFonts w:cs="Times New Roman"/>
          <w:noProof/>
          <w:sz w:val="24"/>
          <w:szCs w:val="24"/>
        </w:rPr>
        <w:t>H. Wu, X. Li, P. Berg. On the modeling of water transport in polymer electrolyte membrane fuel cells. Electrochim Acta 2009; 54: 6913-27. https://doi.org/10.1016/j.electacta.2009.06.070</w:t>
      </w:r>
    </w:p>
    <w:p w14:paraId="6E0A791A" w14:textId="21AD0DCC" w:rsidR="0028578A" w:rsidRPr="000D06A3" w:rsidRDefault="0028578A" w:rsidP="00646E49">
      <w:pPr>
        <w:ind w:left="238" w:hanging="238"/>
        <w:rPr>
          <w:rFonts w:cs="Times New Roman"/>
          <w:noProof/>
          <w:sz w:val="24"/>
          <w:szCs w:val="24"/>
        </w:rPr>
      </w:pPr>
      <w:r w:rsidRPr="000D06A3">
        <w:rPr>
          <w:rFonts w:cs="Times New Roman"/>
          <w:noProof/>
          <w:sz w:val="24"/>
          <w:szCs w:val="24"/>
        </w:rPr>
        <w:t xml:space="preserve">[40] </w:t>
      </w:r>
      <w:r w:rsidR="00646E49" w:rsidRPr="00646E49">
        <w:rPr>
          <w:sz w:val="24"/>
          <w:szCs w:val="24"/>
        </w:rPr>
        <w:t xml:space="preserve">Y. Liu, M.W. Murphy, D.R. Baker, W. Gu, C. Ji, J. Jorne, et al. Proton conduction and oxygen reduction kinetics in PEM fuel cell cathodes: effects of ionomer-to-carbon ratio and relative humidity. </w:t>
      </w:r>
      <w:bookmarkStart w:id="221" w:name="OLE_LINK128"/>
      <w:r w:rsidR="00646E49" w:rsidRPr="00646E49">
        <w:rPr>
          <w:sz w:val="24"/>
          <w:szCs w:val="24"/>
        </w:rPr>
        <w:t xml:space="preserve">J </w:t>
      </w:r>
      <w:proofErr w:type="spellStart"/>
      <w:r w:rsidR="00646E49" w:rsidRPr="00646E49">
        <w:rPr>
          <w:sz w:val="24"/>
          <w:szCs w:val="24"/>
        </w:rPr>
        <w:t>Electrochem</w:t>
      </w:r>
      <w:proofErr w:type="spellEnd"/>
      <w:r w:rsidR="00646E49" w:rsidRPr="00646E49">
        <w:rPr>
          <w:sz w:val="24"/>
          <w:szCs w:val="24"/>
        </w:rPr>
        <w:t xml:space="preserve"> Soc</w:t>
      </w:r>
      <w:bookmarkEnd w:id="221"/>
      <w:r w:rsidR="00646E49" w:rsidRPr="00646E49">
        <w:rPr>
          <w:sz w:val="24"/>
          <w:szCs w:val="24"/>
        </w:rPr>
        <w:t xml:space="preserve"> 2009; 156: B970-80.</w:t>
      </w:r>
      <w:bookmarkStart w:id="222" w:name="OLE_LINK80"/>
      <w:r w:rsidR="00646E49" w:rsidRPr="00646E49">
        <w:rPr>
          <w:sz w:val="24"/>
          <w:szCs w:val="24"/>
        </w:rPr>
        <w:t xml:space="preserve"> https://doi.org/10.1149/1.3143965</w:t>
      </w:r>
      <w:bookmarkEnd w:id="222"/>
    </w:p>
    <w:p w14:paraId="22D4BF60" w14:textId="723A9D5C" w:rsidR="0028578A" w:rsidRPr="000D06A3" w:rsidRDefault="0028578A" w:rsidP="00AE277D">
      <w:pPr>
        <w:ind w:left="238" w:hanging="238"/>
        <w:rPr>
          <w:rFonts w:cs="Times New Roman"/>
          <w:noProof/>
          <w:sz w:val="24"/>
          <w:szCs w:val="24"/>
        </w:rPr>
      </w:pPr>
      <w:r w:rsidRPr="000D06A3">
        <w:rPr>
          <w:rFonts w:cs="Times New Roman"/>
          <w:noProof/>
          <w:sz w:val="24"/>
          <w:szCs w:val="24"/>
        </w:rPr>
        <w:t xml:space="preserve">[41] </w:t>
      </w:r>
      <w:r w:rsidR="00646E49" w:rsidRPr="000D06A3">
        <w:rPr>
          <w:rFonts w:cs="Times New Roman"/>
          <w:noProof/>
          <w:sz w:val="24"/>
          <w:szCs w:val="24"/>
        </w:rPr>
        <w:t>K. Jiao, X. Li</w:t>
      </w:r>
      <w:r w:rsidR="00646E49" w:rsidRPr="000D06A3">
        <w:rPr>
          <w:rFonts w:cs="Times New Roman"/>
          <w:sz w:val="24"/>
          <w:szCs w:val="24"/>
        </w:rPr>
        <w:t>. Water transport in polymer electrolyte membrane fuel cells. Prog Energy Combust Sci 2011; 37: 221-291.</w:t>
      </w:r>
      <w:r w:rsidR="00646E49" w:rsidRPr="000D06A3">
        <w:rPr>
          <w:sz w:val="24"/>
          <w:szCs w:val="24"/>
        </w:rPr>
        <w:t xml:space="preserve"> </w:t>
      </w:r>
      <w:bookmarkStart w:id="223" w:name="OLE_LINK120"/>
      <w:r w:rsidR="00646E49" w:rsidRPr="000D06A3">
        <w:rPr>
          <w:rFonts w:cs="Times New Roman"/>
          <w:sz w:val="24"/>
          <w:szCs w:val="24"/>
        </w:rPr>
        <w:t>https://doi.org/10.1016/j.pecs.2010.06.002</w:t>
      </w:r>
      <w:bookmarkEnd w:id="223"/>
    </w:p>
    <w:p w14:paraId="56BE9320" w14:textId="6F687237" w:rsidR="0028578A" w:rsidRPr="000D06A3" w:rsidRDefault="0028578A" w:rsidP="004C2E4A">
      <w:pPr>
        <w:pStyle w:val="EndNoteBibliography"/>
        <w:ind w:left="238" w:hanging="238"/>
        <w:rPr>
          <w:sz w:val="24"/>
          <w:szCs w:val="24"/>
        </w:rPr>
      </w:pPr>
      <w:r w:rsidRPr="000D06A3">
        <w:rPr>
          <w:sz w:val="24"/>
          <w:szCs w:val="24"/>
        </w:rPr>
        <w:t xml:space="preserve">[42] </w:t>
      </w:r>
      <w:r w:rsidR="00646E49" w:rsidRPr="000D06A3">
        <w:rPr>
          <w:sz w:val="24"/>
          <w:szCs w:val="24"/>
        </w:rPr>
        <w:t xml:space="preserve">F. Barbir. </w:t>
      </w:r>
      <w:bookmarkStart w:id="224" w:name="OLE_LINK107"/>
      <w:r w:rsidR="00646E49" w:rsidRPr="000D06A3">
        <w:rPr>
          <w:sz w:val="24"/>
          <w:szCs w:val="24"/>
        </w:rPr>
        <w:t>PEM fuel cells: theory and practice.</w:t>
      </w:r>
      <w:bookmarkEnd w:id="224"/>
      <w:r w:rsidR="00646E49" w:rsidRPr="000D06A3">
        <w:rPr>
          <w:sz w:val="24"/>
          <w:szCs w:val="24"/>
        </w:rPr>
        <w:t xml:space="preserve"> </w:t>
      </w:r>
      <w:bookmarkStart w:id="225" w:name="OLE_LINK112"/>
      <w:r w:rsidR="00646E49" w:rsidRPr="000D06A3">
        <w:rPr>
          <w:sz w:val="24"/>
          <w:szCs w:val="24"/>
        </w:rPr>
        <w:t xml:space="preserve">2nd </w:t>
      </w:r>
      <w:r w:rsidR="00646E49" w:rsidRPr="000D06A3">
        <w:rPr>
          <w:rFonts w:hint="eastAsia"/>
          <w:sz w:val="24"/>
          <w:szCs w:val="24"/>
        </w:rPr>
        <w:t>ed</w:t>
      </w:r>
      <w:bookmarkEnd w:id="225"/>
      <w:r w:rsidR="00646E49" w:rsidRPr="000D06A3">
        <w:rPr>
          <w:sz w:val="24"/>
          <w:szCs w:val="24"/>
        </w:rPr>
        <w:t>. Academic press; 2012.</w:t>
      </w:r>
    </w:p>
    <w:p w14:paraId="681F16E0" w14:textId="5B296F53" w:rsidR="0028578A" w:rsidRPr="000D06A3" w:rsidRDefault="0028578A" w:rsidP="004C2E4A">
      <w:pPr>
        <w:pStyle w:val="EndNoteBibliography"/>
        <w:ind w:left="238" w:hanging="238"/>
        <w:rPr>
          <w:sz w:val="24"/>
          <w:szCs w:val="24"/>
        </w:rPr>
      </w:pPr>
      <w:r w:rsidRPr="000D06A3">
        <w:rPr>
          <w:sz w:val="24"/>
          <w:szCs w:val="24"/>
        </w:rPr>
        <w:t xml:space="preserve">[43] </w:t>
      </w:r>
      <w:r w:rsidR="00646E49" w:rsidRPr="00AE277D">
        <w:rPr>
          <w:rFonts w:hint="eastAsia"/>
          <w:sz w:val="24"/>
          <w:szCs w:val="24"/>
        </w:rPr>
        <w:t>W. He, J.S. Yi, T. Van Nguyen. Two</w:t>
      </w:r>
      <w:r w:rsidR="00646E49" w:rsidRPr="00AE277D">
        <w:rPr>
          <w:rFonts w:hint="eastAsia"/>
          <w:sz w:val="24"/>
          <w:szCs w:val="24"/>
        </w:rPr>
        <w:t>‐</w:t>
      </w:r>
      <w:r w:rsidR="00646E49" w:rsidRPr="00AE277D">
        <w:rPr>
          <w:rFonts w:hint="eastAsia"/>
          <w:sz w:val="24"/>
          <w:szCs w:val="24"/>
        </w:rPr>
        <w:t xml:space="preserve">phase flow model of the cathode of PEM fuel cells using interdigitated flow fields. </w:t>
      </w:r>
      <w:bookmarkStart w:id="226" w:name="OLE_LINK121"/>
      <w:r w:rsidR="00646E49" w:rsidRPr="00AE277D">
        <w:rPr>
          <w:rFonts w:hint="eastAsia"/>
          <w:sz w:val="24"/>
          <w:szCs w:val="24"/>
        </w:rPr>
        <w:t>AIChE Journal</w:t>
      </w:r>
      <w:bookmarkEnd w:id="226"/>
      <w:r w:rsidR="00646E49" w:rsidRPr="00AE277D">
        <w:rPr>
          <w:rFonts w:hint="eastAsia"/>
          <w:sz w:val="24"/>
          <w:szCs w:val="24"/>
        </w:rPr>
        <w:t xml:space="preserve"> </w:t>
      </w:r>
      <w:r w:rsidR="00646E49">
        <w:rPr>
          <w:sz w:val="24"/>
          <w:szCs w:val="24"/>
        </w:rPr>
        <w:t xml:space="preserve">2000; </w:t>
      </w:r>
      <w:r w:rsidR="00646E49" w:rsidRPr="00AE277D">
        <w:rPr>
          <w:rFonts w:hint="eastAsia"/>
          <w:sz w:val="24"/>
          <w:szCs w:val="24"/>
        </w:rPr>
        <w:t>46</w:t>
      </w:r>
      <w:r w:rsidR="00646E49">
        <w:rPr>
          <w:sz w:val="24"/>
          <w:szCs w:val="24"/>
        </w:rPr>
        <w:t>:</w:t>
      </w:r>
      <w:r w:rsidR="00646E49" w:rsidRPr="00AE277D">
        <w:rPr>
          <w:rFonts w:hint="eastAsia"/>
          <w:sz w:val="24"/>
          <w:szCs w:val="24"/>
        </w:rPr>
        <w:t xml:space="preserve"> 2053-64.</w:t>
      </w:r>
      <w:r w:rsidR="00646E49">
        <w:rPr>
          <w:sz w:val="24"/>
          <w:szCs w:val="24"/>
        </w:rPr>
        <w:t xml:space="preserve"> </w:t>
      </w:r>
      <w:r w:rsidR="00646E49" w:rsidRPr="00AE277D">
        <w:rPr>
          <w:sz w:val="24"/>
          <w:szCs w:val="24"/>
        </w:rPr>
        <w:t>https://doi.org/10.1002/aic.690461016</w:t>
      </w:r>
    </w:p>
    <w:p w14:paraId="0BBD90EE" w14:textId="30570E37" w:rsidR="0028578A" w:rsidRPr="004C5521" w:rsidRDefault="0028578A" w:rsidP="004C2E4A">
      <w:pPr>
        <w:ind w:left="238" w:hanging="238"/>
        <w:rPr>
          <w:ins w:id="227" w:author="一语 仲" w:date="2024-04-27T13:31:00Z"/>
          <w:rFonts w:cs="Times New Roman"/>
          <w:sz w:val="24"/>
          <w:szCs w:val="24"/>
        </w:rPr>
      </w:pPr>
      <w:r w:rsidRPr="000D06A3">
        <w:rPr>
          <w:rFonts w:cs="Times New Roman"/>
          <w:sz w:val="24"/>
          <w:szCs w:val="24"/>
        </w:rPr>
        <w:t xml:space="preserve">[44] </w:t>
      </w:r>
      <w:r w:rsidR="00646E49" w:rsidRPr="00646E49">
        <w:rPr>
          <w:sz w:val="24"/>
          <w:szCs w:val="24"/>
        </w:rPr>
        <w:t>T. Ma, K. Wang, B. Du, M. Cong, D. Zhu, Y. Yang. Effect on high frequency resistance behavior of proton exchange membrane fuel cell during storage process. Int J</w:t>
      </w:r>
      <w:r w:rsidR="00F363D9">
        <w:rPr>
          <w:sz w:val="24"/>
          <w:szCs w:val="24"/>
        </w:rPr>
        <w:t xml:space="preserve"> </w:t>
      </w:r>
      <w:r w:rsidR="00646E49" w:rsidRPr="00646E49">
        <w:rPr>
          <w:sz w:val="24"/>
          <w:szCs w:val="24"/>
        </w:rPr>
        <w:t xml:space="preserve">Hydrogen </w:t>
      </w:r>
      <w:r w:rsidR="00646E49" w:rsidRPr="004C5521">
        <w:rPr>
          <w:rFonts w:cs="Times New Roman"/>
          <w:sz w:val="24"/>
          <w:szCs w:val="24"/>
        </w:rPr>
        <w:t>Energy</w:t>
      </w:r>
      <w:r w:rsidR="00F363D9" w:rsidRPr="004C5521">
        <w:rPr>
          <w:rFonts w:cs="Times New Roman"/>
          <w:sz w:val="24"/>
          <w:szCs w:val="24"/>
        </w:rPr>
        <w:t xml:space="preserve"> 2022;</w:t>
      </w:r>
      <w:r w:rsidR="00646E49" w:rsidRPr="004C5521">
        <w:rPr>
          <w:rFonts w:cs="Times New Roman"/>
          <w:sz w:val="24"/>
          <w:szCs w:val="24"/>
        </w:rPr>
        <w:t xml:space="preserve"> 47</w:t>
      </w:r>
      <w:r w:rsidR="00F363D9" w:rsidRPr="004C5521">
        <w:rPr>
          <w:rFonts w:cs="Times New Roman"/>
          <w:sz w:val="24"/>
          <w:szCs w:val="24"/>
        </w:rPr>
        <w:t>:</w:t>
      </w:r>
      <w:r w:rsidR="00646E49" w:rsidRPr="004C5521">
        <w:rPr>
          <w:rFonts w:cs="Times New Roman"/>
          <w:sz w:val="24"/>
          <w:szCs w:val="24"/>
        </w:rPr>
        <w:t xml:space="preserve"> 9753-61.</w:t>
      </w:r>
      <w:r w:rsidR="00F363D9" w:rsidRPr="004C5521">
        <w:rPr>
          <w:rFonts w:cs="Times New Roman"/>
          <w:sz w:val="24"/>
          <w:szCs w:val="24"/>
        </w:rPr>
        <w:t xml:space="preserve"> </w:t>
      </w:r>
      <w:ins w:id="228" w:author="一语 仲" w:date="2024-04-27T13:31:00Z">
        <w:r w:rsidR="006A35BB" w:rsidRPr="004C5521">
          <w:rPr>
            <w:rFonts w:cs="Times New Roman"/>
            <w:sz w:val="24"/>
            <w:szCs w:val="24"/>
          </w:rPr>
          <w:fldChar w:fldCharType="begin"/>
        </w:r>
        <w:r w:rsidR="006A35BB" w:rsidRPr="004C5521">
          <w:rPr>
            <w:rFonts w:cs="Times New Roman"/>
            <w:sz w:val="24"/>
            <w:szCs w:val="24"/>
          </w:rPr>
          <w:instrText>HYPERLINK "</w:instrText>
        </w:r>
      </w:ins>
      <w:r w:rsidR="006A35BB" w:rsidRPr="004C5521">
        <w:rPr>
          <w:rFonts w:cs="Times New Roman"/>
          <w:sz w:val="24"/>
          <w:szCs w:val="24"/>
        </w:rPr>
        <w:instrText>https://doi.org/10.1016/j.ijhydene.2022.01.061</w:instrText>
      </w:r>
      <w:ins w:id="229" w:author="一语 仲" w:date="2024-04-27T13:31:00Z">
        <w:r w:rsidR="006A35BB" w:rsidRPr="004C5521">
          <w:rPr>
            <w:rFonts w:cs="Times New Roman"/>
            <w:sz w:val="24"/>
            <w:szCs w:val="24"/>
          </w:rPr>
          <w:instrText>"</w:instrText>
        </w:r>
        <w:r w:rsidR="006A35BB" w:rsidRPr="004C5521">
          <w:rPr>
            <w:rFonts w:cs="Times New Roman"/>
            <w:sz w:val="24"/>
            <w:szCs w:val="24"/>
          </w:rPr>
        </w:r>
        <w:r w:rsidR="006A35BB" w:rsidRPr="004C5521">
          <w:rPr>
            <w:rFonts w:cs="Times New Roman"/>
            <w:sz w:val="24"/>
            <w:szCs w:val="24"/>
          </w:rPr>
          <w:fldChar w:fldCharType="separate"/>
        </w:r>
      </w:ins>
      <w:r w:rsidR="006A35BB" w:rsidRPr="004C5521">
        <w:rPr>
          <w:rFonts w:cs="Times New Roman"/>
          <w:rPrChange w:id="230" w:author="一语 仲" w:date="2024-04-27T13:32:00Z">
            <w:rPr>
              <w:rStyle w:val="aff3"/>
              <w:sz w:val="24"/>
              <w:szCs w:val="24"/>
            </w:rPr>
          </w:rPrChange>
        </w:rPr>
        <w:t>https://doi.org/10.1016/j.ijhydene.2022.01.061</w:t>
      </w:r>
      <w:ins w:id="231" w:author="一语 仲" w:date="2024-04-27T13:31:00Z">
        <w:r w:rsidR="006A35BB" w:rsidRPr="004C5521">
          <w:rPr>
            <w:rFonts w:cs="Times New Roman"/>
            <w:sz w:val="24"/>
            <w:szCs w:val="24"/>
          </w:rPr>
          <w:fldChar w:fldCharType="end"/>
        </w:r>
      </w:ins>
    </w:p>
    <w:p w14:paraId="21B0629A" w14:textId="4C6FD1C7" w:rsidR="006A35BB" w:rsidRPr="00862682" w:rsidRDefault="006A35BB">
      <w:pPr>
        <w:ind w:left="238" w:hanging="238"/>
        <w:rPr>
          <w:ins w:id="232" w:author="一语 仲" w:date="2024-04-27T13:31:00Z"/>
          <w:rFonts w:cs="Times New Roman"/>
          <w:sz w:val="24"/>
          <w:szCs w:val="24"/>
          <w:highlight w:val="yellow"/>
          <w:rPrChange w:id="233" w:author="一语 仲" w:date="2024-04-27T13:32:00Z">
            <w:rPr>
              <w:ins w:id="234" w:author="一语 仲" w:date="2024-04-27T13:31:00Z"/>
              <w:color w:val="000000"/>
              <w:szCs w:val="21"/>
            </w:rPr>
          </w:rPrChange>
        </w:rPr>
        <w:pPrChange w:id="235" w:author="一语 仲" w:date="2024-04-27T13:32:00Z">
          <w:pPr/>
        </w:pPrChange>
      </w:pPr>
      <w:ins w:id="236" w:author="一语 仲" w:date="2024-04-27T13:31:00Z">
        <w:r w:rsidRPr="00862682">
          <w:rPr>
            <w:rFonts w:cs="Times New Roman"/>
            <w:sz w:val="24"/>
            <w:szCs w:val="24"/>
            <w:highlight w:val="yellow"/>
            <w:rPrChange w:id="237" w:author="一语 仲" w:date="2024-04-27T13:32:00Z">
              <w:rPr>
                <w:color w:val="000000"/>
                <w:szCs w:val="21"/>
              </w:rPr>
            </w:rPrChange>
          </w:rPr>
          <w:t>[</w:t>
        </w:r>
      </w:ins>
      <w:ins w:id="238" w:author="一语 仲" w:date="2024-04-27T13:32:00Z">
        <w:r w:rsidRPr="00862682">
          <w:rPr>
            <w:rFonts w:cs="Times New Roman"/>
            <w:sz w:val="24"/>
            <w:szCs w:val="24"/>
            <w:highlight w:val="yellow"/>
            <w:rPrChange w:id="239" w:author="一语 仲" w:date="2024-04-27T13:32:00Z">
              <w:rPr>
                <w:color w:val="000000"/>
                <w:szCs w:val="21"/>
              </w:rPr>
            </w:rPrChange>
          </w:rPr>
          <w:t>B</w:t>
        </w:r>
      </w:ins>
      <w:ins w:id="240" w:author="一语 仲" w:date="2024-04-27T13:31:00Z">
        <w:r w:rsidRPr="00862682">
          <w:rPr>
            <w:rFonts w:cs="Times New Roman"/>
            <w:sz w:val="24"/>
            <w:szCs w:val="24"/>
            <w:highlight w:val="yellow"/>
            <w:rPrChange w:id="241" w:author="一语 仲" w:date="2024-04-27T13:32:00Z">
              <w:rPr>
                <w:color w:val="000000"/>
                <w:szCs w:val="21"/>
              </w:rPr>
            </w:rPrChange>
          </w:rPr>
          <w:t xml:space="preserve">1] Zhu M, Xie X, Wu K, Najmi A-U-H, Jiao K. Experimental investigation of the effect of membrane water content on PEM fuel cell cold start. Energy Procedia 2019;158:1724–9. </w:t>
        </w:r>
        <w:r w:rsidRPr="00862682">
          <w:rPr>
            <w:rFonts w:cs="Times New Roman"/>
            <w:sz w:val="24"/>
            <w:szCs w:val="24"/>
            <w:highlight w:val="yellow"/>
            <w:rPrChange w:id="242" w:author="一语 仲" w:date="2024-04-27T13:32:00Z">
              <w:rPr/>
            </w:rPrChange>
          </w:rPr>
          <w:fldChar w:fldCharType="begin"/>
        </w:r>
        <w:r w:rsidRPr="00862682">
          <w:rPr>
            <w:rFonts w:cs="Times New Roman"/>
            <w:sz w:val="24"/>
            <w:szCs w:val="24"/>
            <w:highlight w:val="yellow"/>
            <w:rPrChange w:id="243" w:author="一语 仲" w:date="2024-04-27T13:32:00Z">
              <w:rPr/>
            </w:rPrChange>
          </w:rPr>
          <w:instrText>HYPERLINK "https://doi.org/10.1016/j.egypro.2019.01.401"</w:instrText>
        </w:r>
        <w:r w:rsidRPr="008D5CBB">
          <w:rPr>
            <w:rFonts w:cs="Times New Roman"/>
            <w:sz w:val="24"/>
            <w:szCs w:val="24"/>
            <w:highlight w:val="yellow"/>
          </w:rPr>
        </w:r>
        <w:r w:rsidRPr="00862682">
          <w:rPr>
            <w:rFonts w:cs="Times New Roman"/>
            <w:sz w:val="24"/>
            <w:szCs w:val="24"/>
            <w:highlight w:val="yellow"/>
            <w:rPrChange w:id="244" w:author="一语 仲" w:date="2024-04-27T13:32:00Z">
              <w:rPr>
                <w:rStyle w:val="aff3"/>
                <w:szCs w:val="21"/>
              </w:rPr>
            </w:rPrChange>
          </w:rPr>
          <w:fldChar w:fldCharType="separate"/>
        </w:r>
        <w:r w:rsidRPr="00862682">
          <w:rPr>
            <w:rFonts w:cs="Times New Roman"/>
            <w:sz w:val="24"/>
            <w:szCs w:val="24"/>
            <w:highlight w:val="yellow"/>
            <w:rPrChange w:id="245" w:author="一语 仲" w:date="2024-04-27T13:32:00Z">
              <w:rPr>
                <w:rStyle w:val="aff3"/>
                <w:szCs w:val="21"/>
              </w:rPr>
            </w:rPrChange>
          </w:rPr>
          <w:t>https://doi.org/10.1016/j.egypro.2019.01.401</w:t>
        </w:r>
        <w:r w:rsidRPr="00862682">
          <w:rPr>
            <w:rFonts w:cs="Times New Roman"/>
            <w:sz w:val="24"/>
            <w:szCs w:val="24"/>
            <w:highlight w:val="yellow"/>
            <w:rPrChange w:id="246" w:author="一语 仲" w:date="2024-04-27T13:32:00Z">
              <w:rPr>
                <w:rStyle w:val="aff3"/>
                <w:szCs w:val="21"/>
              </w:rPr>
            </w:rPrChange>
          </w:rPr>
          <w:fldChar w:fldCharType="end"/>
        </w:r>
        <w:r w:rsidRPr="00862682">
          <w:rPr>
            <w:rFonts w:cs="Times New Roman"/>
            <w:sz w:val="24"/>
            <w:szCs w:val="24"/>
            <w:highlight w:val="yellow"/>
            <w:rPrChange w:id="247" w:author="一语 仲" w:date="2024-04-27T13:32:00Z">
              <w:rPr>
                <w:color w:val="000000"/>
                <w:szCs w:val="21"/>
              </w:rPr>
            </w:rPrChange>
          </w:rPr>
          <w:t>.</w:t>
        </w:r>
      </w:ins>
    </w:p>
    <w:p w14:paraId="06C3708F" w14:textId="65353BB5" w:rsidR="006A35BB" w:rsidRPr="00862682" w:rsidRDefault="006A35BB">
      <w:pPr>
        <w:ind w:left="238" w:hanging="238"/>
        <w:rPr>
          <w:ins w:id="248" w:author="一语 仲" w:date="2024-04-27T13:31:00Z"/>
          <w:rFonts w:cs="Times New Roman"/>
          <w:sz w:val="24"/>
          <w:szCs w:val="24"/>
          <w:highlight w:val="yellow"/>
          <w:rPrChange w:id="249" w:author="一语 仲" w:date="2024-04-27T13:32:00Z">
            <w:rPr>
              <w:ins w:id="250" w:author="一语 仲" w:date="2024-04-27T13:31:00Z"/>
              <w:color w:val="000000"/>
              <w:szCs w:val="21"/>
            </w:rPr>
          </w:rPrChange>
        </w:rPr>
        <w:pPrChange w:id="251" w:author="一语 仲" w:date="2024-04-27T13:32:00Z">
          <w:pPr/>
        </w:pPrChange>
      </w:pPr>
      <w:ins w:id="252" w:author="一语 仲" w:date="2024-04-27T13:31:00Z">
        <w:r w:rsidRPr="00862682">
          <w:rPr>
            <w:rFonts w:cs="Times New Roman"/>
            <w:sz w:val="24"/>
            <w:szCs w:val="24"/>
            <w:highlight w:val="yellow"/>
            <w:rPrChange w:id="253" w:author="一语 仲" w:date="2024-04-27T13:32:00Z">
              <w:rPr>
                <w:color w:val="000000"/>
                <w:szCs w:val="21"/>
              </w:rPr>
            </w:rPrChange>
          </w:rPr>
          <w:t>[</w:t>
        </w:r>
      </w:ins>
      <w:ins w:id="254" w:author="一语 仲" w:date="2024-04-27T13:32:00Z">
        <w:r w:rsidRPr="00862682">
          <w:rPr>
            <w:rFonts w:cs="Times New Roman"/>
            <w:sz w:val="24"/>
            <w:szCs w:val="24"/>
            <w:highlight w:val="yellow"/>
            <w:rPrChange w:id="255" w:author="一语 仲" w:date="2024-04-27T13:32:00Z">
              <w:rPr>
                <w:color w:val="000000"/>
                <w:szCs w:val="21"/>
              </w:rPr>
            </w:rPrChange>
          </w:rPr>
          <w:t>B</w:t>
        </w:r>
      </w:ins>
      <w:ins w:id="256" w:author="一语 仲" w:date="2024-04-27T13:31:00Z">
        <w:r w:rsidRPr="00862682">
          <w:rPr>
            <w:rFonts w:cs="Times New Roman"/>
            <w:sz w:val="24"/>
            <w:szCs w:val="24"/>
            <w:highlight w:val="yellow"/>
            <w:rPrChange w:id="257" w:author="一语 仲" w:date="2024-04-27T13:32:00Z">
              <w:rPr>
                <w:color w:val="000000"/>
                <w:szCs w:val="21"/>
              </w:rPr>
            </w:rPrChange>
          </w:rPr>
          <w:t xml:space="preserve">2] Zhou B, Huang W, Zong Y, </w:t>
        </w:r>
        <w:proofErr w:type="spellStart"/>
        <w:r w:rsidRPr="00862682">
          <w:rPr>
            <w:rFonts w:cs="Times New Roman"/>
            <w:sz w:val="24"/>
            <w:szCs w:val="24"/>
            <w:highlight w:val="yellow"/>
            <w:rPrChange w:id="258" w:author="一语 仲" w:date="2024-04-27T13:32:00Z">
              <w:rPr>
                <w:color w:val="000000"/>
                <w:szCs w:val="21"/>
              </w:rPr>
            </w:rPrChange>
          </w:rPr>
          <w:t>Sobiesiak</w:t>
        </w:r>
        <w:proofErr w:type="spellEnd"/>
        <w:r w:rsidRPr="00862682">
          <w:rPr>
            <w:rFonts w:cs="Times New Roman"/>
            <w:sz w:val="24"/>
            <w:szCs w:val="24"/>
            <w:highlight w:val="yellow"/>
            <w:rPrChange w:id="259" w:author="一语 仲" w:date="2024-04-27T13:32:00Z">
              <w:rPr>
                <w:color w:val="000000"/>
                <w:szCs w:val="21"/>
              </w:rPr>
            </w:rPrChange>
          </w:rPr>
          <w:t xml:space="preserve"> A. Water and pressure effects on a single PEM fuel cell. Journal of Power Sources 2006;155:190–202. </w:t>
        </w:r>
        <w:r w:rsidRPr="00862682">
          <w:rPr>
            <w:rFonts w:cs="Times New Roman"/>
            <w:sz w:val="24"/>
            <w:szCs w:val="24"/>
            <w:highlight w:val="yellow"/>
            <w:rPrChange w:id="260" w:author="一语 仲" w:date="2024-04-27T13:32:00Z">
              <w:rPr/>
            </w:rPrChange>
          </w:rPr>
          <w:fldChar w:fldCharType="begin"/>
        </w:r>
        <w:r w:rsidRPr="00862682">
          <w:rPr>
            <w:rFonts w:cs="Times New Roman"/>
            <w:sz w:val="24"/>
            <w:szCs w:val="24"/>
            <w:highlight w:val="yellow"/>
            <w:rPrChange w:id="261" w:author="一语 仲" w:date="2024-04-27T13:32:00Z">
              <w:rPr/>
            </w:rPrChange>
          </w:rPr>
          <w:instrText>HYPERLINK "https://doi.org/10.1016/j.jpowsour.2005.04.027"</w:instrText>
        </w:r>
        <w:r w:rsidRPr="008D5CBB">
          <w:rPr>
            <w:rFonts w:cs="Times New Roman"/>
            <w:sz w:val="24"/>
            <w:szCs w:val="24"/>
            <w:highlight w:val="yellow"/>
          </w:rPr>
        </w:r>
        <w:r w:rsidRPr="00862682">
          <w:rPr>
            <w:rFonts w:cs="Times New Roman"/>
            <w:sz w:val="24"/>
            <w:szCs w:val="24"/>
            <w:highlight w:val="yellow"/>
            <w:rPrChange w:id="262" w:author="一语 仲" w:date="2024-04-27T13:32:00Z">
              <w:rPr>
                <w:color w:val="000000"/>
                <w:szCs w:val="21"/>
              </w:rPr>
            </w:rPrChange>
          </w:rPr>
          <w:fldChar w:fldCharType="separate"/>
        </w:r>
        <w:r w:rsidRPr="00862682">
          <w:rPr>
            <w:rFonts w:cs="Times New Roman"/>
            <w:sz w:val="24"/>
            <w:szCs w:val="24"/>
            <w:highlight w:val="yellow"/>
            <w:rPrChange w:id="263" w:author="一语 仲" w:date="2024-04-27T13:32:00Z">
              <w:rPr>
                <w:color w:val="000000"/>
                <w:szCs w:val="21"/>
              </w:rPr>
            </w:rPrChange>
          </w:rPr>
          <w:t>https://doi.org/10.1016/j.jpowsour.2005.04.027</w:t>
        </w:r>
        <w:r w:rsidRPr="00862682">
          <w:rPr>
            <w:rFonts w:cs="Times New Roman"/>
            <w:sz w:val="24"/>
            <w:szCs w:val="24"/>
            <w:highlight w:val="yellow"/>
            <w:rPrChange w:id="264" w:author="一语 仲" w:date="2024-04-27T13:32:00Z">
              <w:rPr>
                <w:color w:val="000000"/>
                <w:szCs w:val="21"/>
              </w:rPr>
            </w:rPrChange>
          </w:rPr>
          <w:fldChar w:fldCharType="end"/>
        </w:r>
      </w:ins>
    </w:p>
    <w:p w14:paraId="5066866A" w14:textId="61E52A33" w:rsidR="002D7E62" w:rsidRDefault="006A35BB" w:rsidP="00AA0D33">
      <w:pPr>
        <w:ind w:left="238" w:hanging="238"/>
        <w:rPr>
          <w:ins w:id="265" w:author="一语 仲" w:date="2024-05-12T09:38:00Z" w16du:dateUtc="2024-05-12T01:38:00Z"/>
          <w:rFonts w:cs="Times New Roman"/>
          <w:sz w:val="24"/>
          <w:szCs w:val="24"/>
        </w:rPr>
      </w:pPr>
      <w:ins w:id="266" w:author="一语 仲" w:date="2024-04-27T13:31:00Z">
        <w:r w:rsidRPr="00862682">
          <w:rPr>
            <w:rFonts w:cs="Times New Roman"/>
            <w:sz w:val="24"/>
            <w:szCs w:val="24"/>
            <w:highlight w:val="yellow"/>
            <w:rPrChange w:id="267" w:author="一语 仲" w:date="2024-04-27T13:32:00Z">
              <w:rPr/>
            </w:rPrChange>
          </w:rPr>
          <w:t>[</w:t>
        </w:r>
      </w:ins>
      <w:ins w:id="268" w:author="一语 仲" w:date="2024-04-27T13:32:00Z">
        <w:r w:rsidRPr="00862682">
          <w:rPr>
            <w:rFonts w:cs="Times New Roman"/>
            <w:sz w:val="24"/>
            <w:szCs w:val="24"/>
            <w:highlight w:val="yellow"/>
            <w:rPrChange w:id="269" w:author="一语 仲" w:date="2024-04-27T13:32:00Z">
              <w:rPr/>
            </w:rPrChange>
          </w:rPr>
          <w:t>B</w:t>
        </w:r>
      </w:ins>
      <w:ins w:id="270" w:author="一语 仲" w:date="2024-04-27T13:31:00Z">
        <w:r w:rsidRPr="00862682">
          <w:rPr>
            <w:rFonts w:cs="Times New Roman"/>
            <w:sz w:val="24"/>
            <w:szCs w:val="24"/>
            <w:highlight w:val="yellow"/>
            <w:rPrChange w:id="271" w:author="一语 仲" w:date="2024-04-27T13:32:00Z">
              <w:rPr/>
            </w:rPrChange>
          </w:rPr>
          <w:t>3]</w:t>
        </w:r>
        <w:r w:rsidRPr="00862682">
          <w:rPr>
            <w:rFonts w:cs="Times New Roman"/>
            <w:sz w:val="24"/>
            <w:szCs w:val="24"/>
            <w:highlight w:val="yellow"/>
            <w:rPrChange w:id="272" w:author="一语 仲" w:date="2024-04-27T13:32:00Z">
              <w:rPr>
                <w:color w:val="000000"/>
                <w:szCs w:val="21"/>
              </w:rPr>
            </w:rPrChange>
          </w:rPr>
          <w:t xml:space="preserve"> </w:t>
        </w:r>
        <w:proofErr w:type="spellStart"/>
        <w:r w:rsidRPr="00862682">
          <w:rPr>
            <w:rFonts w:cs="Times New Roman"/>
            <w:sz w:val="24"/>
            <w:szCs w:val="24"/>
            <w:highlight w:val="yellow"/>
            <w:rPrChange w:id="273" w:author="一语 仲" w:date="2024-04-27T13:32:00Z">
              <w:rPr/>
            </w:rPrChange>
          </w:rPr>
          <w:t>Görgün</w:t>
        </w:r>
        <w:proofErr w:type="spellEnd"/>
        <w:r w:rsidRPr="00862682">
          <w:rPr>
            <w:rFonts w:cs="Times New Roman"/>
            <w:sz w:val="24"/>
            <w:szCs w:val="24"/>
            <w:highlight w:val="yellow"/>
            <w:rPrChange w:id="274" w:author="一语 仲" w:date="2024-04-27T13:32:00Z">
              <w:rPr/>
            </w:rPrChange>
          </w:rPr>
          <w:t xml:space="preserve"> H, </w:t>
        </w:r>
        <w:proofErr w:type="spellStart"/>
        <w:r w:rsidRPr="00862682">
          <w:rPr>
            <w:rFonts w:cs="Times New Roman"/>
            <w:sz w:val="24"/>
            <w:szCs w:val="24"/>
            <w:highlight w:val="yellow"/>
            <w:rPrChange w:id="275" w:author="一语 仲" w:date="2024-04-27T13:32:00Z">
              <w:rPr/>
            </w:rPrChange>
          </w:rPr>
          <w:t>Arcak</w:t>
        </w:r>
        <w:proofErr w:type="spellEnd"/>
        <w:r w:rsidRPr="00862682">
          <w:rPr>
            <w:rFonts w:cs="Times New Roman"/>
            <w:sz w:val="24"/>
            <w:szCs w:val="24"/>
            <w:highlight w:val="yellow"/>
            <w:rPrChange w:id="276" w:author="一语 仲" w:date="2024-04-27T13:32:00Z">
              <w:rPr/>
            </w:rPrChange>
          </w:rPr>
          <w:t xml:space="preserve"> M, Barbir F. An algorithm for estimation of membrane water content in PEM fuel cells. Journal of Power Sources 2006;157:389–94. </w:t>
        </w:r>
        <w:r w:rsidRPr="00862682">
          <w:rPr>
            <w:rFonts w:cs="Times New Roman"/>
            <w:sz w:val="24"/>
            <w:szCs w:val="24"/>
            <w:highlight w:val="yellow"/>
            <w:rPrChange w:id="277" w:author="一语 仲" w:date="2024-04-27T13:32:00Z">
              <w:rPr/>
            </w:rPrChange>
          </w:rPr>
          <w:fldChar w:fldCharType="begin"/>
        </w:r>
        <w:r w:rsidRPr="00862682">
          <w:rPr>
            <w:rFonts w:cs="Times New Roman"/>
            <w:sz w:val="24"/>
            <w:szCs w:val="24"/>
            <w:highlight w:val="yellow"/>
            <w:rPrChange w:id="278" w:author="一语 仲" w:date="2024-04-27T13:32:00Z">
              <w:rPr/>
            </w:rPrChange>
          </w:rPr>
          <w:instrText>HYPERLINK "https://doi.org/10.1016/j.jpowsour.2005.07.053"</w:instrText>
        </w:r>
        <w:r w:rsidRPr="008D5CBB">
          <w:rPr>
            <w:rFonts w:cs="Times New Roman"/>
            <w:sz w:val="24"/>
            <w:szCs w:val="24"/>
            <w:highlight w:val="yellow"/>
          </w:rPr>
        </w:r>
        <w:r w:rsidRPr="00862682">
          <w:rPr>
            <w:rFonts w:cs="Times New Roman"/>
            <w:sz w:val="24"/>
            <w:szCs w:val="24"/>
            <w:highlight w:val="yellow"/>
            <w:rPrChange w:id="279" w:author="一语 仲" w:date="2024-04-27T13:32:00Z">
              <w:rPr>
                <w:rStyle w:val="aff3"/>
              </w:rPr>
            </w:rPrChange>
          </w:rPr>
          <w:fldChar w:fldCharType="separate"/>
        </w:r>
        <w:r w:rsidRPr="00862682">
          <w:rPr>
            <w:rFonts w:cs="Times New Roman"/>
            <w:sz w:val="24"/>
            <w:szCs w:val="24"/>
            <w:highlight w:val="yellow"/>
            <w:rPrChange w:id="280" w:author="一语 仲" w:date="2024-04-27T13:32:00Z">
              <w:rPr>
                <w:rStyle w:val="aff3"/>
              </w:rPr>
            </w:rPrChange>
          </w:rPr>
          <w:t>https://doi.org/10.1016/j.jpowsour.2005.07.053</w:t>
        </w:r>
        <w:r w:rsidRPr="00862682">
          <w:rPr>
            <w:rFonts w:cs="Times New Roman"/>
            <w:sz w:val="24"/>
            <w:szCs w:val="24"/>
            <w:highlight w:val="yellow"/>
            <w:rPrChange w:id="281" w:author="一语 仲" w:date="2024-04-27T13:32:00Z">
              <w:rPr>
                <w:rStyle w:val="aff3"/>
              </w:rPr>
            </w:rPrChange>
          </w:rPr>
          <w:fldChar w:fldCharType="end"/>
        </w:r>
        <w:r w:rsidRPr="00862682">
          <w:rPr>
            <w:rFonts w:cs="Times New Roman"/>
            <w:sz w:val="24"/>
            <w:szCs w:val="24"/>
            <w:highlight w:val="yellow"/>
            <w:rPrChange w:id="282" w:author="一语 仲" w:date="2024-04-27T13:32:00Z">
              <w:rPr/>
            </w:rPrChange>
          </w:rPr>
          <w:t>.</w:t>
        </w:r>
      </w:ins>
    </w:p>
    <w:p w14:paraId="3AC5DE89" w14:textId="7174EECE" w:rsidR="00FB1873" w:rsidRPr="00FB1873" w:rsidRDefault="00FB1873">
      <w:pPr>
        <w:spacing w:line="240" w:lineRule="auto"/>
        <w:ind w:right="480" w:firstLine="0"/>
        <w:rPr>
          <w:ins w:id="283" w:author="一语 仲" w:date="2024-05-12T09:38:00Z" w16du:dateUtc="2024-05-12T01:38:00Z"/>
          <w:rFonts w:ascii="宋体" w:hAnsi="宋体" w:cs="宋体"/>
          <w:kern w:val="0"/>
          <w:sz w:val="24"/>
          <w:szCs w:val="24"/>
        </w:rPr>
        <w:pPrChange w:id="284" w:author="一语 仲" w:date="2024-05-12T09:38:00Z" w16du:dateUtc="2024-05-12T01:38:00Z">
          <w:pPr>
            <w:spacing w:line="240" w:lineRule="auto"/>
            <w:ind w:firstLine="0"/>
            <w:jc w:val="left"/>
          </w:pPr>
        </w:pPrChange>
      </w:pPr>
      <w:ins w:id="285" w:author="一语 仲" w:date="2024-05-12T09:38:00Z" w16du:dateUtc="2024-05-12T01:38:00Z">
        <w:r w:rsidRPr="00FB1873">
          <w:rPr>
            <w:rFonts w:ascii="宋体" w:hAnsi="宋体" w:cs="宋体"/>
            <w:kern w:val="0"/>
            <w:sz w:val="24"/>
            <w:szCs w:val="24"/>
          </w:rPr>
          <w:lastRenderedPageBreak/>
          <w:t>[</w:t>
        </w:r>
      </w:ins>
      <w:ins w:id="286" w:author="一语 仲" w:date="2024-05-12T09:39:00Z" w16du:dateUtc="2024-05-12T01:39:00Z">
        <w:r w:rsidR="00D3072E">
          <w:rPr>
            <w:rFonts w:ascii="宋体" w:hAnsi="宋体" w:cs="宋体" w:hint="eastAsia"/>
            <w:kern w:val="0"/>
            <w:sz w:val="24"/>
            <w:szCs w:val="24"/>
          </w:rPr>
          <w:t>B4</w:t>
        </w:r>
      </w:ins>
      <w:ins w:id="287" w:author="一语 仲" w:date="2024-05-12T09:38:00Z" w16du:dateUtc="2024-05-12T01:38:00Z">
        <w:r w:rsidRPr="00FB1873">
          <w:rPr>
            <w:rFonts w:ascii="宋体" w:hAnsi="宋体" w:cs="宋体"/>
            <w:kern w:val="0"/>
            <w:sz w:val="24"/>
            <w:szCs w:val="24"/>
          </w:rPr>
          <w:t>]</w:t>
        </w:r>
        <w:r>
          <w:rPr>
            <w:rFonts w:ascii="宋体" w:hAnsi="宋体" w:cs="宋体" w:hint="eastAsia"/>
            <w:kern w:val="0"/>
            <w:sz w:val="24"/>
            <w:szCs w:val="24"/>
          </w:rPr>
          <w:t xml:space="preserve"> V</w:t>
        </w:r>
        <w:r w:rsidRPr="00FB1873">
          <w:rPr>
            <w:rFonts w:ascii="宋体" w:hAnsi="宋体" w:cs="宋体"/>
            <w:kern w:val="0"/>
            <w:sz w:val="24"/>
            <w:szCs w:val="24"/>
          </w:rPr>
          <w:t>an der Merwe R, Doucet A, de Freitas N, Wan E. The unscented particle filter. In: Leen T, Dietterich T, Tresp V, editors. Advances in neural information processing systems, vol. 13, MIT Press; 2000.</w:t>
        </w:r>
        <w:r>
          <w:rPr>
            <w:rFonts w:ascii="宋体" w:hAnsi="宋体" w:cs="宋体" w:hint="eastAsia"/>
            <w:kern w:val="0"/>
            <w:sz w:val="24"/>
            <w:szCs w:val="24"/>
          </w:rPr>
          <w:t xml:space="preserve"> </w:t>
        </w:r>
      </w:ins>
    </w:p>
    <w:p w14:paraId="07894ED1" w14:textId="77777777" w:rsidR="00FB1873" w:rsidRPr="00FB1873" w:rsidRDefault="00FB1873" w:rsidP="00AA0D33">
      <w:pPr>
        <w:ind w:left="238" w:hanging="238"/>
        <w:rPr>
          <w:rFonts w:cs="Times New Roman"/>
          <w:sz w:val="24"/>
          <w:szCs w:val="24"/>
        </w:rPr>
      </w:pPr>
    </w:p>
    <w:sectPr w:rsidR="00FB1873" w:rsidRPr="00FB1873" w:rsidSect="00102847">
      <w:headerReference w:type="even" r:id="rId21"/>
      <w:headerReference w:type="default" r:id="rId22"/>
      <w:footerReference w:type="even" r:id="rId23"/>
      <w:footerReference w:type="default" r:id="rId24"/>
      <w:headerReference w:type="first" r:id="rId25"/>
      <w:footerReference w:type="first" r:id="rId26"/>
      <w:endnotePr>
        <w:numFmt w:val="decimal"/>
      </w:endnotePr>
      <w:pgSz w:w="11907" w:h="16840"/>
      <w:pgMar w:top="1361" w:right="1134" w:bottom="1361" w:left="1134" w:header="720" w:footer="851" w:gutter="851"/>
      <w:pgNumType w:start="1"/>
      <w:cols w:space="720"/>
      <w:docGrid w:linePitch="28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6266ABB" w14:textId="77777777" w:rsidR="009B2447" w:rsidRDefault="009B2447">
      <w:pPr>
        <w:spacing w:line="240" w:lineRule="auto"/>
        <w:ind w:firstLine="420"/>
      </w:pPr>
    </w:p>
  </w:endnote>
  <w:endnote w:type="continuationSeparator" w:id="0">
    <w:p w14:paraId="5DD6D9A3" w14:textId="77777777" w:rsidR="009B2447" w:rsidRDefault="009B2447">
      <w:pPr>
        <w:spacing w:line="240" w:lineRule="auto"/>
        <w:ind w:firstLine="42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长城楷体">
    <w:altName w:val="宋体"/>
    <w:panose1 w:val="00000000000000000000"/>
    <w:charset w:val="86"/>
    <w:family w:val="modern"/>
    <w:notTrueType/>
    <w:pitch w:val="fixed"/>
    <w:sig w:usb0="00000001" w:usb1="080E0000" w:usb2="00000010" w:usb3="00000000" w:csb0="0004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FBECE5F" w14:textId="77777777" w:rsidR="00B2426E" w:rsidRDefault="00B2426E">
    <w:pPr>
      <w:pStyle w:val="af4"/>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16CA39B" w14:textId="77777777" w:rsidR="00B2426E" w:rsidRDefault="00B2426E">
    <w:pPr>
      <w:pStyle w:val="af4"/>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A0A204E" w14:textId="77777777" w:rsidR="00B2426E" w:rsidRDefault="00B2426E">
    <w:pPr>
      <w:pStyle w:val="af4"/>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1127EA6" w14:textId="77777777" w:rsidR="009B2447" w:rsidRDefault="009B2447">
      <w:pPr>
        <w:spacing w:line="240" w:lineRule="auto"/>
        <w:ind w:firstLine="420"/>
      </w:pPr>
    </w:p>
  </w:footnote>
  <w:footnote w:type="continuationSeparator" w:id="0">
    <w:p w14:paraId="0B67C842" w14:textId="77777777" w:rsidR="009B2447" w:rsidRDefault="009B2447">
      <w:pPr>
        <w:spacing w:line="240" w:lineRule="auto"/>
        <w:ind w:firstLine="420"/>
      </w:pPr>
    </w:p>
  </w:footnote>
  <w:footnote w:id="1">
    <w:p w14:paraId="72523298" w14:textId="77777777" w:rsidR="00E66AC0" w:rsidRDefault="00E66AC0" w:rsidP="00E66AC0">
      <w:pPr>
        <w:pStyle w:val="afffc"/>
        <w:ind w:firstLine="0"/>
      </w:pPr>
    </w:p>
    <w:p w14:paraId="3E1156D0" w14:textId="49101042" w:rsidR="00E66AC0" w:rsidRDefault="00E66AC0" w:rsidP="00E66AC0">
      <w:pPr>
        <w:pStyle w:val="afffc"/>
        <w:ind w:firstLine="0"/>
      </w:pPr>
      <w:r>
        <w:rPr>
          <w:noProof/>
        </w:rPr>
        <w:drawing>
          <wp:inline distT="0" distB="0" distL="0" distR="0" wp14:anchorId="20E48646" wp14:editId="79FFDD67">
            <wp:extent cx="1447800" cy="12700"/>
            <wp:effectExtent l="0" t="0" r="0" b="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197136" name=""/>
                    <pic:cNvPicPr/>
                  </pic:nvPicPr>
                  <pic:blipFill>
                    <a:blip r:embed="rId1"/>
                    <a:stretch>
                      <a:fillRect/>
                    </a:stretch>
                  </pic:blipFill>
                  <pic:spPr>
                    <a:xfrm>
                      <a:off x="0" y="0"/>
                      <a:ext cx="1447800" cy="12700"/>
                    </a:xfrm>
                    <a:prstGeom prst="rect">
                      <a:avLst/>
                    </a:prstGeom>
                  </pic:spPr>
                </pic:pic>
              </a:graphicData>
            </a:graphic>
          </wp:inline>
        </w:drawing>
      </w:r>
    </w:p>
    <w:p w14:paraId="3E16761B" w14:textId="34A752DB" w:rsidR="002740FB" w:rsidRDefault="0045088C" w:rsidP="002740FB">
      <w:pPr>
        <w:pStyle w:val="Els-footnote"/>
        <w:ind w:firstLine="238"/>
      </w:pPr>
      <w:r>
        <w:t>* Corresponding author</w:t>
      </w:r>
      <w:r w:rsidR="002740FB">
        <w:t>:</w:t>
      </w:r>
    </w:p>
    <w:p w14:paraId="4FDE5495" w14:textId="1BEF1572" w:rsidR="0045088C" w:rsidRDefault="0045088C" w:rsidP="002740FB">
      <w:pPr>
        <w:pStyle w:val="Els-footnote"/>
        <w:ind w:firstLine="238"/>
      </w:pPr>
      <w:r>
        <w:rPr>
          <w:i/>
          <w:iCs/>
        </w:rPr>
        <w:t>E-mail address:</w:t>
      </w:r>
      <w:r>
        <w:t xml:space="preserve"> </w:t>
      </w:r>
      <w:hyperlink r:id="rId2" w:history="1">
        <w:r w:rsidRPr="005C5BCD">
          <w:rPr>
            <w:rStyle w:val="aff3"/>
            <w:rFonts w:hint="eastAsia"/>
          </w:rPr>
          <w:t>yanboyang</w:t>
        </w:r>
        <w:r w:rsidRPr="005C5BCD">
          <w:rPr>
            <w:rStyle w:val="aff3"/>
          </w:rPr>
          <w:t>@tongji.edu.cn</w:t>
        </w:r>
      </w:hyperlink>
      <w:r>
        <w:t xml:space="preserve"> (Y. Yang)</w:t>
      </w:r>
    </w:p>
    <w:p w14:paraId="47D4A39B" w14:textId="77777777" w:rsidR="0045088C" w:rsidRPr="0045088C" w:rsidRDefault="0045088C" w:rsidP="0045088C">
      <w:pPr>
        <w:pStyle w:val="afffc"/>
        <w:ind w:firstLine="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8D840B" w14:textId="77777777" w:rsidR="00B2426E" w:rsidRDefault="00B2426E">
    <w:pPr>
      <w:pStyle w:val="af6"/>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F3D9F3" w14:textId="77777777" w:rsidR="00B2426E" w:rsidRDefault="00B2426E" w:rsidP="001069C3">
    <w:pPr>
      <w:pStyle w:val="af6"/>
      <w:pBdr>
        <w:bottom w:val="none" w:sz="0" w:space="0" w:color="auto"/>
      </w:pBdr>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F66F793" w14:textId="77777777" w:rsidR="00B2426E" w:rsidRDefault="00B2426E">
    <w:pPr>
      <w:pStyle w:val="af6"/>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8BB724B"/>
    <w:multiLevelType w:val="hybridMultilevel"/>
    <w:tmpl w:val="E5C8C9CE"/>
    <w:lvl w:ilvl="0" w:tplc="FCDE972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56205803"/>
    <w:multiLevelType w:val="multilevel"/>
    <w:tmpl w:val="1E2855A8"/>
    <w:lvl w:ilvl="0">
      <w:start w:val="1"/>
      <w:numFmt w:val="decimal"/>
      <w:pStyle w:val="Els-1storder-head"/>
      <w:suff w:val="space"/>
      <w:lvlText w:val="%1."/>
      <w:lvlJc w:val="left"/>
      <w:pPr>
        <w:ind w:left="0" w:firstLine="0"/>
      </w:pPr>
    </w:lvl>
    <w:lvl w:ilvl="1">
      <w:start w:val="1"/>
      <w:numFmt w:val="decimal"/>
      <w:pStyle w:val="Els-2ndorder-head"/>
      <w:suff w:val="space"/>
      <w:lvlText w:val="%1.%2."/>
      <w:lvlJc w:val="left"/>
      <w:pPr>
        <w:ind w:left="0" w:firstLine="0"/>
      </w:pPr>
    </w:lvl>
    <w:lvl w:ilvl="2">
      <w:start w:val="1"/>
      <w:numFmt w:val="decimal"/>
      <w:pStyle w:val="Els-3rdorder-head"/>
      <w:suff w:val="space"/>
      <w:lvlText w:val="%1.%2.%3."/>
      <w:lvlJc w:val="left"/>
      <w:pPr>
        <w:ind w:left="0" w:firstLine="0"/>
      </w:pPr>
    </w:lvl>
    <w:lvl w:ilvl="3">
      <w:start w:val="1"/>
      <w:numFmt w:val="decimal"/>
      <w:pStyle w:val="Els-4thorder-head"/>
      <w:suff w:val="space"/>
      <w:lvlText w:val="%1.%2.%3.%4."/>
      <w:lvlJc w:val="left"/>
      <w:pPr>
        <w:ind w:left="0" w:firstLine="0"/>
      </w:pPr>
    </w:lvl>
    <w:lvl w:ilvl="4">
      <w:start w:val="1"/>
      <w:numFmt w:val="decimal"/>
      <w:suff w:val="space"/>
      <w:lvlText w:val="%1.%2.%3.%4.%5."/>
      <w:lvlJc w:val="left"/>
      <w:pPr>
        <w:ind w:left="0" w:firstLine="0"/>
      </w:pPr>
    </w:lvl>
    <w:lvl w:ilvl="5">
      <w:start w:val="1"/>
      <w:numFmt w:val="decimal"/>
      <w:suff w:val="space"/>
      <w:lvlText w:val="%1.%2.%3.%4.%5.%6."/>
      <w:lvlJc w:val="left"/>
      <w:pPr>
        <w:ind w:left="0" w:firstLine="0"/>
      </w:pPr>
    </w:lvl>
    <w:lvl w:ilvl="6">
      <w:start w:val="1"/>
      <w:numFmt w:val="decimal"/>
      <w:suff w:val="space"/>
      <w:lvlText w:val="%1.%2.%3.%4.%5.%6.%7."/>
      <w:lvlJc w:val="left"/>
      <w:pPr>
        <w:ind w:left="0" w:firstLine="0"/>
      </w:pPr>
    </w:lvl>
    <w:lvl w:ilvl="7">
      <w:start w:val="1"/>
      <w:numFmt w:val="decimal"/>
      <w:suff w:val="space"/>
      <w:lvlText w:val="%1.%2.%3.%4.%5.%6.%7.%8."/>
      <w:lvlJc w:val="left"/>
      <w:pPr>
        <w:ind w:left="0" w:firstLine="0"/>
      </w:pPr>
    </w:lvl>
    <w:lvl w:ilvl="8">
      <w:start w:val="1"/>
      <w:numFmt w:val="decimal"/>
      <w:suff w:val="space"/>
      <w:lvlText w:val="%1..%3.%4.%5.%6.%7.%8.%9."/>
      <w:lvlJc w:val="left"/>
      <w:pPr>
        <w:ind w:left="0" w:firstLine="0"/>
      </w:pPr>
    </w:lvl>
  </w:abstractNum>
  <w:abstractNum w:abstractNumId="2" w15:restartNumberingAfterBreak="0">
    <w:nsid w:val="631A3558"/>
    <w:multiLevelType w:val="multilevel"/>
    <w:tmpl w:val="7FA8C27A"/>
    <w:lvl w:ilvl="0">
      <w:start w:val="1"/>
      <w:numFmt w:val="decimal"/>
      <w:pStyle w:val="1"/>
      <w:suff w:val="space"/>
      <w:lvlText w:val="%1"/>
      <w:lvlJc w:val="left"/>
      <w:pPr>
        <w:ind w:left="0" w:firstLine="0"/>
      </w:pPr>
      <w:rPr>
        <w:rFonts w:ascii="Times New Roman" w:eastAsia="黑体" w:hAnsi="Times New Roman" w:cs="Times New Roman" w:hint="default"/>
        <w:b/>
        <w:bCs/>
        <w:i w:val="0"/>
        <w:color w:val="auto"/>
        <w:sz w:val="24"/>
        <w:szCs w:val="24"/>
      </w:rPr>
    </w:lvl>
    <w:lvl w:ilvl="1">
      <w:start w:val="1"/>
      <w:numFmt w:val="decimal"/>
      <w:pStyle w:val="2"/>
      <w:suff w:val="space"/>
      <w:lvlText w:val="%1.%2"/>
      <w:lvlJc w:val="left"/>
      <w:pPr>
        <w:ind w:left="709" w:firstLine="0"/>
      </w:pPr>
      <w:rPr>
        <w:rFonts w:ascii="Times New Roman" w:eastAsia="黑体" w:hAnsi="Times New Roman" w:cs="Times New Roman" w:hint="default"/>
        <w:b w:val="0"/>
        <w:i w:val="0"/>
        <w:sz w:val="21"/>
      </w:rPr>
    </w:lvl>
    <w:lvl w:ilvl="2">
      <w:start w:val="1"/>
      <w:numFmt w:val="decimal"/>
      <w:pStyle w:val="3"/>
      <w:suff w:val="space"/>
      <w:lvlText w:val="%1.%2.%3"/>
      <w:lvlJc w:val="left"/>
      <w:pPr>
        <w:ind w:left="0" w:firstLine="0"/>
      </w:pPr>
      <w:rPr>
        <w:rFonts w:ascii="Times New Roman" w:eastAsia="黑体" w:hAnsi="Times New Roman" w:cs="Times New Roman" w:hint="default"/>
        <w:b w:val="0"/>
        <w:i/>
        <w:iCs/>
        <w:sz w:val="24"/>
        <w:szCs w:val="24"/>
      </w:rPr>
    </w:lvl>
    <w:lvl w:ilvl="3">
      <w:start w:val="1"/>
      <w:numFmt w:val="decimal"/>
      <w:pStyle w:val="4"/>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 w15:restartNumberingAfterBreak="0">
    <w:nsid w:val="7D324B7D"/>
    <w:multiLevelType w:val="hybridMultilevel"/>
    <w:tmpl w:val="53C894EE"/>
    <w:lvl w:ilvl="0" w:tplc="FADEE044">
      <w:start w:val="1"/>
      <w:numFmt w:val="decimal"/>
      <w:lvlText w:val="(%1)"/>
      <w:lvlJc w:val="left"/>
      <w:pPr>
        <w:ind w:left="598" w:hanging="360"/>
      </w:pPr>
      <w:rPr>
        <w:rFonts w:hint="default"/>
      </w:rPr>
    </w:lvl>
    <w:lvl w:ilvl="1" w:tplc="04090019" w:tentative="1">
      <w:start w:val="1"/>
      <w:numFmt w:val="lowerLetter"/>
      <w:lvlText w:val="%2)"/>
      <w:lvlJc w:val="left"/>
      <w:pPr>
        <w:ind w:left="1118" w:hanging="440"/>
      </w:pPr>
    </w:lvl>
    <w:lvl w:ilvl="2" w:tplc="0409001B" w:tentative="1">
      <w:start w:val="1"/>
      <w:numFmt w:val="lowerRoman"/>
      <w:lvlText w:val="%3."/>
      <w:lvlJc w:val="right"/>
      <w:pPr>
        <w:ind w:left="1558" w:hanging="440"/>
      </w:pPr>
    </w:lvl>
    <w:lvl w:ilvl="3" w:tplc="0409000F" w:tentative="1">
      <w:start w:val="1"/>
      <w:numFmt w:val="decimal"/>
      <w:lvlText w:val="%4."/>
      <w:lvlJc w:val="left"/>
      <w:pPr>
        <w:ind w:left="1998" w:hanging="440"/>
      </w:pPr>
    </w:lvl>
    <w:lvl w:ilvl="4" w:tplc="04090019" w:tentative="1">
      <w:start w:val="1"/>
      <w:numFmt w:val="lowerLetter"/>
      <w:lvlText w:val="%5)"/>
      <w:lvlJc w:val="left"/>
      <w:pPr>
        <w:ind w:left="2438" w:hanging="440"/>
      </w:pPr>
    </w:lvl>
    <w:lvl w:ilvl="5" w:tplc="0409001B" w:tentative="1">
      <w:start w:val="1"/>
      <w:numFmt w:val="lowerRoman"/>
      <w:lvlText w:val="%6."/>
      <w:lvlJc w:val="right"/>
      <w:pPr>
        <w:ind w:left="2878" w:hanging="440"/>
      </w:pPr>
    </w:lvl>
    <w:lvl w:ilvl="6" w:tplc="0409000F" w:tentative="1">
      <w:start w:val="1"/>
      <w:numFmt w:val="decimal"/>
      <w:lvlText w:val="%7."/>
      <w:lvlJc w:val="left"/>
      <w:pPr>
        <w:ind w:left="3318" w:hanging="440"/>
      </w:pPr>
    </w:lvl>
    <w:lvl w:ilvl="7" w:tplc="04090019" w:tentative="1">
      <w:start w:val="1"/>
      <w:numFmt w:val="lowerLetter"/>
      <w:lvlText w:val="%8)"/>
      <w:lvlJc w:val="left"/>
      <w:pPr>
        <w:ind w:left="3758" w:hanging="440"/>
      </w:pPr>
    </w:lvl>
    <w:lvl w:ilvl="8" w:tplc="0409001B" w:tentative="1">
      <w:start w:val="1"/>
      <w:numFmt w:val="lowerRoman"/>
      <w:lvlText w:val="%9."/>
      <w:lvlJc w:val="right"/>
      <w:pPr>
        <w:ind w:left="4198" w:hanging="440"/>
      </w:pPr>
    </w:lvl>
  </w:abstractNum>
  <w:num w:numId="1" w16cid:durableId="1860468366">
    <w:abstractNumId w:val="0"/>
  </w:num>
  <w:num w:numId="2" w16cid:durableId="428701464">
    <w:abstractNumId w:val="1"/>
  </w:num>
  <w:num w:numId="3" w16cid:durableId="2704674">
    <w:abstractNumId w:val="2"/>
  </w:num>
  <w:num w:numId="4" w16cid:durableId="988631872">
    <w:abstractNumId w:val="3"/>
  </w:num>
  <w:num w:numId="5" w16cid:durableId="1463232920">
    <w:abstractNumId w:val="2"/>
  </w:num>
  <w:numIdMacAtCleanup w:val="3"/>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一语 仲">
    <w15:presenceInfo w15:providerId="Windows Live" w15:userId="cfcb231eab5a52f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bordersDoNotSurroundHeader/>
  <w:bordersDoNotSurroundFooter/>
  <w:proofState w:spelling="clean"/>
  <w:attachedTemplate r:id="rId1"/>
  <w:defaultTabStop w:val="420"/>
  <w:drawingGridVerticalSpacing w:val="156"/>
  <w:noPunctuationKerning/>
  <w:characterSpacingControl w:val="compressPunctuation"/>
  <w:hdrShapeDefaults>
    <o:shapedefaults v:ext="edit" spidmax="2050"/>
  </w:hdrShapeDefaults>
  <w:footnotePr>
    <w:footnote w:id="-1"/>
    <w:footnote w:id="0"/>
  </w:footnotePr>
  <w:endnotePr>
    <w:pos w:val="sectEnd"/>
    <w:numFmt w:val="decimal"/>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bAwMzExNTY1NjSzMDBT0lEKTi0uzszPAymwrAUAiO9ExywAAAA="/>
    <w:docVar w:name="EN.InstantFormat" w:val="&lt;ENInstantFormat&gt;&lt;Enabled&gt;1&lt;/Enabled&gt;&lt;ScanUnformatted&gt;1&lt;/ScanUnformatted&gt;&lt;ScanChanges&gt;1&lt;/ScanChanges&gt;&lt;Suspended&gt;0&lt;/Suspended&gt;&lt;/ENInstantFormat&gt;"/>
    <w:docVar w:name="EN.Layout" w:val="&lt;ENLayout&gt;&lt;Style&gt;Energy Conversion Mgmt&lt;/Style&gt;&lt;LeftDelim&gt;{&lt;/LeftDelim&gt;&lt;RightDelim&gt;}&lt;/RightDelim&gt;&lt;FontName&gt;Times New Roman&lt;/FontName&gt;&lt;FontSize&gt;10&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evdv0xs24dpvxmeet055teds2r2xadte9x2e&quot;&gt;My EndNote Library&lt;record-ids&gt;&lt;item&gt;3&lt;/item&gt;&lt;/record-ids&gt;&lt;/item&gt;&lt;item db-id=&quot;xpstxt9po5ap2keat995tzd7ee59pev5fw9x&quot;&gt;My own Paper&lt;record-ids&gt;&lt;item&gt;18&lt;/item&gt;&lt;item&gt;19&lt;/item&gt;&lt;item&gt;29&lt;/item&gt;&lt;item&gt;31&lt;/item&gt;&lt;/record-ids&gt;&lt;/item&gt;&lt;/Libraries&gt;"/>
  </w:docVars>
  <w:rsids>
    <w:rsidRoot w:val="00E117A1"/>
    <w:rsid w:val="000007DA"/>
    <w:rsid w:val="00001135"/>
    <w:rsid w:val="00001943"/>
    <w:rsid w:val="00001B2A"/>
    <w:rsid w:val="00002147"/>
    <w:rsid w:val="000028EC"/>
    <w:rsid w:val="00002E9F"/>
    <w:rsid w:val="00002F5C"/>
    <w:rsid w:val="00004990"/>
    <w:rsid w:val="00006219"/>
    <w:rsid w:val="00006286"/>
    <w:rsid w:val="000067C8"/>
    <w:rsid w:val="00006E9F"/>
    <w:rsid w:val="0000754E"/>
    <w:rsid w:val="0000771B"/>
    <w:rsid w:val="00007D7B"/>
    <w:rsid w:val="0001087F"/>
    <w:rsid w:val="00010A3E"/>
    <w:rsid w:val="00011987"/>
    <w:rsid w:val="00011BB3"/>
    <w:rsid w:val="000120D7"/>
    <w:rsid w:val="00012825"/>
    <w:rsid w:val="00012C9A"/>
    <w:rsid w:val="00012E27"/>
    <w:rsid w:val="00013320"/>
    <w:rsid w:val="00013326"/>
    <w:rsid w:val="00014590"/>
    <w:rsid w:val="00014C65"/>
    <w:rsid w:val="000164E0"/>
    <w:rsid w:val="00016FB9"/>
    <w:rsid w:val="0001738F"/>
    <w:rsid w:val="00017FD5"/>
    <w:rsid w:val="000206CA"/>
    <w:rsid w:val="00021146"/>
    <w:rsid w:val="00022006"/>
    <w:rsid w:val="00022939"/>
    <w:rsid w:val="00022BA9"/>
    <w:rsid w:val="000232CE"/>
    <w:rsid w:val="00023640"/>
    <w:rsid w:val="000237F7"/>
    <w:rsid w:val="00023D9C"/>
    <w:rsid w:val="000246E8"/>
    <w:rsid w:val="000250D0"/>
    <w:rsid w:val="0002595E"/>
    <w:rsid w:val="0002666B"/>
    <w:rsid w:val="00026EF7"/>
    <w:rsid w:val="000274CE"/>
    <w:rsid w:val="00030076"/>
    <w:rsid w:val="00030A39"/>
    <w:rsid w:val="000322BA"/>
    <w:rsid w:val="00032426"/>
    <w:rsid w:val="00032C52"/>
    <w:rsid w:val="00032D38"/>
    <w:rsid w:val="000332F9"/>
    <w:rsid w:val="00033FD0"/>
    <w:rsid w:val="000341E9"/>
    <w:rsid w:val="00034D8E"/>
    <w:rsid w:val="000357BF"/>
    <w:rsid w:val="000363C4"/>
    <w:rsid w:val="00037648"/>
    <w:rsid w:val="000377C0"/>
    <w:rsid w:val="000418D9"/>
    <w:rsid w:val="00042A6A"/>
    <w:rsid w:val="00042FA2"/>
    <w:rsid w:val="0004325E"/>
    <w:rsid w:val="00043CD5"/>
    <w:rsid w:val="000442BC"/>
    <w:rsid w:val="00045EC3"/>
    <w:rsid w:val="00046BA6"/>
    <w:rsid w:val="00046F38"/>
    <w:rsid w:val="000473D2"/>
    <w:rsid w:val="00047E82"/>
    <w:rsid w:val="00047FF2"/>
    <w:rsid w:val="000504C0"/>
    <w:rsid w:val="00052063"/>
    <w:rsid w:val="000526AB"/>
    <w:rsid w:val="0005417B"/>
    <w:rsid w:val="00055471"/>
    <w:rsid w:val="000556FA"/>
    <w:rsid w:val="00056006"/>
    <w:rsid w:val="00056863"/>
    <w:rsid w:val="00057990"/>
    <w:rsid w:val="000600B5"/>
    <w:rsid w:val="00060580"/>
    <w:rsid w:val="000608E0"/>
    <w:rsid w:val="00060BBE"/>
    <w:rsid w:val="0006185C"/>
    <w:rsid w:val="00061894"/>
    <w:rsid w:val="000632C6"/>
    <w:rsid w:val="0006338C"/>
    <w:rsid w:val="00066450"/>
    <w:rsid w:val="00070094"/>
    <w:rsid w:val="00070BED"/>
    <w:rsid w:val="00072F14"/>
    <w:rsid w:val="00073816"/>
    <w:rsid w:val="00073DC8"/>
    <w:rsid w:val="000756E7"/>
    <w:rsid w:val="000764AF"/>
    <w:rsid w:val="00077A56"/>
    <w:rsid w:val="00077AB7"/>
    <w:rsid w:val="00077E91"/>
    <w:rsid w:val="00080349"/>
    <w:rsid w:val="00080531"/>
    <w:rsid w:val="000807E1"/>
    <w:rsid w:val="000815CA"/>
    <w:rsid w:val="0008397A"/>
    <w:rsid w:val="00083DDE"/>
    <w:rsid w:val="00083F7C"/>
    <w:rsid w:val="000842C8"/>
    <w:rsid w:val="000845E0"/>
    <w:rsid w:val="00085340"/>
    <w:rsid w:val="00087169"/>
    <w:rsid w:val="00087321"/>
    <w:rsid w:val="00087DBF"/>
    <w:rsid w:val="000914C5"/>
    <w:rsid w:val="000915C4"/>
    <w:rsid w:val="00092B88"/>
    <w:rsid w:val="00092E30"/>
    <w:rsid w:val="00093D9E"/>
    <w:rsid w:val="00094655"/>
    <w:rsid w:val="000950A9"/>
    <w:rsid w:val="00095353"/>
    <w:rsid w:val="00095F98"/>
    <w:rsid w:val="00096F04"/>
    <w:rsid w:val="00097199"/>
    <w:rsid w:val="0009756B"/>
    <w:rsid w:val="000A0612"/>
    <w:rsid w:val="000A108D"/>
    <w:rsid w:val="000A19BB"/>
    <w:rsid w:val="000A1AF8"/>
    <w:rsid w:val="000A2E04"/>
    <w:rsid w:val="000A308D"/>
    <w:rsid w:val="000A4114"/>
    <w:rsid w:val="000A5467"/>
    <w:rsid w:val="000A5B23"/>
    <w:rsid w:val="000A5F3F"/>
    <w:rsid w:val="000A64C3"/>
    <w:rsid w:val="000A6E42"/>
    <w:rsid w:val="000A6F8F"/>
    <w:rsid w:val="000A7F07"/>
    <w:rsid w:val="000B06BC"/>
    <w:rsid w:val="000B0877"/>
    <w:rsid w:val="000B1D29"/>
    <w:rsid w:val="000B2A75"/>
    <w:rsid w:val="000B2AF5"/>
    <w:rsid w:val="000B2FC5"/>
    <w:rsid w:val="000B53B5"/>
    <w:rsid w:val="000B5AB0"/>
    <w:rsid w:val="000B5F4F"/>
    <w:rsid w:val="000B6235"/>
    <w:rsid w:val="000B6769"/>
    <w:rsid w:val="000B7471"/>
    <w:rsid w:val="000C060A"/>
    <w:rsid w:val="000C100C"/>
    <w:rsid w:val="000C1954"/>
    <w:rsid w:val="000C26C3"/>
    <w:rsid w:val="000C2EC5"/>
    <w:rsid w:val="000C4460"/>
    <w:rsid w:val="000C485C"/>
    <w:rsid w:val="000C5E27"/>
    <w:rsid w:val="000C7046"/>
    <w:rsid w:val="000C786B"/>
    <w:rsid w:val="000C7AA4"/>
    <w:rsid w:val="000C7C8B"/>
    <w:rsid w:val="000C7E1F"/>
    <w:rsid w:val="000D0661"/>
    <w:rsid w:val="000D06A3"/>
    <w:rsid w:val="000D1472"/>
    <w:rsid w:val="000D19CF"/>
    <w:rsid w:val="000D2782"/>
    <w:rsid w:val="000D27C3"/>
    <w:rsid w:val="000D27CA"/>
    <w:rsid w:val="000D290B"/>
    <w:rsid w:val="000D2CD0"/>
    <w:rsid w:val="000D42C4"/>
    <w:rsid w:val="000D4D9D"/>
    <w:rsid w:val="000D5B5C"/>
    <w:rsid w:val="000D5B8D"/>
    <w:rsid w:val="000D6287"/>
    <w:rsid w:val="000D6EFA"/>
    <w:rsid w:val="000D6F0C"/>
    <w:rsid w:val="000D7190"/>
    <w:rsid w:val="000D7B09"/>
    <w:rsid w:val="000E0555"/>
    <w:rsid w:val="000E142B"/>
    <w:rsid w:val="000E221C"/>
    <w:rsid w:val="000E2671"/>
    <w:rsid w:val="000E3018"/>
    <w:rsid w:val="000E41C7"/>
    <w:rsid w:val="000E4460"/>
    <w:rsid w:val="000E4B06"/>
    <w:rsid w:val="000E4DC5"/>
    <w:rsid w:val="000E57D2"/>
    <w:rsid w:val="000E5C88"/>
    <w:rsid w:val="000E5D05"/>
    <w:rsid w:val="000E5D2D"/>
    <w:rsid w:val="000E5F68"/>
    <w:rsid w:val="000E6742"/>
    <w:rsid w:val="000E6A9F"/>
    <w:rsid w:val="000E74AC"/>
    <w:rsid w:val="000E7B07"/>
    <w:rsid w:val="000E7CD3"/>
    <w:rsid w:val="000F046C"/>
    <w:rsid w:val="000F0BAB"/>
    <w:rsid w:val="000F1249"/>
    <w:rsid w:val="000F233B"/>
    <w:rsid w:val="000F23A8"/>
    <w:rsid w:val="000F24C4"/>
    <w:rsid w:val="000F2B04"/>
    <w:rsid w:val="000F2EE0"/>
    <w:rsid w:val="000F32D0"/>
    <w:rsid w:val="000F4934"/>
    <w:rsid w:val="000F4F5F"/>
    <w:rsid w:val="000F64AA"/>
    <w:rsid w:val="000F6FEB"/>
    <w:rsid w:val="000F7F4F"/>
    <w:rsid w:val="0010112D"/>
    <w:rsid w:val="00101E68"/>
    <w:rsid w:val="001024AE"/>
    <w:rsid w:val="0010252B"/>
    <w:rsid w:val="00102847"/>
    <w:rsid w:val="00102E39"/>
    <w:rsid w:val="001056BD"/>
    <w:rsid w:val="00105A07"/>
    <w:rsid w:val="00105D5C"/>
    <w:rsid w:val="001062EB"/>
    <w:rsid w:val="001069C3"/>
    <w:rsid w:val="00107B86"/>
    <w:rsid w:val="00110784"/>
    <w:rsid w:val="0011089B"/>
    <w:rsid w:val="00111013"/>
    <w:rsid w:val="00111968"/>
    <w:rsid w:val="001127FE"/>
    <w:rsid w:val="001129AB"/>
    <w:rsid w:val="00112A33"/>
    <w:rsid w:val="00113E01"/>
    <w:rsid w:val="00115046"/>
    <w:rsid w:val="00115D45"/>
    <w:rsid w:val="00115EDF"/>
    <w:rsid w:val="0011675D"/>
    <w:rsid w:val="0011762B"/>
    <w:rsid w:val="00117A6D"/>
    <w:rsid w:val="00121969"/>
    <w:rsid w:val="00121D0A"/>
    <w:rsid w:val="00122581"/>
    <w:rsid w:val="00122AE1"/>
    <w:rsid w:val="0012309B"/>
    <w:rsid w:val="001245DD"/>
    <w:rsid w:val="001247BD"/>
    <w:rsid w:val="00124DB1"/>
    <w:rsid w:val="001270B4"/>
    <w:rsid w:val="0012781A"/>
    <w:rsid w:val="00130273"/>
    <w:rsid w:val="001305F1"/>
    <w:rsid w:val="00130D59"/>
    <w:rsid w:val="0013182D"/>
    <w:rsid w:val="00132155"/>
    <w:rsid w:val="001321AA"/>
    <w:rsid w:val="00132246"/>
    <w:rsid w:val="0013332A"/>
    <w:rsid w:val="00133BA3"/>
    <w:rsid w:val="00133F78"/>
    <w:rsid w:val="0013406E"/>
    <w:rsid w:val="00134140"/>
    <w:rsid w:val="0013436C"/>
    <w:rsid w:val="00134A40"/>
    <w:rsid w:val="00135E7A"/>
    <w:rsid w:val="0013610E"/>
    <w:rsid w:val="00136FD1"/>
    <w:rsid w:val="00137A30"/>
    <w:rsid w:val="001400A7"/>
    <w:rsid w:val="00140EC6"/>
    <w:rsid w:val="0014155E"/>
    <w:rsid w:val="00142DDC"/>
    <w:rsid w:val="001444F5"/>
    <w:rsid w:val="00144601"/>
    <w:rsid w:val="00144AC5"/>
    <w:rsid w:val="00146AA1"/>
    <w:rsid w:val="001479F8"/>
    <w:rsid w:val="0015056E"/>
    <w:rsid w:val="0015299C"/>
    <w:rsid w:val="00152F3D"/>
    <w:rsid w:val="00153252"/>
    <w:rsid w:val="00153A51"/>
    <w:rsid w:val="00153C9A"/>
    <w:rsid w:val="00154792"/>
    <w:rsid w:val="00154999"/>
    <w:rsid w:val="001556FA"/>
    <w:rsid w:val="00155FBF"/>
    <w:rsid w:val="0015641C"/>
    <w:rsid w:val="00156436"/>
    <w:rsid w:val="00156E9C"/>
    <w:rsid w:val="001572E1"/>
    <w:rsid w:val="001623B7"/>
    <w:rsid w:val="001627EE"/>
    <w:rsid w:val="00163417"/>
    <w:rsid w:val="00163B09"/>
    <w:rsid w:val="00163CE2"/>
    <w:rsid w:val="00163D23"/>
    <w:rsid w:val="00163EF7"/>
    <w:rsid w:val="00164297"/>
    <w:rsid w:val="0016439B"/>
    <w:rsid w:val="00164608"/>
    <w:rsid w:val="001650DC"/>
    <w:rsid w:val="0016547E"/>
    <w:rsid w:val="0016630F"/>
    <w:rsid w:val="0016725D"/>
    <w:rsid w:val="00167CE1"/>
    <w:rsid w:val="00167D2D"/>
    <w:rsid w:val="00167FAF"/>
    <w:rsid w:val="00171D7C"/>
    <w:rsid w:val="001722EE"/>
    <w:rsid w:val="0017289D"/>
    <w:rsid w:val="001728EF"/>
    <w:rsid w:val="00174061"/>
    <w:rsid w:val="0017621D"/>
    <w:rsid w:val="00176484"/>
    <w:rsid w:val="00176CBE"/>
    <w:rsid w:val="00177214"/>
    <w:rsid w:val="00177235"/>
    <w:rsid w:val="00177325"/>
    <w:rsid w:val="00180178"/>
    <w:rsid w:val="00180EF7"/>
    <w:rsid w:val="00181325"/>
    <w:rsid w:val="001816AE"/>
    <w:rsid w:val="001821BC"/>
    <w:rsid w:val="001822EC"/>
    <w:rsid w:val="00182662"/>
    <w:rsid w:val="00183E7F"/>
    <w:rsid w:val="0018486B"/>
    <w:rsid w:val="00185032"/>
    <w:rsid w:val="0018521F"/>
    <w:rsid w:val="00185878"/>
    <w:rsid w:val="001869BC"/>
    <w:rsid w:val="00186CA8"/>
    <w:rsid w:val="00186CFF"/>
    <w:rsid w:val="00187641"/>
    <w:rsid w:val="00187811"/>
    <w:rsid w:val="00187C36"/>
    <w:rsid w:val="0019086E"/>
    <w:rsid w:val="00191607"/>
    <w:rsid w:val="001918D8"/>
    <w:rsid w:val="00191EE8"/>
    <w:rsid w:val="001921AD"/>
    <w:rsid w:val="001928F4"/>
    <w:rsid w:val="0019305B"/>
    <w:rsid w:val="001947F3"/>
    <w:rsid w:val="00195251"/>
    <w:rsid w:val="00196124"/>
    <w:rsid w:val="00197292"/>
    <w:rsid w:val="00197DBB"/>
    <w:rsid w:val="001A142B"/>
    <w:rsid w:val="001A1631"/>
    <w:rsid w:val="001A2DB8"/>
    <w:rsid w:val="001A3156"/>
    <w:rsid w:val="001A34C6"/>
    <w:rsid w:val="001A3A4E"/>
    <w:rsid w:val="001A3C1F"/>
    <w:rsid w:val="001A446A"/>
    <w:rsid w:val="001A50D7"/>
    <w:rsid w:val="001A5FB4"/>
    <w:rsid w:val="001A6279"/>
    <w:rsid w:val="001A684E"/>
    <w:rsid w:val="001B0679"/>
    <w:rsid w:val="001B09A6"/>
    <w:rsid w:val="001B22B6"/>
    <w:rsid w:val="001B2B97"/>
    <w:rsid w:val="001B2F2E"/>
    <w:rsid w:val="001B4466"/>
    <w:rsid w:val="001B4C3B"/>
    <w:rsid w:val="001B6C2C"/>
    <w:rsid w:val="001B6E1E"/>
    <w:rsid w:val="001B793A"/>
    <w:rsid w:val="001C05B8"/>
    <w:rsid w:val="001C11DB"/>
    <w:rsid w:val="001C1232"/>
    <w:rsid w:val="001C27C6"/>
    <w:rsid w:val="001C2EAE"/>
    <w:rsid w:val="001C32BF"/>
    <w:rsid w:val="001C3503"/>
    <w:rsid w:val="001C3604"/>
    <w:rsid w:val="001C39B3"/>
    <w:rsid w:val="001C41BC"/>
    <w:rsid w:val="001D0D5E"/>
    <w:rsid w:val="001D0F49"/>
    <w:rsid w:val="001D18BA"/>
    <w:rsid w:val="001D1DD9"/>
    <w:rsid w:val="001D3711"/>
    <w:rsid w:val="001D4E91"/>
    <w:rsid w:val="001D5072"/>
    <w:rsid w:val="001D5113"/>
    <w:rsid w:val="001D5731"/>
    <w:rsid w:val="001D63BA"/>
    <w:rsid w:val="001D6B3A"/>
    <w:rsid w:val="001D6FF9"/>
    <w:rsid w:val="001D70A7"/>
    <w:rsid w:val="001D7BC7"/>
    <w:rsid w:val="001E0076"/>
    <w:rsid w:val="001E01C1"/>
    <w:rsid w:val="001E07DD"/>
    <w:rsid w:val="001E13AE"/>
    <w:rsid w:val="001E1454"/>
    <w:rsid w:val="001E2214"/>
    <w:rsid w:val="001E262C"/>
    <w:rsid w:val="001E2C44"/>
    <w:rsid w:val="001E2E67"/>
    <w:rsid w:val="001E3010"/>
    <w:rsid w:val="001E4B85"/>
    <w:rsid w:val="001E552F"/>
    <w:rsid w:val="001E6142"/>
    <w:rsid w:val="001E61EA"/>
    <w:rsid w:val="001E6555"/>
    <w:rsid w:val="001E6859"/>
    <w:rsid w:val="001E778B"/>
    <w:rsid w:val="001E7D9E"/>
    <w:rsid w:val="001F0414"/>
    <w:rsid w:val="001F0989"/>
    <w:rsid w:val="001F0A39"/>
    <w:rsid w:val="001F0CA9"/>
    <w:rsid w:val="001F0E87"/>
    <w:rsid w:val="001F2B39"/>
    <w:rsid w:val="001F3A22"/>
    <w:rsid w:val="001F3B1E"/>
    <w:rsid w:val="001F415B"/>
    <w:rsid w:val="001F43A3"/>
    <w:rsid w:val="001F4510"/>
    <w:rsid w:val="001F497F"/>
    <w:rsid w:val="001F4AA9"/>
    <w:rsid w:val="001F4BEA"/>
    <w:rsid w:val="001F59E5"/>
    <w:rsid w:val="001F5AD5"/>
    <w:rsid w:val="001F5E37"/>
    <w:rsid w:val="001F6742"/>
    <w:rsid w:val="001F6C90"/>
    <w:rsid w:val="001F719E"/>
    <w:rsid w:val="001F71BB"/>
    <w:rsid w:val="001F74B5"/>
    <w:rsid w:val="001F773B"/>
    <w:rsid w:val="00200584"/>
    <w:rsid w:val="00200978"/>
    <w:rsid w:val="0020097C"/>
    <w:rsid w:val="0020191E"/>
    <w:rsid w:val="00202574"/>
    <w:rsid w:val="00202B27"/>
    <w:rsid w:val="00202BAA"/>
    <w:rsid w:val="002039E3"/>
    <w:rsid w:val="00203A04"/>
    <w:rsid w:val="00203CC8"/>
    <w:rsid w:val="00204223"/>
    <w:rsid w:val="002042B1"/>
    <w:rsid w:val="002045CC"/>
    <w:rsid w:val="002045DF"/>
    <w:rsid w:val="00204947"/>
    <w:rsid w:val="00204F29"/>
    <w:rsid w:val="00205877"/>
    <w:rsid w:val="00206398"/>
    <w:rsid w:val="00207E8E"/>
    <w:rsid w:val="00207F74"/>
    <w:rsid w:val="0021056D"/>
    <w:rsid w:val="00210F6D"/>
    <w:rsid w:val="00211068"/>
    <w:rsid w:val="002112AC"/>
    <w:rsid w:val="0021156B"/>
    <w:rsid w:val="002117A0"/>
    <w:rsid w:val="00211B0E"/>
    <w:rsid w:val="00211DA2"/>
    <w:rsid w:val="00211FBA"/>
    <w:rsid w:val="00213028"/>
    <w:rsid w:val="00213392"/>
    <w:rsid w:val="0021363A"/>
    <w:rsid w:val="00214031"/>
    <w:rsid w:val="0021436D"/>
    <w:rsid w:val="00214D69"/>
    <w:rsid w:val="00215BFD"/>
    <w:rsid w:val="00215CDD"/>
    <w:rsid w:val="00215DE4"/>
    <w:rsid w:val="00216040"/>
    <w:rsid w:val="0021693C"/>
    <w:rsid w:val="00216B17"/>
    <w:rsid w:val="00216F2D"/>
    <w:rsid w:val="002171C0"/>
    <w:rsid w:val="00217B02"/>
    <w:rsid w:val="00220AAE"/>
    <w:rsid w:val="00222049"/>
    <w:rsid w:val="00223829"/>
    <w:rsid w:val="00223CCE"/>
    <w:rsid w:val="00224EC6"/>
    <w:rsid w:val="00225463"/>
    <w:rsid w:val="00225B2C"/>
    <w:rsid w:val="00226862"/>
    <w:rsid w:val="002269FB"/>
    <w:rsid w:val="00226DBD"/>
    <w:rsid w:val="00226F2B"/>
    <w:rsid w:val="00226F87"/>
    <w:rsid w:val="00227EE8"/>
    <w:rsid w:val="0023031F"/>
    <w:rsid w:val="002309B2"/>
    <w:rsid w:val="002310FB"/>
    <w:rsid w:val="0023165C"/>
    <w:rsid w:val="00231CDB"/>
    <w:rsid w:val="00232513"/>
    <w:rsid w:val="00232574"/>
    <w:rsid w:val="0023313B"/>
    <w:rsid w:val="00233281"/>
    <w:rsid w:val="00233EB6"/>
    <w:rsid w:val="00234C40"/>
    <w:rsid w:val="002353BF"/>
    <w:rsid w:val="002355D9"/>
    <w:rsid w:val="00236FA9"/>
    <w:rsid w:val="00237513"/>
    <w:rsid w:val="00237D71"/>
    <w:rsid w:val="002404D4"/>
    <w:rsid w:val="00240964"/>
    <w:rsid w:val="00240D99"/>
    <w:rsid w:val="002414F2"/>
    <w:rsid w:val="00241F28"/>
    <w:rsid w:val="0024426E"/>
    <w:rsid w:val="00244ECC"/>
    <w:rsid w:val="00245A2A"/>
    <w:rsid w:val="002460A6"/>
    <w:rsid w:val="002461D3"/>
    <w:rsid w:val="00246AEF"/>
    <w:rsid w:val="00247586"/>
    <w:rsid w:val="00247C88"/>
    <w:rsid w:val="0025075C"/>
    <w:rsid w:val="00250944"/>
    <w:rsid w:val="00251A59"/>
    <w:rsid w:val="00253596"/>
    <w:rsid w:val="00254289"/>
    <w:rsid w:val="00254B73"/>
    <w:rsid w:val="00254B8E"/>
    <w:rsid w:val="00255187"/>
    <w:rsid w:val="00256104"/>
    <w:rsid w:val="00257EF2"/>
    <w:rsid w:val="00260404"/>
    <w:rsid w:val="002607B3"/>
    <w:rsid w:val="00260CAC"/>
    <w:rsid w:val="00261312"/>
    <w:rsid w:val="00261672"/>
    <w:rsid w:val="00261B2C"/>
    <w:rsid w:val="002623BC"/>
    <w:rsid w:val="00262C0B"/>
    <w:rsid w:val="00262D99"/>
    <w:rsid w:val="00265268"/>
    <w:rsid w:val="00265D98"/>
    <w:rsid w:val="00265E12"/>
    <w:rsid w:val="00266023"/>
    <w:rsid w:val="00266646"/>
    <w:rsid w:val="00266AEB"/>
    <w:rsid w:val="00266C60"/>
    <w:rsid w:val="002670C4"/>
    <w:rsid w:val="0026724C"/>
    <w:rsid w:val="00267F3B"/>
    <w:rsid w:val="00270D55"/>
    <w:rsid w:val="002713F2"/>
    <w:rsid w:val="00272D48"/>
    <w:rsid w:val="00273714"/>
    <w:rsid w:val="002740FB"/>
    <w:rsid w:val="00274FD1"/>
    <w:rsid w:val="00275256"/>
    <w:rsid w:val="00276F13"/>
    <w:rsid w:val="00277473"/>
    <w:rsid w:val="00280838"/>
    <w:rsid w:val="00281A7A"/>
    <w:rsid w:val="00281E4B"/>
    <w:rsid w:val="00282337"/>
    <w:rsid w:val="0028269E"/>
    <w:rsid w:val="00282ED8"/>
    <w:rsid w:val="0028300D"/>
    <w:rsid w:val="00283435"/>
    <w:rsid w:val="00283BC6"/>
    <w:rsid w:val="002848B3"/>
    <w:rsid w:val="00284B08"/>
    <w:rsid w:val="0028578A"/>
    <w:rsid w:val="00286B96"/>
    <w:rsid w:val="00286EB6"/>
    <w:rsid w:val="00286FA2"/>
    <w:rsid w:val="002870F8"/>
    <w:rsid w:val="00287380"/>
    <w:rsid w:val="002903CA"/>
    <w:rsid w:val="0029145B"/>
    <w:rsid w:val="00291A1E"/>
    <w:rsid w:val="00291B3E"/>
    <w:rsid w:val="0029383E"/>
    <w:rsid w:val="00293905"/>
    <w:rsid w:val="00293ACF"/>
    <w:rsid w:val="0029455E"/>
    <w:rsid w:val="00294A61"/>
    <w:rsid w:val="002951F7"/>
    <w:rsid w:val="00295260"/>
    <w:rsid w:val="002957F9"/>
    <w:rsid w:val="00296295"/>
    <w:rsid w:val="00296876"/>
    <w:rsid w:val="00296D5C"/>
    <w:rsid w:val="00297252"/>
    <w:rsid w:val="002A051A"/>
    <w:rsid w:val="002A066A"/>
    <w:rsid w:val="002A11F8"/>
    <w:rsid w:val="002A12CF"/>
    <w:rsid w:val="002A22B5"/>
    <w:rsid w:val="002A2C1B"/>
    <w:rsid w:val="002A2EB9"/>
    <w:rsid w:val="002A2FA4"/>
    <w:rsid w:val="002A3554"/>
    <w:rsid w:val="002A3F46"/>
    <w:rsid w:val="002A3FE8"/>
    <w:rsid w:val="002A591A"/>
    <w:rsid w:val="002A5D4C"/>
    <w:rsid w:val="002B0808"/>
    <w:rsid w:val="002B1A75"/>
    <w:rsid w:val="002B1ACB"/>
    <w:rsid w:val="002B28A4"/>
    <w:rsid w:val="002B3421"/>
    <w:rsid w:val="002B39B7"/>
    <w:rsid w:val="002B53EC"/>
    <w:rsid w:val="002B55F6"/>
    <w:rsid w:val="002B65A9"/>
    <w:rsid w:val="002B710D"/>
    <w:rsid w:val="002B7624"/>
    <w:rsid w:val="002B77F9"/>
    <w:rsid w:val="002C0270"/>
    <w:rsid w:val="002C0FA7"/>
    <w:rsid w:val="002C3017"/>
    <w:rsid w:val="002C32EB"/>
    <w:rsid w:val="002C4457"/>
    <w:rsid w:val="002C4A57"/>
    <w:rsid w:val="002C537B"/>
    <w:rsid w:val="002C572A"/>
    <w:rsid w:val="002C5A01"/>
    <w:rsid w:val="002D0917"/>
    <w:rsid w:val="002D097D"/>
    <w:rsid w:val="002D0DD7"/>
    <w:rsid w:val="002D13A0"/>
    <w:rsid w:val="002D13B0"/>
    <w:rsid w:val="002D1CB6"/>
    <w:rsid w:val="002D252F"/>
    <w:rsid w:val="002D2680"/>
    <w:rsid w:val="002D2967"/>
    <w:rsid w:val="002D3386"/>
    <w:rsid w:val="002D3BF8"/>
    <w:rsid w:val="002D3CAB"/>
    <w:rsid w:val="002D43E4"/>
    <w:rsid w:val="002D51E2"/>
    <w:rsid w:val="002D6F33"/>
    <w:rsid w:val="002D70A1"/>
    <w:rsid w:val="002D7635"/>
    <w:rsid w:val="002D7E62"/>
    <w:rsid w:val="002E0011"/>
    <w:rsid w:val="002E25C3"/>
    <w:rsid w:val="002E4D45"/>
    <w:rsid w:val="002E5361"/>
    <w:rsid w:val="002E5659"/>
    <w:rsid w:val="002E5F10"/>
    <w:rsid w:val="002E6CA2"/>
    <w:rsid w:val="002E7138"/>
    <w:rsid w:val="002E7C1C"/>
    <w:rsid w:val="002F03C6"/>
    <w:rsid w:val="002F0A70"/>
    <w:rsid w:val="002F15AA"/>
    <w:rsid w:val="002F15AD"/>
    <w:rsid w:val="002F267B"/>
    <w:rsid w:val="002F31C4"/>
    <w:rsid w:val="002F3785"/>
    <w:rsid w:val="002F397D"/>
    <w:rsid w:val="002F3EFC"/>
    <w:rsid w:val="002F40D1"/>
    <w:rsid w:val="002F44AC"/>
    <w:rsid w:val="002F612A"/>
    <w:rsid w:val="002F73BB"/>
    <w:rsid w:val="002F75CF"/>
    <w:rsid w:val="002F774D"/>
    <w:rsid w:val="002F7A69"/>
    <w:rsid w:val="00301271"/>
    <w:rsid w:val="00301F44"/>
    <w:rsid w:val="00302FBE"/>
    <w:rsid w:val="00303042"/>
    <w:rsid w:val="003030FB"/>
    <w:rsid w:val="00303ADF"/>
    <w:rsid w:val="00303D79"/>
    <w:rsid w:val="0030440F"/>
    <w:rsid w:val="00304CA5"/>
    <w:rsid w:val="00304E3C"/>
    <w:rsid w:val="00306285"/>
    <w:rsid w:val="003062D7"/>
    <w:rsid w:val="00307F22"/>
    <w:rsid w:val="00310800"/>
    <w:rsid w:val="00310B79"/>
    <w:rsid w:val="00310E7A"/>
    <w:rsid w:val="0031120A"/>
    <w:rsid w:val="00312F6A"/>
    <w:rsid w:val="00312F6E"/>
    <w:rsid w:val="0031338B"/>
    <w:rsid w:val="00315C28"/>
    <w:rsid w:val="00315D0E"/>
    <w:rsid w:val="003164B0"/>
    <w:rsid w:val="003168F8"/>
    <w:rsid w:val="00316D44"/>
    <w:rsid w:val="003176AC"/>
    <w:rsid w:val="00317CFD"/>
    <w:rsid w:val="003219FD"/>
    <w:rsid w:val="00322270"/>
    <w:rsid w:val="003227EE"/>
    <w:rsid w:val="00322A00"/>
    <w:rsid w:val="00322EB9"/>
    <w:rsid w:val="00323BC7"/>
    <w:rsid w:val="00324043"/>
    <w:rsid w:val="00324090"/>
    <w:rsid w:val="00324B4E"/>
    <w:rsid w:val="00324DD4"/>
    <w:rsid w:val="003251F4"/>
    <w:rsid w:val="0032583B"/>
    <w:rsid w:val="0032639F"/>
    <w:rsid w:val="00327220"/>
    <w:rsid w:val="0032787E"/>
    <w:rsid w:val="003279D6"/>
    <w:rsid w:val="00327E4E"/>
    <w:rsid w:val="00330C5B"/>
    <w:rsid w:val="003359A3"/>
    <w:rsid w:val="00335B37"/>
    <w:rsid w:val="003362F4"/>
    <w:rsid w:val="003363CB"/>
    <w:rsid w:val="00336895"/>
    <w:rsid w:val="00336C17"/>
    <w:rsid w:val="00340184"/>
    <w:rsid w:val="00340E3D"/>
    <w:rsid w:val="0034204F"/>
    <w:rsid w:val="00342E94"/>
    <w:rsid w:val="00345E66"/>
    <w:rsid w:val="003471C5"/>
    <w:rsid w:val="00347843"/>
    <w:rsid w:val="003505C7"/>
    <w:rsid w:val="00350742"/>
    <w:rsid w:val="00351B53"/>
    <w:rsid w:val="00352B77"/>
    <w:rsid w:val="003539AF"/>
    <w:rsid w:val="00353E73"/>
    <w:rsid w:val="003540DA"/>
    <w:rsid w:val="00355C33"/>
    <w:rsid w:val="0035688D"/>
    <w:rsid w:val="00357E33"/>
    <w:rsid w:val="00360056"/>
    <w:rsid w:val="00360790"/>
    <w:rsid w:val="00361E36"/>
    <w:rsid w:val="00362C7D"/>
    <w:rsid w:val="00362D79"/>
    <w:rsid w:val="00362E1A"/>
    <w:rsid w:val="0036359F"/>
    <w:rsid w:val="00363791"/>
    <w:rsid w:val="00364FCB"/>
    <w:rsid w:val="003659BA"/>
    <w:rsid w:val="003667E3"/>
    <w:rsid w:val="00366A47"/>
    <w:rsid w:val="0036768A"/>
    <w:rsid w:val="00367D91"/>
    <w:rsid w:val="0037077C"/>
    <w:rsid w:val="003713D9"/>
    <w:rsid w:val="00372EF9"/>
    <w:rsid w:val="0037363A"/>
    <w:rsid w:val="00375230"/>
    <w:rsid w:val="00375A23"/>
    <w:rsid w:val="003767D0"/>
    <w:rsid w:val="00376B9A"/>
    <w:rsid w:val="00376C6A"/>
    <w:rsid w:val="0037706F"/>
    <w:rsid w:val="003772D5"/>
    <w:rsid w:val="00377DE2"/>
    <w:rsid w:val="003800F8"/>
    <w:rsid w:val="00380596"/>
    <w:rsid w:val="00380D2A"/>
    <w:rsid w:val="0038149F"/>
    <w:rsid w:val="003814A6"/>
    <w:rsid w:val="00382D26"/>
    <w:rsid w:val="003835DA"/>
    <w:rsid w:val="00383C5B"/>
    <w:rsid w:val="0038477D"/>
    <w:rsid w:val="00385365"/>
    <w:rsid w:val="003853DE"/>
    <w:rsid w:val="00385603"/>
    <w:rsid w:val="003859BE"/>
    <w:rsid w:val="00385EBE"/>
    <w:rsid w:val="00386583"/>
    <w:rsid w:val="003867CD"/>
    <w:rsid w:val="00386EC8"/>
    <w:rsid w:val="003873FE"/>
    <w:rsid w:val="00390F0C"/>
    <w:rsid w:val="00394E38"/>
    <w:rsid w:val="00394F8B"/>
    <w:rsid w:val="003955ED"/>
    <w:rsid w:val="00395AF0"/>
    <w:rsid w:val="00397E25"/>
    <w:rsid w:val="003A2290"/>
    <w:rsid w:val="003A2361"/>
    <w:rsid w:val="003A24B2"/>
    <w:rsid w:val="003A27F7"/>
    <w:rsid w:val="003A29E5"/>
    <w:rsid w:val="003A3A53"/>
    <w:rsid w:val="003A475A"/>
    <w:rsid w:val="003A4DDB"/>
    <w:rsid w:val="003A554F"/>
    <w:rsid w:val="003A598D"/>
    <w:rsid w:val="003A6E95"/>
    <w:rsid w:val="003A6F3B"/>
    <w:rsid w:val="003A73A1"/>
    <w:rsid w:val="003A798B"/>
    <w:rsid w:val="003B0233"/>
    <w:rsid w:val="003B0818"/>
    <w:rsid w:val="003B1AEF"/>
    <w:rsid w:val="003B280A"/>
    <w:rsid w:val="003B2930"/>
    <w:rsid w:val="003B6552"/>
    <w:rsid w:val="003B6865"/>
    <w:rsid w:val="003B6A6B"/>
    <w:rsid w:val="003B75B8"/>
    <w:rsid w:val="003B7AED"/>
    <w:rsid w:val="003C075E"/>
    <w:rsid w:val="003C0CF4"/>
    <w:rsid w:val="003C0E55"/>
    <w:rsid w:val="003C15EB"/>
    <w:rsid w:val="003C1EE0"/>
    <w:rsid w:val="003C33AE"/>
    <w:rsid w:val="003C4B36"/>
    <w:rsid w:val="003C4EB4"/>
    <w:rsid w:val="003C4F97"/>
    <w:rsid w:val="003C632E"/>
    <w:rsid w:val="003C63D4"/>
    <w:rsid w:val="003C6D30"/>
    <w:rsid w:val="003C6F1F"/>
    <w:rsid w:val="003D050B"/>
    <w:rsid w:val="003D0C78"/>
    <w:rsid w:val="003D1F6D"/>
    <w:rsid w:val="003D2197"/>
    <w:rsid w:val="003D3408"/>
    <w:rsid w:val="003D3B4D"/>
    <w:rsid w:val="003D4876"/>
    <w:rsid w:val="003D4B90"/>
    <w:rsid w:val="003D4EDD"/>
    <w:rsid w:val="003D50E6"/>
    <w:rsid w:val="003D5DE5"/>
    <w:rsid w:val="003D5EC0"/>
    <w:rsid w:val="003D6C8D"/>
    <w:rsid w:val="003D7D17"/>
    <w:rsid w:val="003D7F1B"/>
    <w:rsid w:val="003E085D"/>
    <w:rsid w:val="003E12D6"/>
    <w:rsid w:val="003E1563"/>
    <w:rsid w:val="003E2271"/>
    <w:rsid w:val="003E2331"/>
    <w:rsid w:val="003E273C"/>
    <w:rsid w:val="003E29AC"/>
    <w:rsid w:val="003E2E8C"/>
    <w:rsid w:val="003E3925"/>
    <w:rsid w:val="003E3D65"/>
    <w:rsid w:val="003E3E31"/>
    <w:rsid w:val="003E40BD"/>
    <w:rsid w:val="003E4286"/>
    <w:rsid w:val="003E4D2C"/>
    <w:rsid w:val="003E5B56"/>
    <w:rsid w:val="003E6408"/>
    <w:rsid w:val="003E653A"/>
    <w:rsid w:val="003E6B08"/>
    <w:rsid w:val="003E6D0D"/>
    <w:rsid w:val="003E7BF7"/>
    <w:rsid w:val="003E7CB2"/>
    <w:rsid w:val="003E7FC8"/>
    <w:rsid w:val="003F093C"/>
    <w:rsid w:val="003F0C6C"/>
    <w:rsid w:val="003F1ADA"/>
    <w:rsid w:val="003F2097"/>
    <w:rsid w:val="003F20F2"/>
    <w:rsid w:val="003F25C4"/>
    <w:rsid w:val="003F26ED"/>
    <w:rsid w:val="003F3E37"/>
    <w:rsid w:val="003F4009"/>
    <w:rsid w:val="003F415B"/>
    <w:rsid w:val="003F465E"/>
    <w:rsid w:val="003F5EE3"/>
    <w:rsid w:val="003F633E"/>
    <w:rsid w:val="003F6862"/>
    <w:rsid w:val="003F70A1"/>
    <w:rsid w:val="0040041D"/>
    <w:rsid w:val="00401EB1"/>
    <w:rsid w:val="00403542"/>
    <w:rsid w:val="00403854"/>
    <w:rsid w:val="00403BC8"/>
    <w:rsid w:val="004042E2"/>
    <w:rsid w:val="00404602"/>
    <w:rsid w:val="004061CE"/>
    <w:rsid w:val="00406750"/>
    <w:rsid w:val="004079F4"/>
    <w:rsid w:val="00407F89"/>
    <w:rsid w:val="004100D6"/>
    <w:rsid w:val="00410B67"/>
    <w:rsid w:val="004114D9"/>
    <w:rsid w:val="00411944"/>
    <w:rsid w:val="00412CD3"/>
    <w:rsid w:val="0041313F"/>
    <w:rsid w:val="00413649"/>
    <w:rsid w:val="004137D7"/>
    <w:rsid w:val="004139DE"/>
    <w:rsid w:val="00413A1C"/>
    <w:rsid w:val="00414CA1"/>
    <w:rsid w:val="004150BA"/>
    <w:rsid w:val="004151A3"/>
    <w:rsid w:val="004154B2"/>
    <w:rsid w:val="004159A1"/>
    <w:rsid w:val="004159A8"/>
    <w:rsid w:val="004168ED"/>
    <w:rsid w:val="00416EF9"/>
    <w:rsid w:val="00420C5D"/>
    <w:rsid w:val="00421F8C"/>
    <w:rsid w:val="004220D3"/>
    <w:rsid w:val="00423684"/>
    <w:rsid w:val="00424E56"/>
    <w:rsid w:val="0042553C"/>
    <w:rsid w:val="00426CC7"/>
    <w:rsid w:val="0042711B"/>
    <w:rsid w:val="0042787A"/>
    <w:rsid w:val="00431139"/>
    <w:rsid w:val="004322AE"/>
    <w:rsid w:val="00433E41"/>
    <w:rsid w:val="00434806"/>
    <w:rsid w:val="00434F2D"/>
    <w:rsid w:val="00434FAA"/>
    <w:rsid w:val="00435249"/>
    <w:rsid w:val="004353E8"/>
    <w:rsid w:val="00435899"/>
    <w:rsid w:val="00435C21"/>
    <w:rsid w:val="004364B9"/>
    <w:rsid w:val="00437BBD"/>
    <w:rsid w:val="00440516"/>
    <w:rsid w:val="00440A07"/>
    <w:rsid w:val="00440B12"/>
    <w:rsid w:val="00440D0A"/>
    <w:rsid w:val="00441CCF"/>
    <w:rsid w:val="00441CE4"/>
    <w:rsid w:val="00442A48"/>
    <w:rsid w:val="00444C37"/>
    <w:rsid w:val="004460DE"/>
    <w:rsid w:val="004468A1"/>
    <w:rsid w:val="004470DA"/>
    <w:rsid w:val="0045088C"/>
    <w:rsid w:val="00451A50"/>
    <w:rsid w:val="00452017"/>
    <w:rsid w:val="00452451"/>
    <w:rsid w:val="004524D3"/>
    <w:rsid w:val="004543D7"/>
    <w:rsid w:val="004545A4"/>
    <w:rsid w:val="004548DC"/>
    <w:rsid w:val="004551E9"/>
    <w:rsid w:val="004553D3"/>
    <w:rsid w:val="00455676"/>
    <w:rsid w:val="004560E5"/>
    <w:rsid w:val="00460436"/>
    <w:rsid w:val="00461F7F"/>
    <w:rsid w:val="004626B9"/>
    <w:rsid w:val="00462AFD"/>
    <w:rsid w:val="00463CB5"/>
    <w:rsid w:val="0046446F"/>
    <w:rsid w:val="00465216"/>
    <w:rsid w:val="00466DE3"/>
    <w:rsid w:val="00466F44"/>
    <w:rsid w:val="0047012C"/>
    <w:rsid w:val="004701A8"/>
    <w:rsid w:val="0047024B"/>
    <w:rsid w:val="00471185"/>
    <w:rsid w:val="00471468"/>
    <w:rsid w:val="004719D4"/>
    <w:rsid w:val="00472460"/>
    <w:rsid w:val="00472466"/>
    <w:rsid w:val="004725E3"/>
    <w:rsid w:val="0047324D"/>
    <w:rsid w:val="004733FD"/>
    <w:rsid w:val="00473920"/>
    <w:rsid w:val="004739D8"/>
    <w:rsid w:val="00473BD6"/>
    <w:rsid w:val="00473DAF"/>
    <w:rsid w:val="0047493D"/>
    <w:rsid w:val="00475070"/>
    <w:rsid w:val="00475529"/>
    <w:rsid w:val="004755B5"/>
    <w:rsid w:val="00475CD4"/>
    <w:rsid w:val="00475EF0"/>
    <w:rsid w:val="004767A8"/>
    <w:rsid w:val="0047779F"/>
    <w:rsid w:val="00480D92"/>
    <w:rsid w:val="00481552"/>
    <w:rsid w:val="0048202C"/>
    <w:rsid w:val="00482635"/>
    <w:rsid w:val="0048282E"/>
    <w:rsid w:val="00483967"/>
    <w:rsid w:val="0048424B"/>
    <w:rsid w:val="00484493"/>
    <w:rsid w:val="0048551F"/>
    <w:rsid w:val="00486123"/>
    <w:rsid w:val="004875F3"/>
    <w:rsid w:val="00490295"/>
    <w:rsid w:val="00490727"/>
    <w:rsid w:val="0049094C"/>
    <w:rsid w:val="00490B4F"/>
    <w:rsid w:val="004917B6"/>
    <w:rsid w:val="00491D2C"/>
    <w:rsid w:val="00491E18"/>
    <w:rsid w:val="00492395"/>
    <w:rsid w:val="00492430"/>
    <w:rsid w:val="00492E00"/>
    <w:rsid w:val="0049358E"/>
    <w:rsid w:val="00494D8D"/>
    <w:rsid w:val="004A007C"/>
    <w:rsid w:val="004A5153"/>
    <w:rsid w:val="004A542C"/>
    <w:rsid w:val="004A69E2"/>
    <w:rsid w:val="004A6B35"/>
    <w:rsid w:val="004A7E43"/>
    <w:rsid w:val="004B037D"/>
    <w:rsid w:val="004B1553"/>
    <w:rsid w:val="004B182D"/>
    <w:rsid w:val="004B1B6A"/>
    <w:rsid w:val="004B2F41"/>
    <w:rsid w:val="004B3410"/>
    <w:rsid w:val="004B4CAB"/>
    <w:rsid w:val="004B5910"/>
    <w:rsid w:val="004B6768"/>
    <w:rsid w:val="004B6D86"/>
    <w:rsid w:val="004C18AA"/>
    <w:rsid w:val="004C216D"/>
    <w:rsid w:val="004C263D"/>
    <w:rsid w:val="004C2728"/>
    <w:rsid w:val="004C2D18"/>
    <w:rsid w:val="004C2D30"/>
    <w:rsid w:val="004C2E2D"/>
    <w:rsid w:val="004C2E4A"/>
    <w:rsid w:val="004C3954"/>
    <w:rsid w:val="004C3CBA"/>
    <w:rsid w:val="004C3EDB"/>
    <w:rsid w:val="004C5521"/>
    <w:rsid w:val="004C5529"/>
    <w:rsid w:val="004C61CF"/>
    <w:rsid w:val="004C7F79"/>
    <w:rsid w:val="004D0AF5"/>
    <w:rsid w:val="004D23AE"/>
    <w:rsid w:val="004D25CF"/>
    <w:rsid w:val="004D2705"/>
    <w:rsid w:val="004D2FBD"/>
    <w:rsid w:val="004D36F7"/>
    <w:rsid w:val="004D4DA0"/>
    <w:rsid w:val="004D593A"/>
    <w:rsid w:val="004D5B03"/>
    <w:rsid w:val="004E01D0"/>
    <w:rsid w:val="004E0C4B"/>
    <w:rsid w:val="004E1D79"/>
    <w:rsid w:val="004E2FA6"/>
    <w:rsid w:val="004E3FD1"/>
    <w:rsid w:val="004E4155"/>
    <w:rsid w:val="004E4482"/>
    <w:rsid w:val="004E4B7C"/>
    <w:rsid w:val="004E651F"/>
    <w:rsid w:val="004E71DB"/>
    <w:rsid w:val="004E755E"/>
    <w:rsid w:val="004E7802"/>
    <w:rsid w:val="004E7952"/>
    <w:rsid w:val="004F2A30"/>
    <w:rsid w:val="004F5431"/>
    <w:rsid w:val="004F555D"/>
    <w:rsid w:val="004F55B3"/>
    <w:rsid w:val="004F63F3"/>
    <w:rsid w:val="004F647E"/>
    <w:rsid w:val="004F6DD3"/>
    <w:rsid w:val="004F709D"/>
    <w:rsid w:val="004F75DC"/>
    <w:rsid w:val="005003C8"/>
    <w:rsid w:val="00500D49"/>
    <w:rsid w:val="005019B7"/>
    <w:rsid w:val="005021BD"/>
    <w:rsid w:val="005040AB"/>
    <w:rsid w:val="005040E6"/>
    <w:rsid w:val="00504E24"/>
    <w:rsid w:val="005050DE"/>
    <w:rsid w:val="005057A8"/>
    <w:rsid w:val="00505DA4"/>
    <w:rsid w:val="00507BDA"/>
    <w:rsid w:val="005106FE"/>
    <w:rsid w:val="005107FC"/>
    <w:rsid w:val="00510903"/>
    <w:rsid w:val="00510CD3"/>
    <w:rsid w:val="00511EDF"/>
    <w:rsid w:val="005125C9"/>
    <w:rsid w:val="00512622"/>
    <w:rsid w:val="00512CB9"/>
    <w:rsid w:val="00512E78"/>
    <w:rsid w:val="00513496"/>
    <w:rsid w:val="00513648"/>
    <w:rsid w:val="005144D2"/>
    <w:rsid w:val="00514611"/>
    <w:rsid w:val="00514CC9"/>
    <w:rsid w:val="00514D45"/>
    <w:rsid w:val="00515A4E"/>
    <w:rsid w:val="00516FC4"/>
    <w:rsid w:val="00517D89"/>
    <w:rsid w:val="0052005E"/>
    <w:rsid w:val="0052047B"/>
    <w:rsid w:val="005213C0"/>
    <w:rsid w:val="00521C83"/>
    <w:rsid w:val="00523B6B"/>
    <w:rsid w:val="0052612C"/>
    <w:rsid w:val="00527DA5"/>
    <w:rsid w:val="0053130A"/>
    <w:rsid w:val="0053438B"/>
    <w:rsid w:val="00536C0A"/>
    <w:rsid w:val="00536FC7"/>
    <w:rsid w:val="00537624"/>
    <w:rsid w:val="005376CB"/>
    <w:rsid w:val="005405FC"/>
    <w:rsid w:val="0054243B"/>
    <w:rsid w:val="0054248C"/>
    <w:rsid w:val="00543E0F"/>
    <w:rsid w:val="00544F93"/>
    <w:rsid w:val="00545F9D"/>
    <w:rsid w:val="00546713"/>
    <w:rsid w:val="0054794A"/>
    <w:rsid w:val="005504E1"/>
    <w:rsid w:val="00550820"/>
    <w:rsid w:val="00550AED"/>
    <w:rsid w:val="0055103D"/>
    <w:rsid w:val="00551278"/>
    <w:rsid w:val="0055129F"/>
    <w:rsid w:val="00551343"/>
    <w:rsid w:val="00551C45"/>
    <w:rsid w:val="00553E62"/>
    <w:rsid w:val="00555855"/>
    <w:rsid w:val="00556228"/>
    <w:rsid w:val="005564E6"/>
    <w:rsid w:val="00556CC6"/>
    <w:rsid w:val="00557226"/>
    <w:rsid w:val="00557738"/>
    <w:rsid w:val="005577E0"/>
    <w:rsid w:val="00560427"/>
    <w:rsid w:val="005604CC"/>
    <w:rsid w:val="00560BEA"/>
    <w:rsid w:val="00561767"/>
    <w:rsid w:val="005635CD"/>
    <w:rsid w:val="00563CF5"/>
    <w:rsid w:val="00564418"/>
    <w:rsid w:val="005649E3"/>
    <w:rsid w:val="00565C53"/>
    <w:rsid w:val="00565FF9"/>
    <w:rsid w:val="005668D5"/>
    <w:rsid w:val="005672FA"/>
    <w:rsid w:val="005679DF"/>
    <w:rsid w:val="0057016A"/>
    <w:rsid w:val="00570922"/>
    <w:rsid w:val="00570EA3"/>
    <w:rsid w:val="0057179E"/>
    <w:rsid w:val="005738AC"/>
    <w:rsid w:val="00574033"/>
    <w:rsid w:val="005744AC"/>
    <w:rsid w:val="00574710"/>
    <w:rsid w:val="00574B93"/>
    <w:rsid w:val="005757C7"/>
    <w:rsid w:val="00575C5A"/>
    <w:rsid w:val="00576036"/>
    <w:rsid w:val="0057646F"/>
    <w:rsid w:val="0057698D"/>
    <w:rsid w:val="005772F3"/>
    <w:rsid w:val="00577755"/>
    <w:rsid w:val="00577809"/>
    <w:rsid w:val="00580BE7"/>
    <w:rsid w:val="00582BDD"/>
    <w:rsid w:val="00582C7E"/>
    <w:rsid w:val="00583AC1"/>
    <w:rsid w:val="005841BA"/>
    <w:rsid w:val="005842E3"/>
    <w:rsid w:val="00585654"/>
    <w:rsid w:val="0058580A"/>
    <w:rsid w:val="005859B6"/>
    <w:rsid w:val="00585CE1"/>
    <w:rsid w:val="00586879"/>
    <w:rsid w:val="0058712A"/>
    <w:rsid w:val="00587A52"/>
    <w:rsid w:val="00590570"/>
    <w:rsid w:val="00590734"/>
    <w:rsid w:val="00592210"/>
    <w:rsid w:val="00592875"/>
    <w:rsid w:val="005929F9"/>
    <w:rsid w:val="00592FFE"/>
    <w:rsid w:val="0059382E"/>
    <w:rsid w:val="00594026"/>
    <w:rsid w:val="00594F44"/>
    <w:rsid w:val="00595A65"/>
    <w:rsid w:val="00596894"/>
    <w:rsid w:val="00596CCD"/>
    <w:rsid w:val="005971A2"/>
    <w:rsid w:val="005971D6"/>
    <w:rsid w:val="00597DDA"/>
    <w:rsid w:val="005A242A"/>
    <w:rsid w:val="005A2AAF"/>
    <w:rsid w:val="005A53FD"/>
    <w:rsid w:val="005A56EA"/>
    <w:rsid w:val="005A5C05"/>
    <w:rsid w:val="005A5CE3"/>
    <w:rsid w:val="005A610A"/>
    <w:rsid w:val="005A634F"/>
    <w:rsid w:val="005A6602"/>
    <w:rsid w:val="005A6CE3"/>
    <w:rsid w:val="005A7270"/>
    <w:rsid w:val="005A7E27"/>
    <w:rsid w:val="005A7EB5"/>
    <w:rsid w:val="005B0318"/>
    <w:rsid w:val="005B0DE7"/>
    <w:rsid w:val="005B1033"/>
    <w:rsid w:val="005B16DA"/>
    <w:rsid w:val="005B1A09"/>
    <w:rsid w:val="005B20A0"/>
    <w:rsid w:val="005B2AAD"/>
    <w:rsid w:val="005B3908"/>
    <w:rsid w:val="005B419C"/>
    <w:rsid w:val="005B4F6C"/>
    <w:rsid w:val="005B5DA4"/>
    <w:rsid w:val="005B5FBE"/>
    <w:rsid w:val="005B7AEE"/>
    <w:rsid w:val="005C0863"/>
    <w:rsid w:val="005C0BA2"/>
    <w:rsid w:val="005C12DA"/>
    <w:rsid w:val="005C1732"/>
    <w:rsid w:val="005C264B"/>
    <w:rsid w:val="005C2A5A"/>
    <w:rsid w:val="005C3106"/>
    <w:rsid w:val="005C351E"/>
    <w:rsid w:val="005C3C94"/>
    <w:rsid w:val="005C3E8F"/>
    <w:rsid w:val="005C3FA4"/>
    <w:rsid w:val="005C43F0"/>
    <w:rsid w:val="005C5898"/>
    <w:rsid w:val="005C6DE6"/>
    <w:rsid w:val="005C7039"/>
    <w:rsid w:val="005C7E16"/>
    <w:rsid w:val="005D1282"/>
    <w:rsid w:val="005D16A1"/>
    <w:rsid w:val="005D1735"/>
    <w:rsid w:val="005D20B7"/>
    <w:rsid w:val="005D223C"/>
    <w:rsid w:val="005D2963"/>
    <w:rsid w:val="005D2F33"/>
    <w:rsid w:val="005D4ADC"/>
    <w:rsid w:val="005D4DBC"/>
    <w:rsid w:val="005D57B6"/>
    <w:rsid w:val="005D68E2"/>
    <w:rsid w:val="005D6ED5"/>
    <w:rsid w:val="005D7253"/>
    <w:rsid w:val="005D7F58"/>
    <w:rsid w:val="005E0330"/>
    <w:rsid w:val="005E042C"/>
    <w:rsid w:val="005E166E"/>
    <w:rsid w:val="005E258E"/>
    <w:rsid w:val="005E28B0"/>
    <w:rsid w:val="005E2C7B"/>
    <w:rsid w:val="005E3AD6"/>
    <w:rsid w:val="005E3D28"/>
    <w:rsid w:val="005E4371"/>
    <w:rsid w:val="005E6559"/>
    <w:rsid w:val="005E711C"/>
    <w:rsid w:val="005E7416"/>
    <w:rsid w:val="005F09F1"/>
    <w:rsid w:val="005F1068"/>
    <w:rsid w:val="005F1A0C"/>
    <w:rsid w:val="005F1D58"/>
    <w:rsid w:val="005F3496"/>
    <w:rsid w:val="005F4139"/>
    <w:rsid w:val="005F4F70"/>
    <w:rsid w:val="005F58E8"/>
    <w:rsid w:val="005F6101"/>
    <w:rsid w:val="005F675B"/>
    <w:rsid w:val="005F6A42"/>
    <w:rsid w:val="005F6BF9"/>
    <w:rsid w:val="0060041C"/>
    <w:rsid w:val="0060075F"/>
    <w:rsid w:val="0060127D"/>
    <w:rsid w:val="006039E3"/>
    <w:rsid w:val="00603B83"/>
    <w:rsid w:val="0060426D"/>
    <w:rsid w:val="006045EA"/>
    <w:rsid w:val="00604815"/>
    <w:rsid w:val="00605042"/>
    <w:rsid w:val="0060616B"/>
    <w:rsid w:val="00606B18"/>
    <w:rsid w:val="00606C28"/>
    <w:rsid w:val="00606F90"/>
    <w:rsid w:val="0061022D"/>
    <w:rsid w:val="0061121C"/>
    <w:rsid w:val="00611A98"/>
    <w:rsid w:val="006123A8"/>
    <w:rsid w:val="00612987"/>
    <w:rsid w:val="00612AE6"/>
    <w:rsid w:val="0061368D"/>
    <w:rsid w:val="0061428C"/>
    <w:rsid w:val="00615297"/>
    <w:rsid w:val="006159F2"/>
    <w:rsid w:val="00617BA5"/>
    <w:rsid w:val="00620481"/>
    <w:rsid w:val="00620A4D"/>
    <w:rsid w:val="00621F2E"/>
    <w:rsid w:val="00623458"/>
    <w:rsid w:val="00624784"/>
    <w:rsid w:val="00624FD3"/>
    <w:rsid w:val="00625E0A"/>
    <w:rsid w:val="00626CB4"/>
    <w:rsid w:val="00630049"/>
    <w:rsid w:val="006300C2"/>
    <w:rsid w:val="006309D1"/>
    <w:rsid w:val="00630B41"/>
    <w:rsid w:val="00631058"/>
    <w:rsid w:val="006340F8"/>
    <w:rsid w:val="00634C66"/>
    <w:rsid w:val="006354EE"/>
    <w:rsid w:val="00635DFE"/>
    <w:rsid w:val="006375F6"/>
    <w:rsid w:val="0064009F"/>
    <w:rsid w:val="0064123D"/>
    <w:rsid w:val="006417F5"/>
    <w:rsid w:val="00641B53"/>
    <w:rsid w:val="006425EE"/>
    <w:rsid w:val="00643F59"/>
    <w:rsid w:val="00644486"/>
    <w:rsid w:val="006444DF"/>
    <w:rsid w:val="006447D6"/>
    <w:rsid w:val="00644A8C"/>
    <w:rsid w:val="00644C19"/>
    <w:rsid w:val="00645BF5"/>
    <w:rsid w:val="006461F1"/>
    <w:rsid w:val="0064626A"/>
    <w:rsid w:val="00646428"/>
    <w:rsid w:val="00646CAA"/>
    <w:rsid w:val="00646E49"/>
    <w:rsid w:val="0064716D"/>
    <w:rsid w:val="0064725F"/>
    <w:rsid w:val="0064795C"/>
    <w:rsid w:val="00650AE9"/>
    <w:rsid w:val="00651612"/>
    <w:rsid w:val="00651F98"/>
    <w:rsid w:val="00653C2F"/>
    <w:rsid w:val="00653FF8"/>
    <w:rsid w:val="00654AE6"/>
    <w:rsid w:val="00655300"/>
    <w:rsid w:val="00655341"/>
    <w:rsid w:val="006562AE"/>
    <w:rsid w:val="00656376"/>
    <w:rsid w:val="00656835"/>
    <w:rsid w:val="0065686C"/>
    <w:rsid w:val="00657590"/>
    <w:rsid w:val="006617A6"/>
    <w:rsid w:val="0066212E"/>
    <w:rsid w:val="00662323"/>
    <w:rsid w:val="0066255B"/>
    <w:rsid w:val="00662C60"/>
    <w:rsid w:val="006635CA"/>
    <w:rsid w:val="00664201"/>
    <w:rsid w:val="00664424"/>
    <w:rsid w:val="00664793"/>
    <w:rsid w:val="0066537F"/>
    <w:rsid w:val="00665547"/>
    <w:rsid w:val="006656D1"/>
    <w:rsid w:val="0066698F"/>
    <w:rsid w:val="00666BFA"/>
    <w:rsid w:val="00666E21"/>
    <w:rsid w:val="00667345"/>
    <w:rsid w:val="00667C34"/>
    <w:rsid w:val="00670CB9"/>
    <w:rsid w:val="006716F1"/>
    <w:rsid w:val="00672410"/>
    <w:rsid w:val="00672973"/>
    <w:rsid w:val="0067394A"/>
    <w:rsid w:val="0067408D"/>
    <w:rsid w:val="00674238"/>
    <w:rsid w:val="00674C26"/>
    <w:rsid w:val="00674F99"/>
    <w:rsid w:val="0067574B"/>
    <w:rsid w:val="00675A23"/>
    <w:rsid w:val="00675CF7"/>
    <w:rsid w:val="00676150"/>
    <w:rsid w:val="006763AC"/>
    <w:rsid w:val="00676416"/>
    <w:rsid w:val="006764D7"/>
    <w:rsid w:val="006772CE"/>
    <w:rsid w:val="00677AB9"/>
    <w:rsid w:val="00677B23"/>
    <w:rsid w:val="00677B5E"/>
    <w:rsid w:val="00677E5A"/>
    <w:rsid w:val="00680396"/>
    <w:rsid w:val="006812F9"/>
    <w:rsid w:val="00682546"/>
    <w:rsid w:val="00683227"/>
    <w:rsid w:val="00683C9B"/>
    <w:rsid w:val="006848B0"/>
    <w:rsid w:val="006854E2"/>
    <w:rsid w:val="00685A47"/>
    <w:rsid w:val="006861B3"/>
    <w:rsid w:val="006871DD"/>
    <w:rsid w:val="00687914"/>
    <w:rsid w:val="006907A3"/>
    <w:rsid w:val="00690F86"/>
    <w:rsid w:val="00691062"/>
    <w:rsid w:val="00691412"/>
    <w:rsid w:val="006914B0"/>
    <w:rsid w:val="006916E6"/>
    <w:rsid w:val="0069208F"/>
    <w:rsid w:val="00692629"/>
    <w:rsid w:val="006929E3"/>
    <w:rsid w:val="00692BA5"/>
    <w:rsid w:val="00693E1B"/>
    <w:rsid w:val="00693EDF"/>
    <w:rsid w:val="00693F67"/>
    <w:rsid w:val="00694663"/>
    <w:rsid w:val="0069480C"/>
    <w:rsid w:val="006948CB"/>
    <w:rsid w:val="00694960"/>
    <w:rsid w:val="00694E83"/>
    <w:rsid w:val="00696BEE"/>
    <w:rsid w:val="00696EA9"/>
    <w:rsid w:val="00697FEF"/>
    <w:rsid w:val="006A05BB"/>
    <w:rsid w:val="006A1203"/>
    <w:rsid w:val="006A1A49"/>
    <w:rsid w:val="006A2218"/>
    <w:rsid w:val="006A22E5"/>
    <w:rsid w:val="006A35BB"/>
    <w:rsid w:val="006A4700"/>
    <w:rsid w:val="006A513B"/>
    <w:rsid w:val="006A58B8"/>
    <w:rsid w:val="006A5BC0"/>
    <w:rsid w:val="006A5C61"/>
    <w:rsid w:val="006A6397"/>
    <w:rsid w:val="006A6FDD"/>
    <w:rsid w:val="006A7771"/>
    <w:rsid w:val="006A790A"/>
    <w:rsid w:val="006A7D9B"/>
    <w:rsid w:val="006B0F0F"/>
    <w:rsid w:val="006B10CA"/>
    <w:rsid w:val="006B146B"/>
    <w:rsid w:val="006B3681"/>
    <w:rsid w:val="006B4BDC"/>
    <w:rsid w:val="006B5AF1"/>
    <w:rsid w:val="006B5B65"/>
    <w:rsid w:val="006B748A"/>
    <w:rsid w:val="006B7A6E"/>
    <w:rsid w:val="006B7D73"/>
    <w:rsid w:val="006C0C8F"/>
    <w:rsid w:val="006C35AE"/>
    <w:rsid w:val="006C3CF4"/>
    <w:rsid w:val="006C4649"/>
    <w:rsid w:val="006C47A3"/>
    <w:rsid w:val="006C4FC1"/>
    <w:rsid w:val="006C7381"/>
    <w:rsid w:val="006C738E"/>
    <w:rsid w:val="006C7DF0"/>
    <w:rsid w:val="006D11BE"/>
    <w:rsid w:val="006D1CD0"/>
    <w:rsid w:val="006D204E"/>
    <w:rsid w:val="006D24FC"/>
    <w:rsid w:val="006D4371"/>
    <w:rsid w:val="006D4581"/>
    <w:rsid w:val="006D4721"/>
    <w:rsid w:val="006D47E3"/>
    <w:rsid w:val="006D482A"/>
    <w:rsid w:val="006D4BD1"/>
    <w:rsid w:val="006D597C"/>
    <w:rsid w:val="006D609D"/>
    <w:rsid w:val="006D7217"/>
    <w:rsid w:val="006D783A"/>
    <w:rsid w:val="006D7A7B"/>
    <w:rsid w:val="006E08D0"/>
    <w:rsid w:val="006E2151"/>
    <w:rsid w:val="006E2743"/>
    <w:rsid w:val="006E29FE"/>
    <w:rsid w:val="006E2BDA"/>
    <w:rsid w:val="006E32F9"/>
    <w:rsid w:val="006E4F18"/>
    <w:rsid w:val="006E6150"/>
    <w:rsid w:val="006E64FA"/>
    <w:rsid w:val="006E6E11"/>
    <w:rsid w:val="006F12AA"/>
    <w:rsid w:val="006F284A"/>
    <w:rsid w:val="006F3D52"/>
    <w:rsid w:val="006F42C7"/>
    <w:rsid w:val="006F43BE"/>
    <w:rsid w:val="006F499A"/>
    <w:rsid w:val="006F4D38"/>
    <w:rsid w:val="006F54E1"/>
    <w:rsid w:val="006F7368"/>
    <w:rsid w:val="006F758F"/>
    <w:rsid w:val="006F78ED"/>
    <w:rsid w:val="006F78EF"/>
    <w:rsid w:val="006F797C"/>
    <w:rsid w:val="00700E18"/>
    <w:rsid w:val="00700E90"/>
    <w:rsid w:val="00701A4C"/>
    <w:rsid w:val="00701E96"/>
    <w:rsid w:val="0070286B"/>
    <w:rsid w:val="007028C4"/>
    <w:rsid w:val="00702B98"/>
    <w:rsid w:val="00702C3B"/>
    <w:rsid w:val="0070340E"/>
    <w:rsid w:val="007040E9"/>
    <w:rsid w:val="007044B9"/>
    <w:rsid w:val="00704C47"/>
    <w:rsid w:val="00705700"/>
    <w:rsid w:val="00705BAC"/>
    <w:rsid w:val="007063D5"/>
    <w:rsid w:val="00706FD2"/>
    <w:rsid w:val="00706FED"/>
    <w:rsid w:val="007079D5"/>
    <w:rsid w:val="00711D7E"/>
    <w:rsid w:val="007123B7"/>
    <w:rsid w:val="007126EE"/>
    <w:rsid w:val="00713559"/>
    <w:rsid w:val="00714875"/>
    <w:rsid w:val="0071493C"/>
    <w:rsid w:val="00716796"/>
    <w:rsid w:val="00716CA1"/>
    <w:rsid w:val="00716EF3"/>
    <w:rsid w:val="007177A7"/>
    <w:rsid w:val="0071783A"/>
    <w:rsid w:val="00717CF5"/>
    <w:rsid w:val="00720068"/>
    <w:rsid w:val="00720BA6"/>
    <w:rsid w:val="00720BC1"/>
    <w:rsid w:val="0072465E"/>
    <w:rsid w:val="00724823"/>
    <w:rsid w:val="0072535C"/>
    <w:rsid w:val="00726864"/>
    <w:rsid w:val="007277B4"/>
    <w:rsid w:val="00727F74"/>
    <w:rsid w:val="00730079"/>
    <w:rsid w:val="007303E4"/>
    <w:rsid w:val="00731DF9"/>
    <w:rsid w:val="00731DFD"/>
    <w:rsid w:val="007321C9"/>
    <w:rsid w:val="007323ED"/>
    <w:rsid w:val="00737341"/>
    <w:rsid w:val="00741321"/>
    <w:rsid w:val="00741F7C"/>
    <w:rsid w:val="0074384F"/>
    <w:rsid w:val="00743FCB"/>
    <w:rsid w:val="007442F3"/>
    <w:rsid w:val="00744463"/>
    <w:rsid w:val="00744541"/>
    <w:rsid w:val="00744A11"/>
    <w:rsid w:val="00745486"/>
    <w:rsid w:val="00745BEA"/>
    <w:rsid w:val="007460D5"/>
    <w:rsid w:val="007463E8"/>
    <w:rsid w:val="007472C2"/>
    <w:rsid w:val="0074754D"/>
    <w:rsid w:val="00747CBE"/>
    <w:rsid w:val="0075058E"/>
    <w:rsid w:val="00751420"/>
    <w:rsid w:val="00751D92"/>
    <w:rsid w:val="007531D0"/>
    <w:rsid w:val="00753D82"/>
    <w:rsid w:val="007559F6"/>
    <w:rsid w:val="00755E8A"/>
    <w:rsid w:val="00756232"/>
    <w:rsid w:val="00756CBA"/>
    <w:rsid w:val="00757744"/>
    <w:rsid w:val="007579B1"/>
    <w:rsid w:val="00757B53"/>
    <w:rsid w:val="0076013D"/>
    <w:rsid w:val="007614D7"/>
    <w:rsid w:val="007623C7"/>
    <w:rsid w:val="00762AD6"/>
    <w:rsid w:val="00762C58"/>
    <w:rsid w:val="00763238"/>
    <w:rsid w:val="00763F3B"/>
    <w:rsid w:val="007652CA"/>
    <w:rsid w:val="00770849"/>
    <w:rsid w:val="0077157C"/>
    <w:rsid w:val="00771B43"/>
    <w:rsid w:val="00771C06"/>
    <w:rsid w:val="007720FB"/>
    <w:rsid w:val="0077304C"/>
    <w:rsid w:val="00773DEB"/>
    <w:rsid w:val="00774F3E"/>
    <w:rsid w:val="0077500F"/>
    <w:rsid w:val="00775597"/>
    <w:rsid w:val="007755E9"/>
    <w:rsid w:val="00775B61"/>
    <w:rsid w:val="00775E5C"/>
    <w:rsid w:val="00776319"/>
    <w:rsid w:val="007763D0"/>
    <w:rsid w:val="007767BC"/>
    <w:rsid w:val="00776A29"/>
    <w:rsid w:val="00783631"/>
    <w:rsid w:val="0078396A"/>
    <w:rsid w:val="007841FF"/>
    <w:rsid w:val="00784A34"/>
    <w:rsid w:val="00785723"/>
    <w:rsid w:val="00785903"/>
    <w:rsid w:val="007864D7"/>
    <w:rsid w:val="007911B0"/>
    <w:rsid w:val="0079302E"/>
    <w:rsid w:val="007932BE"/>
    <w:rsid w:val="007933FA"/>
    <w:rsid w:val="00793776"/>
    <w:rsid w:val="0079398A"/>
    <w:rsid w:val="00794B23"/>
    <w:rsid w:val="0079588D"/>
    <w:rsid w:val="00796796"/>
    <w:rsid w:val="00796BA6"/>
    <w:rsid w:val="007970B5"/>
    <w:rsid w:val="0079728D"/>
    <w:rsid w:val="007A0386"/>
    <w:rsid w:val="007A090F"/>
    <w:rsid w:val="007A3ADD"/>
    <w:rsid w:val="007A4379"/>
    <w:rsid w:val="007A4D7E"/>
    <w:rsid w:val="007A5B94"/>
    <w:rsid w:val="007A67CA"/>
    <w:rsid w:val="007A68CA"/>
    <w:rsid w:val="007A6D12"/>
    <w:rsid w:val="007B0ADB"/>
    <w:rsid w:val="007B1274"/>
    <w:rsid w:val="007B252A"/>
    <w:rsid w:val="007B2DF8"/>
    <w:rsid w:val="007B3257"/>
    <w:rsid w:val="007B3498"/>
    <w:rsid w:val="007B3560"/>
    <w:rsid w:val="007B3E4C"/>
    <w:rsid w:val="007B4922"/>
    <w:rsid w:val="007B5816"/>
    <w:rsid w:val="007B5AC7"/>
    <w:rsid w:val="007B6DDF"/>
    <w:rsid w:val="007B6F23"/>
    <w:rsid w:val="007C0AB4"/>
    <w:rsid w:val="007C0DFD"/>
    <w:rsid w:val="007C1281"/>
    <w:rsid w:val="007C1556"/>
    <w:rsid w:val="007C3F85"/>
    <w:rsid w:val="007C4957"/>
    <w:rsid w:val="007C4D33"/>
    <w:rsid w:val="007C5C1F"/>
    <w:rsid w:val="007C5E2B"/>
    <w:rsid w:val="007C5FBC"/>
    <w:rsid w:val="007C6374"/>
    <w:rsid w:val="007C75ED"/>
    <w:rsid w:val="007C7BF9"/>
    <w:rsid w:val="007D00FF"/>
    <w:rsid w:val="007D03AE"/>
    <w:rsid w:val="007D054F"/>
    <w:rsid w:val="007D0C4A"/>
    <w:rsid w:val="007D1470"/>
    <w:rsid w:val="007D2C49"/>
    <w:rsid w:val="007D3482"/>
    <w:rsid w:val="007D35C8"/>
    <w:rsid w:val="007D3A0C"/>
    <w:rsid w:val="007D3C31"/>
    <w:rsid w:val="007D505C"/>
    <w:rsid w:val="007D511B"/>
    <w:rsid w:val="007D597A"/>
    <w:rsid w:val="007D65B3"/>
    <w:rsid w:val="007D6C11"/>
    <w:rsid w:val="007D7139"/>
    <w:rsid w:val="007D732C"/>
    <w:rsid w:val="007D7498"/>
    <w:rsid w:val="007D7E50"/>
    <w:rsid w:val="007E0013"/>
    <w:rsid w:val="007E0D46"/>
    <w:rsid w:val="007E0E9B"/>
    <w:rsid w:val="007E1132"/>
    <w:rsid w:val="007E2211"/>
    <w:rsid w:val="007E256E"/>
    <w:rsid w:val="007E274C"/>
    <w:rsid w:val="007E367D"/>
    <w:rsid w:val="007E4649"/>
    <w:rsid w:val="007E4C3D"/>
    <w:rsid w:val="007E66FA"/>
    <w:rsid w:val="007E67EB"/>
    <w:rsid w:val="007E745A"/>
    <w:rsid w:val="007E75F0"/>
    <w:rsid w:val="007F0197"/>
    <w:rsid w:val="007F150D"/>
    <w:rsid w:val="007F1778"/>
    <w:rsid w:val="007F254A"/>
    <w:rsid w:val="007F2F7A"/>
    <w:rsid w:val="007F4309"/>
    <w:rsid w:val="007F4E53"/>
    <w:rsid w:val="007F4F63"/>
    <w:rsid w:val="007F5081"/>
    <w:rsid w:val="007F5266"/>
    <w:rsid w:val="007F5674"/>
    <w:rsid w:val="007F5BC5"/>
    <w:rsid w:val="007F5C70"/>
    <w:rsid w:val="007F6343"/>
    <w:rsid w:val="007F66F2"/>
    <w:rsid w:val="007F6FEC"/>
    <w:rsid w:val="007F733C"/>
    <w:rsid w:val="007F7C2D"/>
    <w:rsid w:val="008005B0"/>
    <w:rsid w:val="008006E2"/>
    <w:rsid w:val="00800883"/>
    <w:rsid w:val="008008BB"/>
    <w:rsid w:val="00801E3D"/>
    <w:rsid w:val="008024DA"/>
    <w:rsid w:val="00802711"/>
    <w:rsid w:val="00803374"/>
    <w:rsid w:val="00803647"/>
    <w:rsid w:val="00803C67"/>
    <w:rsid w:val="00803D04"/>
    <w:rsid w:val="00804007"/>
    <w:rsid w:val="008041B9"/>
    <w:rsid w:val="008050CD"/>
    <w:rsid w:val="008053E1"/>
    <w:rsid w:val="0080552D"/>
    <w:rsid w:val="00805A11"/>
    <w:rsid w:val="008064C1"/>
    <w:rsid w:val="00806A13"/>
    <w:rsid w:val="00807232"/>
    <w:rsid w:val="0080747C"/>
    <w:rsid w:val="00810429"/>
    <w:rsid w:val="0081054B"/>
    <w:rsid w:val="00810B04"/>
    <w:rsid w:val="00810CD9"/>
    <w:rsid w:val="00811C18"/>
    <w:rsid w:val="008125AA"/>
    <w:rsid w:val="0081348E"/>
    <w:rsid w:val="00813DE5"/>
    <w:rsid w:val="00814281"/>
    <w:rsid w:val="008143C4"/>
    <w:rsid w:val="00814B4C"/>
    <w:rsid w:val="00815A84"/>
    <w:rsid w:val="00815C91"/>
    <w:rsid w:val="00816485"/>
    <w:rsid w:val="00816487"/>
    <w:rsid w:val="0081728F"/>
    <w:rsid w:val="00817A09"/>
    <w:rsid w:val="00817DE8"/>
    <w:rsid w:val="00817FAA"/>
    <w:rsid w:val="00820D13"/>
    <w:rsid w:val="008222AB"/>
    <w:rsid w:val="008222FF"/>
    <w:rsid w:val="00822D2F"/>
    <w:rsid w:val="00823092"/>
    <w:rsid w:val="008233B7"/>
    <w:rsid w:val="008246AD"/>
    <w:rsid w:val="00824953"/>
    <w:rsid w:val="00825180"/>
    <w:rsid w:val="00825836"/>
    <w:rsid w:val="00825AF4"/>
    <w:rsid w:val="00826F06"/>
    <w:rsid w:val="00827569"/>
    <w:rsid w:val="0082766B"/>
    <w:rsid w:val="008278B2"/>
    <w:rsid w:val="00827CBE"/>
    <w:rsid w:val="008311FD"/>
    <w:rsid w:val="0083131D"/>
    <w:rsid w:val="008335B0"/>
    <w:rsid w:val="00833A84"/>
    <w:rsid w:val="0083416B"/>
    <w:rsid w:val="0083442C"/>
    <w:rsid w:val="0083445B"/>
    <w:rsid w:val="00834E4C"/>
    <w:rsid w:val="008374D4"/>
    <w:rsid w:val="0083783F"/>
    <w:rsid w:val="00837A59"/>
    <w:rsid w:val="00840BA0"/>
    <w:rsid w:val="00840C48"/>
    <w:rsid w:val="00840DDB"/>
    <w:rsid w:val="00841487"/>
    <w:rsid w:val="00841F39"/>
    <w:rsid w:val="008427B2"/>
    <w:rsid w:val="00843092"/>
    <w:rsid w:val="00843229"/>
    <w:rsid w:val="00843294"/>
    <w:rsid w:val="00843EA1"/>
    <w:rsid w:val="00845A22"/>
    <w:rsid w:val="00845AF5"/>
    <w:rsid w:val="008462B2"/>
    <w:rsid w:val="00846A50"/>
    <w:rsid w:val="00847D5A"/>
    <w:rsid w:val="008512E9"/>
    <w:rsid w:val="00851570"/>
    <w:rsid w:val="0085351D"/>
    <w:rsid w:val="008536C8"/>
    <w:rsid w:val="00853AA7"/>
    <w:rsid w:val="008540D8"/>
    <w:rsid w:val="00855129"/>
    <w:rsid w:val="00855438"/>
    <w:rsid w:val="00856195"/>
    <w:rsid w:val="0085669B"/>
    <w:rsid w:val="00856A41"/>
    <w:rsid w:val="00857239"/>
    <w:rsid w:val="008573A7"/>
    <w:rsid w:val="008600E1"/>
    <w:rsid w:val="00860638"/>
    <w:rsid w:val="00862682"/>
    <w:rsid w:val="00862C60"/>
    <w:rsid w:val="00863C99"/>
    <w:rsid w:val="008644CD"/>
    <w:rsid w:val="008645F7"/>
    <w:rsid w:val="00864F1A"/>
    <w:rsid w:val="008656F0"/>
    <w:rsid w:val="00865EFE"/>
    <w:rsid w:val="00865FB8"/>
    <w:rsid w:val="008664EE"/>
    <w:rsid w:val="00866663"/>
    <w:rsid w:val="0086667E"/>
    <w:rsid w:val="0086737C"/>
    <w:rsid w:val="008704C2"/>
    <w:rsid w:val="00870DE3"/>
    <w:rsid w:val="008722F8"/>
    <w:rsid w:val="0087392B"/>
    <w:rsid w:val="00873CEB"/>
    <w:rsid w:val="008748F5"/>
    <w:rsid w:val="00875C47"/>
    <w:rsid w:val="00876210"/>
    <w:rsid w:val="0087680D"/>
    <w:rsid w:val="00877580"/>
    <w:rsid w:val="008777E1"/>
    <w:rsid w:val="008808CE"/>
    <w:rsid w:val="00881593"/>
    <w:rsid w:val="00882B71"/>
    <w:rsid w:val="008833FD"/>
    <w:rsid w:val="00883A31"/>
    <w:rsid w:val="00883CE5"/>
    <w:rsid w:val="00884099"/>
    <w:rsid w:val="00884CAF"/>
    <w:rsid w:val="00884D3F"/>
    <w:rsid w:val="00885949"/>
    <w:rsid w:val="00885EEF"/>
    <w:rsid w:val="00890118"/>
    <w:rsid w:val="008903DE"/>
    <w:rsid w:val="00890760"/>
    <w:rsid w:val="0089089D"/>
    <w:rsid w:val="00892193"/>
    <w:rsid w:val="008921F9"/>
    <w:rsid w:val="0089284D"/>
    <w:rsid w:val="00892988"/>
    <w:rsid w:val="00892A67"/>
    <w:rsid w:val="00892B9D"/>
    <w:rsid w:val="008930B9"/>
    <w:rsid w:val="00893C12"/>
    <w:rsid w:val="00894372"/>
    <w:rsid w:val="008A1D91"/>
    <w:rsid w:val="008A20E8"/>
    <w:rsid w:val="008A3C83"/>
    <w:rsid w:val="008A3D9B"/>
    <w:rsid w:val="008A4107"/>
    <w:rsid w:val="008A46F4"/>
    <w:rsid w:val="008A53FF"/>
    <w:rsid w:val="008A5602"/>
    <w:rsid w:val="008A5A54"/>
    <w:rsid w:val="008A5AD0"/>
    <w:rsid w:val="008A5E8F"/>
    <w:rsid w:val="008A5EE1"/>
    <w:rsid w:val="008A75B5"/>
    <w:rsid w:val="008A7A75"/>
    <w:rsid w:val="008A7E9C"/>
    <w:rsid w:val="008B01AF"/>
    <w:rsid w:val="008B0434"/>
    <w:rsid w:val="008B0981"/>
    <w:rsid w:val="008B1AA6"/>
    <w:rsid w:val="008B1ACD"/>
    <w:rsid w:val="008B22E8"/>
    <w:rsid w:val="008B440E"/>
    <w:rsid w:val="008B5215"/>
    <w:rsid w:val="008B630A"/>
    <w:rsid w:val="008B677B"/>
    <w:rsid w:val="008C057B"/>
    <w:rsid w:val="008C0651"/>
    <w:rsid w:val="008C0F99"/>
    <w:rsid w:val="008C2871"/>
    <w:rsid w:val="008C2A10"/>
    <w:rsid w:val="008C364D"/>
    <w:rsid w:val="008C375E"/>
    <w:rsid w:val="008C3841"/>
    <w:rsid w:val="008C4CE5"/>
    <w:rsid w:val="008C5109"/>
    <w:rsid w:val="008C62CF"/>
    <w:rsid w:val="008C7B07"/>
    <w:rsid w:val="008D0851"/>
    <w:rsid w:val="008D167E"/>
    <w:rsid w:val="008D2139"/>
    <w:rsid w:val="008D2A0E"/>
    <w:rsid w:val="008D2B06"/>
    <w:rsid w:val="008D3B33"/>
    <w:rsid w:val="008D5350"/>
    <w:rsid w:val="008D58B5"/>
    <w:rsid w:val="008D5CBB"/>
    <w:rsid w:val="008D6ECA"/>
    <w:rsid w:val="008D6F6E"/>
    <w:rsid w:val="008D7408"/>
    <w:rsid w:val="008E0795"/>
    <w:rsid w:val="008E2437"/>
    <w:rsid w:val="008E2566"/>
    <w:rsid w:val="008E25C4"/>
    <w:rsid w:val="008E2B0A"/>
    <w:rsid w:val="008E2FA9"/>
    <w:rsid w:val="008E308C"/>
    <w:rsid w:val="008E3BEE"/>
    <w:rsid w:val="008E4105"/>
    <w:rsid w:val="008E6F57"/>
    <w:rsid w:val="008E71EB"/>
    <w:rsid w:val="008F0153"/>
    <w:rsid w:val="008F0BF3"/>
    <w:rsid w:val="008F1AF2"/>
    <w:rsid w:val="008F1E8C"/>
    <w:rsid w:val="008F3F4B"/>
    <w:rsid w:val="008F4E25"/>
    <w:rsid w:val="008F5A6C"/>
    <w:rsid w:val="008F6097"/>
    <w:rsid w:val="008F637D"/>
    <w:rsid w:val="008F639E"/>
    <w:rsid w:val="008F668A"/>
    <w:rsid w:val="008F6B5D"/>
    <w:rsid w:val="008F6C6B"/>
    <w:rsid w:val="00900506"/>
    <w:rsid w:val="00900959"/>
    <w:rsid w:val="009009A5"/>
    <w:rsid w:val="00900DA0"/>
    <w:rsid w:val="00900E9B"/>
    <w:rsid w:val="00901CE9"/>
    <w:rsid w:val="0090277B"/>
    <w:rsid w:val="00903376"/>
    <w:rsid w:val="00903B66"/>
    <w:rsid w:val="00904D86"/>
    <w:rsid w:val="00904EC1"/>
    <w:rsid w:val="00905D9A"/>
    <w:rsid w:val="00906014"/>
    <w:rsid w:val="0090612E"/>
    <w:rsid w:val="0090627F"/>
    <w:rsid w:val="00906591"/>
    <w:rsid w:val="0090717E"/>
    <w:rsid w:val="009072CA"/>
    <w:rsid w:val="00907963"/>
    <w:rsid w:val="00910242"/>
    <w:rsid w:val="00910491"/>
    <w:rsid w:val="00910570"/>
    <w:rsid w:val="009135ED"/>
    <w:rsid w:val="0091386B"/>
    <w:rsid w:val="00914465"/>
    <w:rsid w:val="00915C2A"/>
    <w:rsid w:val="00915CC0"/>
    <w:rsid w:val="00915F86"/>
    <w:rsid w:val="009164BF"/>
    <w:rsid w:val="00916518"/>
    <w:rsid w:val="00916D84"/>
    <w:rsid w:val="009174A6"/>
    <w:rsid w:val="00917BCB"/>
    <w:rsid w:val="00920508"/>
    <w:rsid w:val="009206A9"/>
    <w:rsid w:val="0092169B"/>
    <w:rsid w:val="00921E12"/>
    <w:rsid w:val="00922740"/>
    <w:rsid w:val="00922E8B"/>
    <w:rsid w:val="00923051"/>
    <w:rsid w:val="00924180"/>
    <w:rsid w:val="0092551B"/>
    <w:rsid w:val="009267CA"/>
    <w:rsid w:val="00930502"/>
    <w:rsid w:val="00931D15"/>
    <w:rsid w:val="00931D65"/>
    <w:rsid w:val="00932BFF"/>
    <w:rsid w:val="00933273"/>
    <w:rsid w:val="009333B5"/>
    <w:rsid w:val="00933857"/>
    <w:rsid w:val="00936B9D"/>
    <w:rsid w:val="00936FA4"/>
    <w:rsid w:val="009371C3"/>
    <w:rsid w:val="00940E37"/>
    <w:rsid w:val="00940E79"/>
    <w:rsid w:val="00942F3F"/>
    <w:rsid w:val="0094326C"/>
    <w:rsid w:val="0094408E"/>
    <w:rsid w:val="009444C3"/>
    <w:rsid w:val="009456BF"/>
    <w:rsid w:val="00945796"/>
    <w:rsid w:val="009461F9"/>
    <w:rsid w:val="0094625C"/>
    <w:rsid w:val="00947585"/>
    <w:rsid w:val="0094787C"/>
    <w:rsid w:val="00947CA3"/>
    <w:rsid w:val="00950024"/>
    <w:rsid w:val="009500CF"/>
    <w:rsid w:val="00952A54"/>
    <w:rsid w:val="009534E1"/>
    <w:rsid w:val="00953694"/>
    <w:rsid w:val="00953AF0"/>
    <w:rsid w:val="00953C49"/>
    <w:rsid w:val="00953DF4"/>
    <w:rsid w:val="0095518C"/>
    <w:rsid w:val="00956682"/>
    <w:rsid w:val="00957278"/>
    <w:rsid w:val="009579A5"/>
    <w:rsid w:val="00957A75"/>
    <w:rsid w:val="00957F6F"/>
    <w:rsid w:val="0096000F"/>
    <w:rsid w:val="009601DD"/>
    <w:rsid w:val="00960A67"/>
    <w:rsid w:val="00960C11"/>
    <w:rsid w:val="00960EE0"/>
    <w:rsid w:val="00960F68"/>
    <w:rsid w:val="00961AEB"/>
    <w:rsid w:val="00962A23"/>
    <w:rsid w:val="00963A3C"/>
    <w:rsid w:val="00964D93"/>
    <w:rsid w:val="0096551E"/>
    <w:rsid w:val="009674FC"/>
    <w:rsid w:val="00971040"/>
    <w:rsid w:val="00973158"/>
    <w:rsid w:val="00973C1D"/>
    <w:rsid w:val="00973C65"/>
    <w:rsid w:val="00973D98"/>
    <w:rsid w:val="00973E00"/>
    <w:rsid w:val="00975696"/>
    <w:rsid w:val="009759EA"/>
    <w:rsid w:val="00975AF8"/>
    <w:rsid w:val="00977E1D"/>
    <w:rsid w:val="0098028F"/>
    <w:rsid w:val="0098097D"/>
    <w:rsid w:val="00981481"/>
    <w:rsid w:val="00981951"/>
    <w:rsid w:val="00981F52"/>
    <w:rsid w:val="009821EB"/>
    <w:rsid w:val="00982F20"/>
    <w:rsid w:val="00983472"/>
    <w:rsid w:val="0098358E"/>
    <w:rsid w:val="00983604"/>
    <w:rsid w:val="00983EB8"/>
    <w:rsid w:val="00984132"/>
    <w:rsid w:val="00984228"/>
    <w:rsid w:val="00985E7F"/>
    <w:rsid w:val="00986489"/>
    <w:rsid w:val="00986E42"/>
    <w:rsid w:val="0098715B"/>
    <w:rsid w:val="009873FE"/>
    <w:rsid w:val="00987A23"/>
    <w:rsid w:val="00987A51"/>
    <w:rsid w:val="00990F78"/>
    <w:rsid w:val="009925F1"/>
    <w:rsid w:val="009934A4"/>
    <w:rsid w:val="009954D3"/>
    <w:rsid w:val="0099556C"/>
    <w:rsid w:val="0099561F"/>
    <w:rsid w:val="00995A03"/>
    <w:rsid w:val="009A1DCD"/>
    <w:rsid w:val="009A2AA7"/>
    <w:rsid w:val="009A2C3B"/>
    <w:rsid w:val="009A37CE"/>
    <w:rsid w:val="009A609F"/>
    <w:rsid w:val="009A627A"/>
    <w:rsid w:val="009A7383"/>
    <w:rsid w:val="009A75AE"/>
    <w:rsid w:val="009A7BCA"/>
    <w:rsid w:val="009B1129"/>
    <w:rsid w:val="009B2447"/>
    <w:rsid w:val="009B28EE"/>
    <w:rsid w:val="009B3185"/>
    <w:rsid w:val="009B38A5"/>
    <w:rsid w:val="009B42FE"/>
    <w:rsid w:val="009B501B"/>
    <w:rsid w:val="009B55A1"/>
    <w:rsid w:val="009B56E9"/>
    <w:rsid w:val="009B6E15"/>
    <w:rsid w:val="009B7C2D"/>
    <w:rsid w:val="009C090A"/>
    <w:rsid w:val="009C0DE2"/>
    <w:rsid w:val="009C10BA"/>
    <w:rsid w:val="009C1806"/>
    <w:rsid w:val="009C1F60"/>
    <w:rsid w:val="009C2033"/>
    <w:rsid w:val="009C28EF"/>
    <w:rsid w:val="009C3A58"/>
    <w:rsid w:val="009C3D81"/>
    <w:rsid w:val="009C406D"/>
    <w:rsid w:val="009C4E0A"/>
    <w:rsid w:val="009C54BF"/>
    <w:rsid w:val="009C5DC5"/>
    <w:rsid w:val="009C5FE0"/>
    <w:rsid w:val="009C6774"/>
    <w:rsid w:val="009C7A02"/>
    <w:rsid w:val="009C7D8F"/>
    <w:rsid w:val="009D01C3"/>
    <w:rsid w:val="009D025B"/>
    <w:rsid w:val="009D0466"/>
    <w:rsid w:val="009D050A"/>
    <w:rsid w:val="009D1712"/>
    <w:rsid w:val="009D1C27"/>
    <w:rsid w:val="009D24FF"/>
    <w:rsid w:val="009D26E7"/>
    <w:rsid w:val="009D292E"/>
    <w:rsid w:val="009D2A04"/>
    <w:rsid w:val="009D3260"/>
    <w:rsid w:val="009D37E3"/>
    <w:rsid w:val="009D3CF1"/>
    <w:rsid w:val="009D4D73"/>
    <w:rsid w:val="009D4FF1"/>
    <w:rsid w:val="009D536C"/>
    <w:rsid w:val="009D55B1"/>
    <w:rsid w:val="009D6651"/>
    <w:rsid w:val="009D7232"/>
    <w:rsid w:val="009D76DB"/>
    <w:rsid w:val="009E14E7"/>
    <w:rsid w:val="009E2943"/>
    <w:rsid w:val="009E2FF1"/>
    <w:rsid w:val="009E3CD7"/>
    <w:rsid w:val="009E6D88"/>
    <w:rsid w:val="009E773C"/>
    <w:rsid w:val="009F0AAA"/>
    <w:rsid w:val="009F1464"/>
    <w:rsid w:val="009F1999"/>
    <w:rsid w:val="009F2123"/>
    <w:rsid w:val="009F24FF"/>
    <w:rsid w:val="009F2E85"/>
    <w:rsid w:val="009F3BC7"/>
    <w:rsid w:val="009F3D7E"/>
    <w:rsid w:val="009F3DAF"/>
    <w:rsid w:val="009F49B4"/>
    <w:rsid w:val="009F5362"/>
    <w:rsid w:val="009F7959"/>
    <w:rsid w:val="00A02C52"/>
    <w:rsid w:val="00A02F91"/>
    <w:rsid w:val="00A031EA"/>
    <w:rsid w:val="00A03AEE"/>
    <w:rsid w:val="00A05AA2"/>
    <w:rsid w:val="00A0604F"/>
    <w:rsid w:val="00A06710"/>
    <w:rsid w:val="00A07912"/>
    <w:rsid w:val="00A07B56"/>
    <w:rsid w:val="00A1107D"/>
    <w:rsid w:val="00A11B0C"/>
    <w:rsid w:val="00A12B23"/>
    <w:rsid w:val="00A13CE0"/>
    <w:rsid w:val="00A152CC"/>
    <w:rsid w:val="00A1603B"/>
    <w:rsid w:val="00A16C6B"/>
    <w:rsid w:val="00A20348"/>
    <w:rsid w:val="00A2132A"/>
    <w:rsid w:val="00A2177A"/>
    <w:rsid w:val="00A222EF"/>
    <w:rsid w:val="00A23775"/>
    <w:rsid w:val="00A237E6"/>
    <w:rsid w:val="00A23D87"/>
    <w:rsid w:val="00A26894"/>
    <w:rsid w:val="00A30432"/>
    <w:rsid w:val="00A304BA"/>
    <w:rsid w:val="00A32273"/>
    <w:rsid w:val="00A3228D"/>
    <w:rsid w:val="00A322BF"/>
    <w:rsid w:val="00A33E38"/>
    <w:rsid w:val="00A3487F"/>
    <w:rsid w:val="00A34D19"/>
    <w:rsid w:val="00A35386"/>
    <w:rsid w:val="00A354E1"/>
    <w:rsid w:val="00A3601D"/>
    <w:rsid w:val="00A37337"/>
    <w:rsid w:val="00A40A58"/>
    <w:rsid w:val="00A40E73"/>
    <w:rsid w:val="00A413E9"/>
    <w:rsid w:val="00A41422"/>
    <w:rsid w:val="00A4157E"/>
    <w:rsid w:val="00A41DC4"/>
    <w:rsid w:val="00A424D1"/>
    <w:rsid w:val="00A42BE0"/>
    <w:rsid w:val="00A43909"/>
    <w:rsid w:val="00A43E9D"/>
    <w:rsid w:val="00A43F0C"/>
    <w:rsid w:val="00A44B61"/>
    <w:rsid w:val="00A456E3"/>
    <w:rsid w:val="00A460B9"/>
    <w:rsid w:val="00A460C5"/>
    <w:rsid w:val="00A4613F"/>
    <w:rsid w:val="00A4650D"/>
    <w:rsid w:val="00A47511"/>
    <w:rsid w:val="00A47C38"/>
    <w:rsid w:val="00A47E14"/>
    <w:rsid w:val="00A506D4"/>
    <w:rsid w:val="00A50720"/>
    <w:rsid w:val="00A5076F"/>
    <w:rsid w:val="00A50A05"/>
    <w:rsid w:val="00A511B9"/>
    <w:rsid w:val="00A51426"/>
    <w:rsid w:val="00A518EF"/>
    <w:rsid w:val="00A51CD7"/>
    <w:rsid w:val="00A526F1"/>
    <w:rsid w:val="00A52829"/>
    <w:rsid w:val="00A52ECD"/>
    <w:rsid w:val="00A52F43"/>
    <w:rsid w:val="00A53025"/>
    <w:rsid w:val="00A53EB8"/>
    <w:rsid w:val="00A54905"/>
    <w:rsid w:val="00A54CC9"/>
    <w:rsid w:val="00A610D7"/>
    <w:rsid w:val="00A62473"/>
    <w:rsid w:val="00A62CB6"/>
    <w:rsid w:val="00A638F4"/>
    <w:rsid w:val="00A64611"/>
    <w:rsid w:val="00A65554"/>
    <w:rsid w:val="00A662CB"/>
    <w:rsid w:val="00A66675"/>
    <w:rsid w:val="00A6778E"/>
    <w:rsid w:val="00A70C97"/>
    <w:rsid w:val="00A71427"/>
    <w:rsid w:val="00A715F7"/>
    <w:rsid w:val="00A71729"/>
    <w:rsid w:val="00A71A7F"/>
    <w:rsid w:val="00A71EAD"/>
    <w:rsid w:val="00A720D4"/>
    <w:rsid w:val="00A737DD"/>
    <w:rsid w:val="00A73847"/>
    <w:rsid w:val="00A7428D"/>
    <w:rsid w:val="00A74B6C"/>
    <w:rsid w:val="00A755D5"/>
    <w:rsid w:val="00A762D4"/>
    <w:rsid w:val="00A765E3"/>
    <w:rsid w:val="00A81180"/>
    <w:rsid w:val="00A82A18"/>
    <w:rsid w:val="00A82A44"/>
    <w:rsid w:val="00A82C2E"/>
    <w:rsid w:val="00A83550"/>
    <w:rsid w:val="00A83DB2"/>
    <w:rsid w:val="00A8431E"/>
    <w:rsid w:val="00A848E9"/>
    <w:rsid w:val="00A8528D"/>
    <w:rsid w:val="00A8558A"/>
    <w:rsid w:val="00A86C9B"/>
    <w:rsid w:val="00A86D7F"/>
    <w:rsid w:val="00A874A4"/>
    <w:rsid w:val="00A87C7F"/>
    <w:rsid w:val="00A91345"/>
    <w:rsid w:val="00A91DC4"/>
    <w:rsid w:val="00A92523"/>
    <w:rsid w:val="00A92636"/>
    <w:rsid w:val="00A93408"/>
    <w:rsid w:val="00A9364B"/>
    <w:rsid w:val="00A93EA6"/>
    <w:rsid w:val="00A93F26"/>
    <w:rsid w:val="00A93F57"/>
    <w:rsid w:val="00A948DA"/>
    <w:rsid w:val="00A94E04"/>
    <w:rsid w:val="00A9503A"/>
    <w:rsid w:val="00A950F8"/>
    <w:rsid w:val="00A954A7"/>
    <w:rsid w:val="00A95781"/>
    <w:rsid w:val="00A96C74"/>
    <w:rsid w:val="00AA050B"/>
    <w:rsid w:val="00AA07CE"/>
    <w:rsid w:val="00AA0BF8"/>
    <w:rsid w:val="00AA0D33"/>
    <w:rsid w:val="00AA349C"/>
    <w:rsid w:val="00AA3649"/>
    <w:rsid w:val="00AA376D"/>
    <w:rsid w:val="00AA3B1E"/>
    <w:rsid w:val="00AA4724"/>
    <w:rsid w:val="00AA5306"/>
    <w:rsid w:val="00AA601B"/>
    <w:rsid w:val="00AA6B02"/>
    <w:rsid w:val="00AA7490"/>
    <w:rsid w:val="00AA7A8B"/>
    <w:rsid w:val="00AB0A92"/>
    <w:rsid w:val="00AB2D6C"/>
    <w:rsid w:val="00AB2EB5"/>
    <w:rsid w:val="00AB316A"/>
    <w:rsid w:val="00AB339D"/>
    <w:rsid w:val="00AB358B"/>
    <w:rsid w:val="00AB487F"/>
    <w:rsid w:val="00AB4962"/>
    <w:rsid w:val="00AB5F99"/>
    <w:rsid w:val="00AB6C32"/>
    <w:rsid w:val="00AB7168"/>
    <w:rsid w:val="00AB7364"/>
    <w:rsid w:val="00AB7909"/>
    <w:rsid w:val="00AB7BA6"/>
    <w:rsid w:val="00AC0807"/>
    <w:rsid w:val="00AC0928"/>
    <w:rsid w:val="00AC0D6D"/>
    <w:rsid w:val="00AC0EAD"/>
    <w:rsid w:val="00AC145D"/>
    <w:rsid w:val="00AC1C4D"/>
    <w:rsid w:val="00AC26D7"/>
    <w:rsid w:val="00AC30FC"/>
    <w:rsid w:val="00AC408E"/>
    <w:rsid w:val="00AC4514"/>
    <w:rsid w:val="00AC47CA"/>
    <w:rsid w:val="00AC6496"/>
    <w:rsid w:val="00AC6BEA"/>
    <w:rsid w:val="00AC7C89"/>
    <w:rsid w:val="00AD01B1"/>
    <w:rsid w:val="00AD0382"/>
    <w:rsid w:val="00AD1D67"/>
    <w:rsid w:val="00AD26E2"/>
    <w:rsid w:val="00AD3448"/>
    <w:rsid w:val="00AD359F"/>
    <w:rsid w:val="00AD3F48"/>
    <w:rsid w:val="00AD4F2E"/>
    <w:rsid w:val="00AD520A"/>
    <w:rsid w:val="00AD605F"/>
    <w:rsid w:val="00AD7222"/>
    <w:rsid w:val="00AD74C9"/>
    <w:rsid w:val="00AD7E1C"/>
    <w:rsid w:val="00AE0991"/>
    <w:rsid w:val="00AE0B31"/>
    <w:rsid w:val="00AE12BE"/>
    <w:rsid w:val="00AE187B"/>
    <w:rsid w:val="00AE1D96"/>
    <w:rsid w:val="00AE20C1"/>
    <w:rsid w:val="00AE277D"/>
    <w:rsid w:val="00AE3BD5"/>
    <w:rsid w:val="00AE3D6F"/>
    <w:rsid w:val="00AE4D3D"/>
    <w:rsid w:val="00AE68A4"/>
    <w:rsid w:val="00AE7F83"/>
    <w:rsid w:val="00AF0437"/>
    <w:rsid w:val="00AF3DEA"/>
    <w:rsid w:val="00AF3FC6"/>
    <w:rsid w:val="00AF4036"/>
    <w:rsid w:val="00AF41AA"/>
    <w:rsid w:val="00AF5447"/>
    <w:rsid w:val="00AF5C36"/>
    <w:rsid w:val="00AF606F"/>
    <w:rsid w:val="00AF6EF6"/>
    <w:rsid w:val="00AF7C05"/>
    <w:rsid w:val="00B00828"/>
    <w:rsid w:val="00B00858"/>
    <w:rsid w:val="00B00F9E"/>
    <w:rsid w:val="00B0114C"/>
    <w:rsid w:val="00B019FE"/>
    <w:rsid w:val="00B0391A"/>
    <w:rsid w:val="00B04062"/>
    <w:rsid w:val="00B04940"/>
    <w:rsid w:val="00B05D9D"/>
    <w:rsid w:val="00B05E0A"/>
    <w:rsid w:val="00B06169"/>
    <w:rsid w:val="00B06C46"/>
    <w:rsid w:val="00B07D2C"/>
    <w:rsid w:val="00B07F77"/>
    <w:rsid w:val="00B10826"/>
    <w:rsid w:val="00B109EC"/>
    <w:rsid w:val="00B112A9"/>
    <w:rsid w:val="00B11C73"/>
    <w:rsid w:val="00B11D88"/>
    <w:rsid w:val="00B131D7"/>
    <w:rsid w:val="00B13691"/>
    <w:rsid w:val="00B147ED"/>
    <w:rsid w:val="00B14FE9"/>
    <w:rsid w:val="00B152DC"/>
    <w:rsid w:val="00B15DF5"/>
    <w:rsid w:val="00B17141"/>
    <w:rsid w:val="00B21425"/>
    <w:rsid w:val="00B21BB7"/>
    <w:rsid w:val="00B23A16"/>
    <w:rsid w:val="00B23B28"/>
    <w:rsid w:val="00B24035"/>
    <w:rsid w:val="00B2426E"/>
    <w:rsid w:val="00B25592"/>
    <w:rsid w:val="00B25E59"/>
    <w:rsid w:val="00B25ED3"/>
    <w:rsid w:val="00B26136"/>
    <w:rsid w:val="00B26645"/>
    <w:rsid w:val="00B26B5F"/>
    <w:rsid w:val="00B272A8"/>
    <w:rsid w:val="00B277E7"/>
    <w:rsid w:val="00B27C36"/>
    <w:rsid w:val="00B30269"/>
    <w:rsid w:val="00B3211D"/>
    <w:rsid w:val="00B324CD"/>
    <w:rsid w:val="00B325A1"/>
    <w:rsid w:val="00B326FA"/>
    <w:rsid w:val="00B32FFF"/>
    <w:rsid w:val="00B33E82"/>
    <w:rsid w:val="00B33F53"/>
    <w:rsid w:val="00B3455C"/>
    <w:rsid w:val="00B352F4"/>
    <w:rsid w:val="00B35A17"/>
    <w:rsid w:val="00B3628D"/>
    <w:rsid w:val="00B36AD0"/>
    <w:rsid w:val="00B3766D"/>
    <w:rsid w:val="00B37BB3"/>
    <w:rsid w:val="00B37D44"/>
    <w:rsid w:val="00B37EDD"/>
    <w:rsid w:val="00B4056E"/>
    <w:rsid w:val="00B4111A"/>
    <w:rsid w:val="00B41323"/>
    <w:rsid w:val="00B417D7"/>
    <w:rsid w:val="00B423F5"/>
    <w:rsid w:val="00B4294D"/>
    <w:rsid w:val="00B43F75"/>
    <w:rsid w:val="00B466EC"/>
    <w:rsid w:val="00B467A0"/>
    <w:rsid w:val="00B50D50"/>
    <w:rsid w:val="00B50E4A"/>
    <w:rsid w:val="00B5101B"/>
    <w:rsid w:val="00B520B6"/>
    <w:rsid w:val="00B52166"/>
    <w:rsid w:val="00B5280F"/>
    <w:rsid w:val="00B52AC2"/>
    <w:rsid w:val="00B533E1"/>
    <w:rsid w:val="00B553DB"/>
    <w:rsid w:val="00B55F74"/>
    <w:rsid w:val="00B560DB"/>
    <w:rsid w:val="00B57D7A"/>
    <w:rsid w:val="00B607C0"/>
    <w:rsid w:val="00B60DB8"/>
    <w:rsid w:val="00B61357"/>
    <w:rsid w:val="00B615FB"/>
    <w:rsid w:val="00B61984"/>
    <w:rsid w:val="00B61E83"/>
    <w:rsid w:val="00B61F0E"/>
    <w:rsid w:val="00B62848"/>
    <w:rsid w:val="00B62AFC"/>
    <w:rsid w:val="00B62F0B"/>
    <w:rsid w:val="00B6513F"/>
    <w:rsid w:val="00B67E4D"/>
    <w:rsid w:val="00B7116E"/>
    <w:rsid w:val="00B71676"/>
    <w:rsid w:val="00B71AD3"/>
    <w:rsid w:val="00B72D83"/>
    <w:rsid w:val="00B741DD"/>
    <w:rsid w:val="00B742B5"/>
    <w:rsid w:val="00B75DD9"/>
    <w:rsid w:val="00B7681D"/>
    <w:rsid w:val="00B76AA7"/>
    <w:rsid w:val="00B76C5E"/>
    <w:rsid w:val="00B776D3"/>
    <w:rsid w:val="00B77C0F"/>
    <w:rsid w:val="00B77C7D"/>
    <w:rsid w:val="00B81F76"/>
    <w:rsid w:val="00B8214C"/>
    <w:rsid w:val="00B82FB2"/>
    <w:rsid w:val="00B84DD9"/>
    <w:rsid w:val="00B8558B"/>
    <w:rsid w:val="00B86230"/>
    <w:rsid w:val="00B863BF"/>
    <w:rsid w:val="00B87E4A"/>
    <w:rsid w:val="00B90643"/>
    <w:rsid w:val="00B90784"/>
    <w:rsid w:val="00B91450"/>
    <w:rsid w:val="00B92A11"/>
    <w:rsid w:val="00B9408E"/>
    <w:rsid w:val="00B9493B"/>
    <w:rsid w:val="00B9508B"/>
    <w:rsid w:val="00B952F0"/>
    <w:rsid w:val="00B95C85"/>
    <w:rsid w:val="00BA0C6A"/>
    <w:rsid w:val="00BA2EE3"/>
    <w:rsid w:val="00BA641C"/>
    <w:rsid w:val="00BA66F4"/>
    <w:rsid w:val="00BA7399"/>
    <w:rsid w:val="00BA74E5"/>
    <w:rsid w:val="00BA762D"/>
    <w:rsid w:val="00BB0A0D"/>
    <w:rsid w:val="00BB0D23"/>
    <w:rsid w:val="00BB11D4"/>
    <w:rsid w:val="00BB158A"/>
    <w:rsid w:val="00BB4109"/>
    <w:rsid w:val="00BB44B6"/>
    <w:rsid w:val="00BB44CA"/>
    <w:rsid w:val="00BB4C81"/>
    <w:rsid w:val="00BB5796"/>
    <w:rsid w:val="00BB589F"/>
    <w:rsid w:val="00BB6AA0"/>
    <w:rsid w:val="00BB6BA3"/>
    <w:rsid w:val="00BB6EBD"/>
    <w:rsid w:val="00BB7535"/>
    <w:rsid w:val="00BB75B4"/>
    <w:rsid w:val="00BB7F82"/>
    <w:rsid w:val="00BC02C5"/>
    <w:rsid w:val="00BC0472"/>
    <w:rsid w:val="00BC089B"/>
    <w:rsid w:val="00BC17AC"/>
    <w:rsid w:val="00BC1A8F"/>
    <w:rsid w:val="00BC1FEB"/>
    <w:rsid w:val="00BC5388"/>
    <w:rsid w:val="00BC7CDB"/>
    <w:rsid w:val="00BD0A02"/>
    <w:rsid w:val="00BD0A60"/>
    <w:rsid w:val="00BD0AB5"/>
    <w:rsid w:val="00BD3CC1"/>
    <w:rsid w:val="00BD5B57"/>
    <w:rsid w:val="00BD6177"/>
    <w:rsid w:val="00BD655E"/>
    <w:rsid w:val="00BD6727"/>
    <w:rsid w:val="00BD688F"/>
    <w:rsid w:val="00BD6F65"/>
    <w:rsid w:val="00BD7E41"/>
    <w:rsid w:val="00BE01D4"/>
    <w:rsid w:val="00BE032C"/>
    <w:rsid w:val="00BE0B9A"/>
    <w:rsid w:val="00BE11A2"/>
    <w:rsid w:val="00BE20B7"/>
    <w:rsid w:val="00BE2600"/>
    <w:rsid w:val="00BE2BE5"/>
    <w:rsid w:val="00BE2EDA"/>
    <w:rsid w:val="00BE3AFC"/>
    <w:rsid w:val="00BE4797"/>
    <w:rsid w:val="00BE4A1D"/>
    <w:rsid w:val="00BE4D62"/>
    <w:rsid w:val="00BE5401"/>
    <w:rsid w:val="00BE544F"/>
    <w:rsid w:val="00BE5D9A"/>
    <w:rsid w:val="00BE5FDE"/>
    <w:rsid w:val="00BE63D9"/>
    <w:rsid w:val="00BE64DE"/>
    <w:rsid w:val="00BE652B"/>
    <w:rsid w:val="00BE6ABE"/>
    <w:rsid w:val="00BF1828"/>
    <w:rsid w:val="00BF2864"/>
    <w:rsid w:val="00BF2BFA"/>
    <w:rsid w:val="00BF2E87"/>
    <w:rsid w:val="00BF368F"/>
    <w:rsid w:val="00BF4213"/>
    <w:rsid w:val="00BF508F"/>
    <w:rsid w:val="00BF5BCD"/>
    <w:rsid w:val="00BF5D50"/>
    <w:rsid w:val="00BF647C"/>
    <w:rsid w:val="00C02B33"/>
    <w:rsid w:val="00C04624"/>
    <w:rsid w:val="00C051CE"/>
    <w:rsid w:val="00C0610B"/>
    <w:rsid w:val="00C072EF"/>
    <w:rsid w:val="00C07489"/>
    <w:rsid w:val="00C079AE"/>
    <w:rsid w:val="00C11495"/>
    <w:rsid w:val="00C11659"/>
    <w:rsid w:val="00C13323"/>
    <w:rsid w:val="00C13862"/>
    <w:rsid w:val="00C13879"/>
    <w:rsid w:val="00C13E27"/>
    <w:rsid w:val="00C14218"/>
    <w:rsid w:val="00C16BEC"/>
    <w:rsid w:val="00C200F1"/>
    <w:rsid w:val="00C216C6"/>
    <w:rsid w:val="00C21F24"/>
    <w:rsid w:val="00C22821"/>
    <w:rsid w:val="00C23092"/>
    <w:rsid w:val="00C24C50"/>
    <w:rsid w:val="00C277E4"/>
    <w:rsid w:val="00C27D3A"/>
    <w:rsid w:val="00C312CF"/>
    <w:rsid w:val="00C314F1"/>
    <w:rsid w:val="00C31790"/>
    <w:rsid w:val="00C31827"/>
    <w:rsid w:val="00C31BA0"/>
    <w:rsid w:val="00C31DC5"/>
    <w:rsid w:val="00C32251"/>
    <w:rsid w:val="00C32255"/>
    <w:rsid w:val="00C3245F"/>
    <w:rsid w:val="00C33454"/>
    <w:rsid w:val="00C33925"/>
    <w:rsid w:val="00C33B4D"/>
    <w:rsid w:val="00C34087"/>
    <w:rsid w:val="00C342BC"/>
    <w:rsid w:val="00C3434F"/>
    <w:rsid w:val="00C34A09"/>
    <w:rsid w:val="00C34F3D"/>
    <w:rsid w:val="00C35051"/>
    <w:rsid w:val="00C35123"/>
    <w:rsid w:val="00C35C85"/>
    <w:rsid w:val="00C36742"/>
    <w:rsid w:val="00C3674E"/>
    <w:rsid w:val="00C37A3F"/>
    <w:rsid w:val="00C37E5F"/>
    <w:rsid w:val="00C4011A"/>
    <w:rsid w:val="00C41B4E"/>
    <w:rsid w:val="00C42746"/>
    <w:rsid w:val="00C427EB"/>
    <w:rsid w:val="00C4287F"/>
    <w:rsid w:val="00C43E10"/>
    <w:rsid w:val="00C44204"/>
    <w:rsid w:val="00C451AA"/>
    <w:rsid w:val="00C45C94"/>
    <w:rsid w:val="00C47470"/>
    <w:rsid w:val="00C4758C"/>
    <w:rsid w:val="00C47D89"/>
    <w:rsid w:val="00C5030B"/>
    <w:rsid w:val="00C508E4"/>
    <w:rsid w:val="00C50ABF"/>
    <w:rsid w:val="00C51A35"/>
    <w:rsid w:val="00C52915"/>
    <w:rsid w:val="00C544EC"/>
    <w:rsid w:val="00C5546C"/>
    <w:rsid w:val="00C563EB"/>
    <w:rsid w:val="00C56561"/>
    <w:rsid w:val="00C56687"/>
    <w:rsid w:val="00C5691F"/>
    <w:rsid w:val="00C56C5A"/>
    <w:rsid w:val="00C57068"/>
    <w:rsid w:val="00C574FC"/>
    <w:rsid w:val="00C57924"/>
    <w:rsid w:val="00C57D3B"/>
    <w:rsid w:val="00C61CE3"/>
    <w:rsid w:val="00C6374B"/>
    <w:rsid w:val="00C639D5"/>
    <w:rsid w:val="00C65C74"/>
    <w:rsid w:val="00C672DE"/>
    <w:rsid w:val="00C676B7"/>
    <w:rsid w:val="00C67C22"/>
    <w:rsid w:val="00C71C99"/>
    <w:rsid w:val="00C71F72"/>
    <w:rsid w:val="00C7257A"/>
    <w:rsid w:val="00C72F3C"/>
    <w:rsid w:val="00C736A4"/>
    <w:rsid w:val="00C7372C"/>
    <w:rsid w:val="00C746A2"/>
    <w:rsid w:val="00C747D8"/>
    <w:rsid w:val="00C74E00"/>
    <w:rsid w:val="00C74E43"/>
    <w:rsid w:val="00C75932"/>
    <w:rsid w:val="00C75D23"/>
    <w:rsid w:val="00C760D7"/>
    <w:rsid w:val="00C777FE"/>
    <w:rsid w:val="00C77ABC"/>
    <w:rsid w:val="00C80298"/>
    <w:rsid w:val="00C813FE"/>
    <w:rsid w:val="00C824EA"/>
    <w:rsid w:val="00C8295D"/>
    <w:rsid w:val="00C83D9B"/>
    <w:rsid w:val="00C84248"/>
    <w:rsid w:val="00C84732"/>
    <w:rsid w:val="00C8493C"/>
    <w:rsid w:val="00C85D22"/>
    <w:rsid w:val="00C86963"/>
    <w:rsid w:val="00C871CE"/>
    <w:rsid w:val="00C90208"/>
    <w:rsid w:val="00C9035B"/>
    <w:rsid w:val="00C90D70"/>
    <w:rsid w:val="00C90F09"/>
    <w:rsid w:val="00C920E6"/>
    <w:rsid w:val="00C923E9"/>
    <w:rsid w:val="00C931BD"/>
    <w:rsid w:val="00C9336A"/>
    <w:rsid w:val="00C93370"/>
    <w:rsid w:val="00C93E45"/>
    <w:rsid w:val="00C94373"/>
    <w:rsid w:val="00C958D5"/>
    <w:rsid w:val="00C95C67"/>
    <w:rsid w:val="00C95EAE"/>
    <w:rsid w:val="00C9637D"/>
    <w:rsid w:val="00C9642C"/>
    <w:rsid w:val="00C97642"/>
    <w:rsid w:val="00CA0905"/>
    <w:rsid w:val="00CA0981"/>
    <w:rsid w:val="00CA09DD"/>
    <w:rsid w:val="00CA10AD"/>
    <w:rsid w:val="00CA1A00"/>
    <w:rsid w:val="00CA1AEB"/>
    <w:rsid w:val="00CA1F0F"/>
    <w:rsid w:val="00CA2703"/>
    <w:rsid w:val="00CA387C"/>
    <w:rsid w:val="00CA3A68"/>
    <w:rsid w:val="00CA3F3A"/>
    <w:rsid w:val="00CA57C4"/>
    <w:rsid w:val="00CA5D09"/>
    <w:rsid w:val="00CA5E2F"/>
    <w:rsid w:val="00CA662A"/>
    <w:rsid w:val="00CA7015"/>
    <w:rsid w:val="00CB05A4"/>
    <w:rsid w:val="00CB083B"/>
    <w:rsid w:val="00CB135E"/>
    <w:rsid w:val="00CB1787"/>
    <w:rsid w:val="00CB2B75"/>
    <w:rsid w:val="00CB2DBA"/>
    <w:rsid w:val="00CB300C"/>
    <w:rsid w:val="00CB31EE"/>
    <w:rsid w:val="00CB4C80"/>
    <w:rsid w:val="00CB54C0"/>
    <w:rsid w:val="00CB5951"/>
    <w:rsid w:val="00CB5DEC"/>
    <w:rsid w:val="00CB5F49"/>
    <w:rsid w:val="00CB6C8E"/>
    <w:rsid w:val="00CB6E44"/>
    <w:rsid w:val="00CB70E3"/>
    <w:rsid w:val="00CC031F"/>
    <w:rsid w:val="00CC069E"/>
    <w:rsid w:val="00CC0A2C"/>
    <w:rsid w:val="00CC14A2"/>
    <w:rsid w:val="00CC1D70"/>
    <w:rsid w:val="00CC1E3C"/>
    <w:rsid w:val="00CC2AC4"/>
    <w:rsid w:val="00CC32AB"/>
    <w:rsid w:val="00CC4443"/>
    <w:rsid w:val="00CC44BF"/>
    <w:rsid w:val="00CC4CA9"/>
    <w:rsid w:val="00CC4EA9"/>
    <w:rsid w:val="00CC5CB4"/>
    <w:rsid w:val="00CC65CC"/>
    <w:rsid w:val="00CC6775"/>
    <w:rsid w:val="00CD014C"/>
    <w:rsid w:val="00CD0167"/>
    <w:rsid w:val="00CD0234"/>
    <w:rsid w:val="00CD199A"/>
    <w:rsid w:val="00CD1D03"/>
    <w:rsid w:val="00CD1FBA"/>
    <w:rsid w:val="00CD22C3"/>
    <w:rsid w:val="00CD2FB6"/>
    <w:rsid w:val="00CD358E"/>
    <w:rsid w:val="00CD3CF6"/>
    <w:rsid w:val="00CD46A3"/>
    <w:rsid w:val="00CD4976"/>
    <w:rsid w:val="00CD538B"/>
    <w:rsid w:val="00CD6111"/>
    <w:rsid w:val="00CD6706"/>
    <w:rsid w:val="00CD6C13"/>
    <w:rsid w:val="00CD7288"/>
    <w:rsid w:val="00CD7E9D"/>
    <w:rsid w:val="00CE1827"/>
    <w:rsid w:val="00CE2A9D"/>
    <w:rsid w:val="00CE2ED2"/>
    <w:rsid w:val="00CE3279"/>
    <w:rsid w:val="00CE3A75"/>
    <w:rsid w:val="00CE3BA1"/>
    <w:rsid w:val="00CE4FBF"/>
    <w:rsid w:val="00CE54AB"/>
    <w:rsid w:val="00CE60A2"/>
    <w:rsid w:val="00CE6133"/>
    <w:rsid w:val="00CE6D1C"/>
    <w:rsid w:val="00CE743F"/>
    <w:rsid w:val="00CE7455"/>
    <w:rsid w:val="00CE7A92"/>
    <w:rsid w:val="00CF0433"/>
    <w:rsid w:val="00CF053F"/>
    <w:rsid w:val="00CF1C5D"/>
    <w:rsid w:val="00CF1D74"/>
    <w:rsid w:val="00CF26E7"/>
    <w:rsid w:val="00CF45E6"/>
    <w:rsid w:val="00CF51D2"/>
    <w:rsid w:val="00CF57C1"/>
    <w:rsid w:val="00CF5864"/>
    <w:rsid w:val="00CF5A70"/>
    <w:rsid w:val="00CF669F"/>
    <w:rsid w:val="00CF6E43"/>
    <w:rsid w:val="00D009D2"/>
    <w:rsid w:val="00D0152F"/>
    <w:rsid w:val="00D01F96"/>
    <w:rsid w:val="00D0233E"/>
    <w:rsid w:val="00D02D39"/>
    <w:rsid w:val="00D03C02"/>
    <w:rsid w:val="00D03E6F"/>
    <w:rsid w:val="00D04133"/>
    <w:rsid w:val="00D04BE2"/>
    <w:rsid w:val="00D05241"/>
    <w:rsid w:val="00D0612B"/>
    <w:rsid w:val="00D061D6"/>
    <w:rsid w:val="00D07365"/>
    <w:rsid w:val="00D07758"/>
    <w:rsid w:val="00D07A8D"/>
    <w:rsid w:val="00D10B71"/>
    <w:rsid w:val="00D10D90"/>
    <w:rsid w:val="00D10E31"/>
    <w:rsid w:val="00D11231"/>
    <w:rsid w:val="00D1162B"/>
    <w:rsid w:val="00D11811"/>
    <w:rsid w:val="00D12209"/>
    <w:rsid w:val="00D12A59"/>
    <w:rsid w:val="00D138A5"/>
    <w:rsid w:val="00D138FA"/>
    <w:rsid w:val="00D14083"/>
    <w:rsid w:val="00D16517"/>
    <w:rsid w:val="00D1669F"/>
    <w:rsid w:val="00D17181"/>
    <w:rsid w:val="00D20290"/>
    <w:rsid w:val="00D2035D"/>
    <w:rsid w:val="00D21E89"/>
    <w:rsid w:val="00D22AB7"/>
    <w:rsid w:val="00D231E7"/>
    <w:rsid w:val="00D2376D"/>
    <w:rsid w:val="00D25482"/>
    <w:rsid w:val="00D25F9B"/>
    <w:rsid w:val="00D265F9"/>
    <w:rsid w:val="00D27136"/>
    <w:rsid w:val="00D2735F"/>
    <w:rsid w:val="00D27797"/>
    <w:rsid w:val="00D2784C"/>
    <w:rsid w:val="00D3072E"/>
    <w:rsid w:val="00D30C2C"/>
    <w:rsid w:val="00D30FA2"/>
    <w:rsid w:val="00D312DD"/>
    <w:rsid w:val="00D32898"/>
    <w:rsid w:val="00D33093"/>
    <w:rsid w:val="00D33D5C"/>
    <w:rsid w:val="00D35747"/>
    <w:rsid w:val="00D35C89"/>
    <w:rsid w:val="00D36ADF"/>
    <w:rsid w:val="00D37B27"/>
    <w:rsid w:val="00D37C71"/>
    <w:rsid w:val="00D37CDE"/>
    <w:rsid w:val="00D40159"/>
    <w:rsid w:val="00D402EC"/>
    <w:rsid w:val="00D414D7"/>
    <w:rsid w:val="00D4192C"/>
    <w:rsid w:val="00D41A96"/>
    <w:rsid w:val="00D42FD2"/>
    <w:rsid w:val="00D44523"/>
    <w:rsid w:val="00D46A7F"/>
    <w:rsid w:val="00D502E8"/>
    <w:rsid w:val="00D507A9"/>
    <w:rsid w:val="00D5100A"/>
    <w:rsid w:val="00D5196C"/>
    <w:rsid w:val="00D520D7"/>
    <w:rsid w:val="00D525BE"/>
    <w:rsid w:val="00D526A4"/>
    <w:rsid w:val="00D52C64"/>
    <w:rsid w:val="00D537A4"/>
    <w:rsid w:val="00D5415D"/>
    <w:rsid w:val="00D55AF5"/>
    <w:rsid w:val="00D60698"/>
    <w:rsid w:val="00D60CA1"/>
    <w:rsid w:val="00D60F34"/>
    <w:rsid w:val="00D612FE"/>
    <w:rsid w:val="00D61570"/>
    <w:rsid w:val="00D61F62"/>
    <w:rsid w:val="00D62013"/>
    <w:rsid w:val="00D624EB"/>
    <w:rsid w:val="00D62A99"/>
    <w:rsid w:val="00D63BEC"/>
    <w:rsid w:val="00D65FA0"/>
    <w:rsid w:val="00D672BE"/>
    <w:rsid w:val="00D67D1F"/>
    <w:rsid w:val="00D70E9F"/>
    <w:rsid w:val="00D7356F"/>
    <w:rsid w:val="00D73920"/>
    <w:rsid w:val="00D73CE9"/>
    <w:rsid w:val="00D73D08"/>
    <w:rsid w:val="00D73DCF"/>
    <w:rsid w:val="00D77829"/>
    <w:rsid w:val="00D80AA5"/>
    <w:rsid w:val="00D810D0"/>
    <w:rsid w:val="00D821FF"/>
    <w:rsid w:val="00D843BE"/>
    <w:rsid w:val="00D84565"/>
    <w:rsid w:val="00D85A02"/>
    <w:rsid w:val="00D9007E"/>
    <w:rsid w:val="00D90889"/>
    <w:rsid w:val="00D90BDB"/>
    <w:rsid w:val="00D91C99"/>
    <w:rsid w:val="00D91DB2"/>
    <w:rsid w:val="00D92609"/>
    <w:rsid w:val="00D93A55"/>
    <w:rsid w:val="00D94207"/>
    <w:rsid w:val="00D942D4"/>
    <w:rsid w:val="00D948F6"/>
    <w:rsid w:val="00D9504A"/>
    <w:rsid w:val="00D9680B"/>
    <w:rsid w:val="00D96D4C"/>
    <w:rsid w:val="00D9750F"/>
    <w:rsid w:val="00DA055A"/>
    <w:rsid w:val="00DA1202"/>
    <w:rsid w:val="00DA20ED"/>
    <w:rsid w:val="00DA24D0"/>
    <w:rsid w:val="00DA26CD"/>
    <w:rsid w:val="00DA4203"/>
    <w:rsid w:val="00DA4A44"/>
    <w:rsid w:val="00DA52B2"/>
    <w:rsid w:val="00DA64AE"/>
    <w:rsid w:val="00DB0107"/>
    <w:rsid w:val="00DB0888"/>
    <w:rsid w:val="00DB10C8"/>
    <w:rsid w:val="00DB3C35"/>
    <w:rsid w:val="00DB44C1"/>
    <w:rsid w:val="00DB61C9"/>
    <w:rsid w:val="00DB670E"/>
    <w:rsid w:val="00DB790F"/>
    <w:rsid w:val="00DC0215"/>
    <w:rsid w:val="00DC05B8"/>
    <w:rsid w:val="00DC1573"/>
    <w:rsid w:val="00DC16CA"/>
    <w:rsid w:val="00DC1C10"/>
    <w:rsid w:val="00DC221B"/>
    <w:rsid w:val="00DC2F04"/>
    <w:rsid w:val="00DC382C"/>
    <w:rsid w:val="00DC4398"/>
    <w:rsid w:val="00DC4415"/>
    <w:rsid w:val="00DC46BE"/>
    <w:rsid w:val="00DC53AF"/>
    <w:rsid w:val="00DC7282"/>
    <w:rsid w:val="00DC73BE"/>
    <w:rsid w:val="00DD12A0"/>
    <w:rsid w:val="00DD3717"/>
    <w:rsid w:val="00DD42F3"/>
    <w:rsid w:val="00DD5477"/>
    <w:rsid w:val="00DD559F"/>
    <w:rsid w:val="00DD5C69"/>
    <w:rsid w:val="00DD6333"/>
    <w:rsid w:val="00DD659A"/>
    <w:rsid w:val="00DD6C95"/>
    <w:rsid w:val="00DD788A"/>
    <w:rsid w:val="00DD7AB7"/>
    <w:rsid w:val="00DE1B7F"/>
    <w:rsid w:val="00DE21CD"/>
    <w:rsid w:val="00DE2240"/>
    <w:rsid w:val="00DE3ACC"/>
    <w:rsid w:val="00DE3B31"/>
    <w:rsid w:val="00DE3C11"/>
    <w:rsid w:val="00DE4B43"/>
    <w:rsid w:val="00DE52DB"/>
    <w:rsid w:val="00DE5CC9"/>
    <w:rsid w:val="00DE71CF"/>
    <w:rsid w:val="00DE74EE"/>
    <w:rsid w:val="00DE78D2"/>
    <w:rsid w:val="00DF0AEC"/>
    <w:rsid w:val="00DF1B86"/>
    <w:rsid w:val="00DF2208"/>
    <w:rsid w:val="00DF2779"/>
    <w:rsid w:val="00DF2E78"/>
    <w:rsid w:val="00DF393F"/>
    <w:rsid w:val="00DF52C0"/>
    <w:rsid w:val="00DF62EF"/>
    <w:rsid w:val="00E00CBB"/>
    <w:rsid w:val="00E00D68"/>
    <w:rsid w:val="00E00EC4"/>
    <w:rsid w:val="00E00F51"/>
    <w:rsid w:val="00E00F8F"/>
    <w:rsid w:val="00E0102F"/>
    <w:rsid w:val="00E01C0F"/>
    <w:rsid w:val="00E01F5E"/>
    <w:rsid w:val="00E027A6"/>
    <w:rsid w:val="00E03200"/>
    <w:rsid w:val="00E0380B"/>
    <w:rsid w:val="00E03D59"/>
    <w:rsid w:val="00E055C2"/>
    <w:rsid w:val="00E05DF6"/>
    <w:rsid w:val="00E05F34"/>
    <w:rsid w:val="00E06016"/>
    <w:rsid w:val="00E0695A"/>
    <w:rsid w:val="00E072EB"/>
    <w:rsid w:val="00E07D82"/>
    <w:rsid w:val="00E1107B"/>
    <w:rsid w:val="00E117A1"/>
    <w:rsid w:val="00E1191B"/>
    <w:rsid w:val="00E13701"/>
    <w:rsid w:val="00E13DBE"/>
    <w:rsid w:val="00E13DEE"/>
    <w:rsid w:val="00E16AA6"/>
    <w:rsid w:val="00E17407"/>
    <w:rsid w:val="00E20D4F"/>
    <w:rsid w:val="00E211B3"/>
    <w:rsid w:val="00E2121B"/>
    <w:rsid w:val="00E219AC"/>
    <w:rsid w:val="00E21DEB"/>
    <w:rsid w:val="00E223D2"/>
    <w:rsid w:val="00E22B75"/>
    <w:rsid w:val="00E22EC6"/>
    <w:rsid w:val="00E23A2E"/>
    <w:rsid w:val="00E23CB5"/>
    <w:rsid w:val="00E24032"/>
    <w:rsid w:val="00E24590"/>
    <w:rsid w:val="00E24888"/>
    <w:rsid w:val="00E24C49"/>
    <w:rsid w:val="00E258AF"/>
    <w:rsid w:val="00E25911"/>
    <w:rsid w:val="00E25E85"/>
    <w:rsid w:val="00E26268"/>
    <w:rsid w:val="00E26346"/>
    <w:rsid w:val="00E27529"/>
    <w:rsid w:val="00E27593"/>
    <w:rsid w:val="00E27C54"/>
    <w:rsid w:val="00E30020"/>
    <w:rsid w:val="00E31890"/>
    <w:rsid w:val="00E3198F"/>
    <w:rsid w:val="00E31E58"/>
    <w:rsid w:val="00E32C8F"/>
    <w:rsid w:val="00E33733"/>
    <w:rsid w:val="00E34439"/>
    <w:rsid w:val="00E352DA"/>
    <w:rsid w:val="00E354C2"/>
    <w:rsid w:val="00E357BE"/>
    <w:rsid w:val="00E36340"/>
    <w:rsid w:val="00E36B52"/>
    <w:rsid w:val="00E36CF6"/>
    <w:rsid w:val="00E378B0"/>
    <w:rsid w:val="00E408CD"/>
    <w:rsid w:val="00E41ABE"/>
    <w:rsid w:val="00E41ED0"/>
    <w:rsid w:val="00E4398A"/>
    <w:rsid w:val="00E45A7A"/>
    <w:rsid w:val="00E45C86"/>
    <w:rsid w:val="00E47319"/>
    <w:rsid w:val="00E47980"/>
    <w:rsid w:val="00E500A7"/>
    <w:rsid w:val="00E50144"/>
    <w:rsid w:val="00E50788"/>
    <w:rsid w:val="00E50EB2"/>
    <w:rsid w:val="00E52AC5"/>
    <w:rsid w:val="00E53D65"/>
    <w:rsid w:val="00E55711"/>
    <w:rsid w:val="00E571C3"/>
    <w:rsid w:val="00E61C54"/>
    <w:rsid w:val="00E6212E"/>
    <w:rsid w:val="00E6424A"/>
    <w:rsid w:val="00E6508F"/>
    <w:rsid w:val="00E65B8E"/>
    <w:rsid w:val="00E66AC0"/>
    <w:rsid w:val="00E71338"/>
    <w:rsid w:val="00E71782"/>
    <w:rsid w:val="00E71DEC"/>
    <w:rsid w:val="00E72B37"/>
    <w:rsid w:val="00E72D5F"/>
    <w:rsid w:val="00E72E49"/>
    <w:rsid w:val="00E73D48"/>
    <w:rsid w:val="00E740D7"/>
    <w:rsid w:val="00E744DC"/>
    <w:rsid w:val="00E75655"/>
    <w:rsid w:val="00E75CB3"/>
    <w:rsid w:val="00E7648C"/>
    <w:rsid w:val="00E77BD9"/>
    <w:rsid w:val="00E82EA8"/>
    <w:rsid w:val="00E83296"/>
    <w:rsid w:val="00E83573"/>
    <w:rsid w:val="00E838E6"/>
    <w:rsid w:val="00E83BA6"/>
    <w:rsid w:val="00E851AC"/>
    <w:rsid w:val="00E85AC7"/>
    <w:rsid w:val="00E8601E"/>
    <w:rsid w:val="00E86335"/>
    <w:rsid w:val="00E86913"/>
    <w:rsid w:val="00E87A29"/>
    <w:rsid w:val="00E909E5"/>
    <w:rsid w:val="00E90ECD"/>
    <w:rsid w:val="00E915CA"/>
    <w:rsid w:val="00E91C45"/>
    <w:rsid w:val="00E92F1B"/>
    <w:rsid w:val="00E9316C"/>
    <w:rsid w:val="00E93EB3"/>
    <w:rsid w:val="00E967C1"/>
    <w:rsid w:val="00E9798E"/>
    <w:rsid w:val="00EA0CDC"/>
    <w:rsid w:val="00EA30DF"/>
    <w:rsid w:val="00EA3A4B"/>
    <w:rsid w:val="00EA3E99"/>
    <w:rsid w:val="00EA4030"/>
    <w:rsid w:val="00EA4821"/>
    <w:rsid w:val="00EA4CBD"/>
    <w:rsid w:val="00EA5441"/>
    <w:rsid w:val="00EA69FE"/>
    <w:rsid w:val="00EA6D77"/>
    <w:rsid w:val="00EA7646"/>
    <w:rsid w:val="00EA7EA5"/>
    <w:rsid w:val="00EB03EE"/>
    <w:rsid w:val="00EB1689"/>
    <w:rsid w:val="00EB2CDD"/>
    <w:rsid w:val="00EB37B4"/>
    <w:rsid w:val="00EB4284"/>
    <w:rsid w:val="00EB5703"/>
    <w:rsid w:val="00EB602C"/>
    <w:rsid w:val="00EB61B2"/>
    <w:rsid w:val="00EB65D6"/>
    <w:rsid w:val="00EB6BA0"/>
    <w:rsid w:val="00EB6FFB"/>
    <w:rsid w:val="00EC0DBD"/>
    <w:rsid w:val="00EC11D0"/>
    <w:rsid w:val="00EC1215"/>
    <w:rsid w:val="00EC22F0"/>
    <w:rsid w:val="00EC2F71"/>
    <w:rsid w:val="00EC42F7"/>
    <w:rsid w:val="00EC4387"/>
    <w:rsid w:val="00EC455D"/>
    <w:rsid w:val="00EC4792"/>
    <w:rsid w:val="00EC47D2"/>
    <w:rsid w:val="00EC5AF7"/>
    <w:rsid w:val="00EC5EA1"/>
    <w:rsid w:val="00ED090F"/>
    <w:rsid w:val="00ED0B5E"/>
    <w:rsid w:val="00ED130A"/>
    <w:rsid w:val="00ED2086"/>
    <w:rsid w:val="00ED2257"/>
    <w:rsid w:val="00ED24EF"/>
    <w:rsid w:val="00ED26BC"/>
    <w:rsid w:val="00ED2716"/>
    <w:rsid w:val="00ED2EF4"/>
    <w:rsid w:val="00ED4AAA"/>
    <w:rsid w:val="00ED503D"/>
    <w:rsid w:val="00EE062A"/>
    <w:rsid w:val="00EE225E"/>
    <w:rsid w:val="00EE25A8"/>
    <w:rsid w:val="00EE3446"/>
    <w:rsid w:val="00EE36EA"/>
    <w:rsid w:val="00EE4D6F"/>
    <w:rsid w:val="00EE4E61"/>
    <w:rsid w:val="00EE5DAB"/>
    <w:rsid w:val="00EE6956"/>
    <w:rsid w:val="00EE72B4"/>
    <w:rsid w:val="00EE78E8"/>
    <w:rsid w:val="00EE7AFE"/>
    <w:rsid w:val="00EE7C24"/>
    <w:rsid w:val="00EE7C28"/>
    <w:rsid w:val="00EF0129"/>
    <w:rsid w:val="00EF0197"/>
    <w:rsid w:val="00EF0230"/>
    <w:rsid w:val="00EF093D"/>
    <w:rsid w:val="00EF0CBC"/>
    <w:rsid w:val="00EF285C"/>
    <w:rsid w:val="00EF2BA3"/>
    <w:rsid w:val="00EF33F3"/>
    <w:rsid w:val="00EF39EB"/>
    <w:rsid w:val="00EF5D6D"/>
    <w:rsid w:val="00EF60C6"/>
    <w:rsid w:val="00EF6473"/>
    <w:rsid w:val="00EF6B5B"/>
    <w:rsid w:val="00EF7FB7"/>
    <w:rsid w:val="00F007D3"/>
    <w:rsid w:val="00F03096"/>
    <w:rsid w:val="00F04BC4"/>
    <w:rsid w:val="00F052E3"/>
    <w:rsid w:val="00F063DC"/>
    <w:rsid w:val="00F069C7"/>
    <w:rsid w:val="00F06AB1"/>
    <w:rsid w:val="00F07819"/>
    <w:rsid w:val="00F07C26"/>
    <w:rsid w:val="00F10738"/>
    <w:rsid w:val="00F11116"/>
    <w:rsid w:val="00F115D0"/>
    <w:rsid w:val="00F128A0"/>
    <w:rsid w:val="00F13011"/>
    <w:rsid w:val="00F137E3"/>
    <w:rsid w:val="00F14818"/>
    <w:rsid w:val="00F15B5E"/>
    <w:rsid w:val="00F162B4"/>
    <w:rsid w:val="00F16914"/>
    <w:rsid w:val="00F17A60"/>
    <w:rsid w:val="00F17FB2"/>
    <w:rsid w:val="00F20050"/>
    <w:rsid w:val="00F20154"/>
    <w:rsid w:val="00F2058B"/>
    <w:rsid w:val="00F20D83"/>
    <w:rsid w:val="00F22358"/>
    <w:rsid w:val="00F230C2"/>
    <w:rsid w:val="00F23513"/>
    <w:rsid w:val="00F23BCB"/>
    <w:rsid w:val="00F23FCC"/>
    <w:rsid w:val="00F24B85"/>
    <w:rsid w:val="00F25CD5"/>
    <w:rsid w:val="00F30FB7"/>
    <w:rsid w:val="00F310CD"/>
    <w:rsid w:val="00F31522"/>
    <w:rsid w:val="00F316E2"/>
    <w:rsid w:val="00F318B7"/>
    <w:rsid w:val="00F32C1D"/>
    <w:rsid w:val="00F34CD2"/>
    <w:rsid w:val="00F358BD"/>
    <w:rsid w:val="00F35955"/>
    <w:rsid w:val="00F363D9"/>
    <w:rsid w:val="00F3741B"/>
    <w:rsid w:val="00F375CC"/>
    <w:rsid w:val="00F40470"/>
    <w:rsid w:val="00F430C3"/>
    <w:rsid w:val="00F4470E"/>
    <w:rsid w:val="00F44E53"/>
    <w:rsid w:val="00F451D2"/>
    <w:rsid w:val="00F4580E"/>
    <w:rsid w:val="00F47313"/>
    <w:rsid w:val="00F473C2"/>
    <w:rsid w:val="00F47BCC"/>
    <w:rsid w:val="00F47F4B"/>
    <w:rsid w:val="00F51330"/>
    <w:rsid w:val="00F51FD0"/>
    <w:rsid w:val="00F52928"/>
    <w:rsid w:val="00F532D2"/>
    <w:rsid w:val="00F534DD"/>
    <w:rsid w:val="00F5423E"/>
    <w:rsid w:val="00F5538C"/>
    <w:rsid w:val="00F55D11"/>
    <w:rsid w:val="00F5603D"/>
    <w:rsid w:val="00F56BBA"/>
    <w:rsid w:val="00F56D0A"/>
    <w:rsid w:val="00F56E41"/>
    <w:rsid w:val="00F578F5"/>
    <w:rsid w:val="00F610BA"/>
    <w:rsid w:val="00F6239D"/>
    <w:rsid w:val="00F63586"/>
    <w:rsid w:val="00F638E8"/>
    <w:rsid w:val="00F63D63"/>
    <w:rsid w:val="00F63FAF"/>
    <w:rsid w:val="00F7125D"/>
    <w:rsid w:val="00F71308"/>
    <w:rsid w:val="00F71C43"/>
    <w:rsid w:val="00F72B30"/>
    <w:rsid w:val="00F72D9B"/>
    <w:rsid w:val="00F73535"/>
    <w:rsid w:val="00F736F9"/>
    <w:rsid w:val="00F74574"/>
    <w:rsid w:val="00F74588"/>
    <w:rsid w:val="00F749C8"/>
    <w:rsid w:val="00F772E2"/>
    <w:rsid w:val="00F77A19"/>
    <w:rsid w:val="00F77FF6"/>
    <w:rsid w:val="00F80989"/>
    <w:rsid w:val="00F80C1D"/>
    <w:rsid w:val="00F81609"/>
    <w:rsid w:val="00F8197D"/>
    <w:rsid w:val="00F81EA9"/>
    <w:rsid w:val="00F82A59"/>
    <w:rsid w:val="00F82E0C"/>
    <w:rsid w:val="00F83B6B"/>
    <w:rsid w:val="00F852E2"/>
    <w:rsid w:val="00F90014"/>
    <w:rsid w:val="00F90594"/>
    <w:rsid w:val="00F90A43"/>
    <w:rsid w:val="00F90F63"/>
    <w:rsid w:val="00F913D6"/>
    <w:rsid w:val="00F922A5"/>
    <w:rsid w:val="00F923AD"/>
    <w:rsid w:val="00F93FA4"/>
    <w:rsid w:val="00F941E2"/>
    <w:rsid w:val="00F94898"/>
    <w:rsid w:val="00F94D82"/>
    <w:rsid w:val="00F94DB1"/>
    <w:rsid w:val="00F95D82"/>
    <w:rsid w:val="00F95DBD"/>
    <w:rsid w:val="00F9651A"/>
    <w:rsid w:val="00FA0175"/>
    <w:rsid w:val="00FA0A8B"/>
    <w:rsid w:val="00FA0E98"/>
    <w:rsid w:val="00FA1F7B"/>
    <w:rsid w:val="00FA61DC"/>
    <w:rsid w:val="00FA668F"/>
    <w:rsid w:val="00FB0286"/>
    <w:rsid w:val="00FB05E3"/>
    <w:rsid w:val="00FB1873"/>
    <w:rsid w:val="00FB2BB8"/>
    <w:rsid w:val="00FB503F"/>
    <w:rsid w:val="00FB510A"/>
    <w:rsid w:val="00FB5227"/>
    <w:rsid w:val="00FB6A14"/>
    <w:rsid w:val="00FB6E54"/>
    <w:rsid w:val="00FB70D7"/>
    <w:rsid w:val="00FB7A16"/>
    <w:rsid w:val="00FC0091"/>
    <w:rsid w:val="00FC0630"/>
    <w:rsid w:val="00FC0727"/>
    <w:rsid w:val="00FC1AD4"/>
    <w:rsid w:val="00FC302A"/>
    <w:rsid w:val="00FC3C34"/>
    <w:rsid w:val="00FC4416"/>
    <w:rsid w:val="00FC5303"/>
    <w:rsid w:val="00FC5CFA"/>
    <w:rsid w:val="00FC6679"/>
    <w:rsid w:val="00FC6D7A"/>
    <w:rsid w:val="00FC73BC"/>
    <w:rsid w:val="00FC777D"/>
    <w:rsid w:val="00FC7ADE"/>
    <w:rsid w:val="00FD05E3"/>
    <w:rsid w:val="00FD172B"/>
    <w:rsid w:val="00FD2108"/>
    <w:rsid w:val="00FD3388"/>
    <w:rsid w:val="00FD33FC"/>
    <w:rsid w:val="00FD34F7"/>
    <w:rsid w:val="00FD3B0E"/>
    <w:rsid w:val="00FD3C4D"/>
    <w:rsid w:val="00FD49AD"/>
    <w:rsid w:val="00FD4C68"/>
    <w:rsid w:val="00FD5003"/>
    <w:rsid w:val="00FD5096"/>
    <w:rsid w:val="00FD5681"/>
    <w:rsid w:val="00FD6078"/>
    <w:rsid w:val="00FD60B3"/>
    <w:rsid w:val="00FD66B0"/>
    <w:rsid w:val="00FD6FA2"/>
    <w:rsid w:val="00FD7467"/>
    <w:rsid w:val="00FE002D"/>
    <w:rsid w:val="00FE0B5A"/>
    <w:rsid w:val="00FE0B7F"/>
    <w:rsid w:val="00FE0DEA"/>
    <w:rsid w:val="00FE20E4"/>
    <w:rsid w:val="00FE2DE1"/>
    <w:rsid w:val="00FE314C"/>
    <w:rsid w:val="00FE3CDB"/>
    <w:rsid w:val="00FE441E"/>
    <w:rsid w:val="00FE495C"/>
    <w:rsid w:val="00FE4D6C"/>
    <w:rsid w:val="00FE5C2A"/>
    <w:rsid w:val="00FE60F9"/>
    <w:rsid w:val="00FE686B"/>
    <w:rsid w:val="00FE6F93"/>
    <w:rsid w:val="00FE707C"/>
    <w:rsid w:val="00FE79FA"/>
    <w:rsid w:val="00FF09E8"/>
    <w:rsid w:val="00FF12E0"/>
    <w:rsid w:val="00FF131A"/>
    <w:rsid w:val="00FF220F"/>
    <w:rsid w:val="00FF2A26"/>
    <w:rsid w:val="00FF2F7E"/>
    <w:rsid w:val="00FF337D"/>
    <w:rsid w:val="00FF4440"/>
    <w:rsid w:val="00FF4E06"/>
    <w:rsid w:val="00FF5269"/>
    <w:rsid w:val="00FF561E"/>
    <w:rsid w:val="00FF58EF"/>
    <w:rsid w:val="00FF5AEA"/>
    <w:rsid w:val="00FF66C8"/>
    <w:rsid w:val="00FF6F38"/>
    <w:rsid w:val="00FF7893"/>
    <w:rsid w:val="414F674B"/>
    <w:rsid w:val="67834E5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6FFBF6E"/>
  <w15:docId w15:val="{DDF2EEA9-B78E-401A-8795-36207FB7A3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宋体" w:hAnsi="Times New Roman" w:cs="Times New Roman"/>
        <w:lang w:val="en-US" w:eastAsia="zh-CN" w:bidi="ar-SA"/>
      </w:rPr>
    </w:rPrDefault>
    <w:pPrDefault>
      <w:pPr>
        <w:spacing w:line="300" w:lineRule="auto"/>
        <w:ind w:firstLine="238"/>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qFormat="1"/>
    <w:lsdException w:name="toc 3" w:uiPriority="39"/>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uiPriority="0"/>
    <w:lsdException w:name="footnote text" w:semiHidden="1" w:unhideWhenUsed="1"/>
    <w:lsdException w:name="annotation text" w:semiHidden="1" w:uiPriority="0"/>
    <w:lsdException w:name="header" w:unhideWhenUsed="1" w:qFormat="1"/>
    <w:lsdException w:name="footer" w:unhideWhenUsed="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lsdException w:name="line number" w:semiHidden="1" w:unhideWhenUsed="1"/>
    <w:lsdException w:name="page number" w:uiPriority="0"/>
    <w:lsdException w:name="endnote reference" w:unhideWhenUsed="1"/>
    <w:lsdException w:name="endnote text"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uiPriority="1" w:unhideWhenUsed="1"/>
    <w:lsdException w:name="Body Text" w:uiPriority="0"/>
    <w:lsdException w:name="Body Text Indent" w:uiPriority="0"/>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lsdException w:name="Salutation"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uiPriority="0"/>
    <w:lsdException w:name="Body Text Indent 3" w:uiPriority="0"/>
    <w:lsdException w:name="Block Text" w:semiHidden="1" w:unhideWhenUsed="1"/>
    <w:lsdException w:name="Hyperlink" w:unhideWhenUsed="1"/>
    <w:lsdException w:name="FollowedHyperlink" w:unhideWhenUsed="1"/>
    <w:lsdException w:name="Strong" w:uiPriority="22" w:qFormat="1"/>
    <w:lsdException w:name="Emphasis" w:uiPriority="20" w:qFormat="1"/>
    <w:lsdException w:name="Document Map" w:semiHidden="1" w:uiPriority="0"/>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Pr>
      <w:rFonts w:cstheme="minorBidi"/>
      <w:kern w:val="2"/>
      <w:sz w:val="21"/>
      <w:szCs w:val="22"/>
    </w:rPr>
  </w:style>
  <w:style w:type="paragraph" w:styleId="1">
    <w:name w:val="heading 1"/>
    <w:next w:val="a"/>
    <w:link w:val="10"/>
    <w:uiPriority w:val="9"/>
    <w:qFormat/>
    <w:rsid w:val="00101E68"/>
    <w:pPr>
      <w:numPr>
        <w:numId w:val="3"/>
      </w:numPr>
      <w:adjustRightInd w:val="0"/>
      <w:spacing w:beforeLines="150" w:before="150" w:afterLines="50" w:after="50" w:line="360" w:lineRule="exact"/>
      <w:jc w:val="left"/>
      <w:outlineLvl w:val="0"/>
    </w:pPr>
    <w:rPr>
      <w:rFonts w:ascii="Arial" w:eastAsia="黑体" w:hAnsi="Arial" w:cs="Arial"/>
      <w:bCs/>
      <w:kern w:val="2"/>
      <w:sz w:val="28"/>
      <w:szCs w:val="32"/>
    </w:rPr>
  </w:style>
  <w:style w:type="paragraph" w:styleId="2">
    <w:name w:val="heading 2"/>
    <w:next w:val="a0"/>
    <w:link w:val="20"/>
    <w:uiPriority w:val="9"/>
    <w:qFormat/>
    <w:pPr>
      <w:keepNext/>
      <w:numPr>
        <w:ilvl w:val="1"/>
        <w:numId w:val="3"/>
      </w:numPr>
      <w:adjustRightInd w:val="0"/>
      <w:spacing w:beforeLines="50" w:before="50" w:afterLines="50" w:after="50" w:line="360" w:lineRule="exact"/>
      <w:textAlignment w:val="baseline"/>
      <w:outlineLvl w:val="1"/>
    </w:pPr>
    <w:rPr>
      <w:rFonts w:eastAsia="黑体"/>
      <w:iCs/>
      <w:kern w:val="2"/>
      <w:sz w:val="21"/>
      <w:szCs w:val="21"/>
    </w:rPr>
  </w:style>
  <w:style w:type="paragraph" w:styleId="3">
    <w:name w:val="heading 3"/>
    <w:next w:val="a"/>
    <w:link w:val="30"/>
    <w:uiPriority w:val="9"/>
    <w:qFormat/>
    <w:pPr>
      <w:keepNext/>
      <w:keepLines/>
      <w:numPr>
        <w:ilvl w:val="2"/>
        <w:numId w:val="3"/>
      </w:numPr>
      <w:spacing w:beforeLines="50" w:before="50" w:afterLines="50" w:after="50" w:line="360" w:lineRule="exact"/>
      <w:outlineLvl w:val="2"/>
    </w:pPr>
    <w:rPr>
      <w:rFonts w:ascii="Arial" w:eastAsia="黑体" w:hAnsi="Arial" w:cs="Arial"/>
      <w:bCs/>
      <w:kern w:val="2"/>
      <w:sz w:val="21"/>
      <w:szCs w:val="32"/>
    </w:rPr>
  </w:style>
  <w:style w:type="paragraph" w:styleId="4">
    <w:name w:val="heading 4"/>
    <w:basedOn w:val="a"/>
    <w:next w:val="a"/>
    <w:link w:val="40"/>
    <w:uiPriority w:val="9"/>
    <w:unhideWhenUsed/>
    <w:qFormat/>
    <w:rsid w:val="008D2B06"/>
    <w:pPr>
      <w:keepNext/>
      <w:keepLines/>
      <w:numPr>
        <w:ilvl w:val="3"/>
        <w:numId w:val="3"/>
      </w:numPr>
      <w:spacing w:before="100" w:after="100" w:line="400" w:lineRule="exact"/>
      <w:outlineLvl w:val="3"/>
    </w:pPr>
    <w:rPr>
      <w:rFonts w:eastAsia="黑体" w:cstheme="majorBidi"/>
      <w:bCs/>
      <w:szCs w:val="28"/>
    </w:rPr>
  </w:style>
  <w:style w:type="paragraph" w:styleId="5">
    <w:name w:val="heading 5"/>
    <w:basedOn w:val="a"/>
    <w:next w:val="a"/>
    <w:link w:val="50"/>
    <w:uiPriority w:val="9"/>
    <w:unhideWhenUsed/>
    <w:qFormat/>
    <w:rsid w:val="005E3D28"/>
    <w:pPr>
      <w:keepNext/>
      <w:keepLines/>
      <w:spacing w:before="280" w:after="290" w:line="376" w:lineRule="atLeast"/>
      <w:outlineLvl w:val="4"/>
    </w:pPr>
    <w:rPr>
      <w:b/>
      <w:bCs/>
      <w:sz w:val="28"/>
      <w:szCs w:val="2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0">
    <w:name w:val="Normal Indent"/>
    <w:basedOn w:val="a"/>
    <w:link w:val="a4"/>
    <w:pPr>
      <w:adjustRightInd w:val="0"/>
      <w:ind w:firstLine="420"/>
      <w:textAlignment w:val="baseline"/>
    </w:pPr>
    <w:rPr>
      <w:rFonts w:cs="Times New Roman"/>
      <w:szCs w:val="21"/>
    </w:rPr>
  </w:style>
  <w:style w:type="paragraph" w:styleId="a5">
    <w:name w:val="caption"/>
    <w:basedOn w:val="a"/>
    <w:next w:val="a"/>
    <w:uiPriority w:val="35"/>
    <w:unhideWhenUsed/>
    <w:qFormat/>
    <w:rPr>
      <w:rFonts w:asciiTheme="majorHAnsi" w:eastAsia="黑体" w:hAnsiTheme="majorHAnsi" w:cstheme="majorBidi"/>
      <w:sz w:val="20"/>
      <w:szCs w:val="20"/>
    </w:rPr>
  </w:style>
  <w:style w:type="paragraph" w:styleId="a6">
    <w:name w:val="Document Map"/>
    <w:basedOn w:val="a"/>
    <w:link w:val="a7"/>
    <w:semiHidden/>
    <w:pPr>
      <w:shd w:val="clear" w:color="auto" w:fill="000080"/>
      <w:adjustRightInd w:val="0"/>
      <w:textAlignment w:val="baseline"/>
    </w:pPr>
    <w:rPr>
      <w:rFonts w:cs="Times New Roman"/>
      <w:szCs w:val="21"/>
    </w:rPr>
  </w:style>
  <w:style w:type="paragraph" w:styleId="a8">
    <w:name w:val="annotation text"/>
    <w:basedOn w:val="a"/>
    <w:link w:val="a9"/>
    <w:semiHidden/>
    <w:pPr>
      <w:adjustRightInd w:val="0"/>
      <w:jc w:val="left"/>
      <w:textAlignment w:val="baseline"/>
    </w:pPr>
    <w:rPr>
      <w:rFonts w:cs="Times New Roman"/>
      <w:szCs w:val="21"/>
    </w:rPr>
  </w:style>
  <w:style w:type="paragraph" w:styleId="aa">
    <w:name w:val="Body Text"/>
    <w:basedOn w:val="a"/>
    <w:link w:val="ab"/>
    <w:pPr>
      <w:adjustRightInd w:val="0"/>
      <w:textAlignment w:val="baseline"/>
    </w:pPr>
    <w:rPr>
      <w:rFonts w:eastAsia="长城楷体" w:cs="Times New Roman"/>
      <w:sz w:val="28"/>
      <w:szCs w:val="28"/>
    </w:rPr>
  </w:style>
  <w:style w:type="paragraph" w:styleId="ac">
    <w:name w:val="Body Text Indent"/>
    <w:basedOn w:val="a"/>
    <w:link w:val="ad"/>
    <w:pPr>
      <w:adjustRightInd w:val="0"/>
      <w:ind w:left="425" w:firstLine="425"/>
      <w:textAlignment w:val="baseline"/>
    </w:pPr>
    <w:rPr>
      <w:rFonts w:eastAsia="长城楷体" w:cs="Times New Roman"/>
      <w:szCs w:val="21"/>
    </w:rPr>
  </w:style>
  <w:style w:type="paragraph" w:styleId="TOC3">
    <w:name w:val="toc 3"/>
    <w:basedOn w:val="a"/>
    <w:next w:val="a"/>
    <w:uiPriority w:val="39"/>
    <w:rsid w:val="00272D48"/>
    <w:pPr>
      <w:tabs>
        <w:tab w:val="right" w:leader="dot" w:pos="8789"/>
      </w:tabs>
      <w:adjustRightInd w:val="0"/>
      <w:ind w:leftChars="200" w:left="200"/>
      <w:textAlignment w:val="baseline"/>
    </w:pPr>
    <w:rPr>
      <w:rFonts w:cs="Times New Roman"/>
      <w:szCs w:val="21"/>
    </w:rPr>
  </w:style>
  <w:style w:type="paragraph" w:styleId="ae">
    <w:name w:val="Date"/>
    <w:basedOn w:val="a"/>
    <w:next w:val="a"/>
    <w:link w:val="af"/>
    <w:uiPriority w:val="99"/>
    <w:pPr>
      <w:adjustRightInd w:val="0"/>
      <w:ind w:leftChars="2500" w:left="100"/>
      <w:textAlignment w:val="baseline"/>
    </w:pPr>
    <w:rPr>
      <w:rFonts w:cs="Times New Roman"/>
      <w:szCs w:val="21"/>
    </w:rPr>
  </w:style>
  <w:style w:type="paragraph" w:styleId="21">
    <w:name w:val="Body Text Indent 2"/>
    <w:basedOn w:val="a"/>
    <w:link w:val="22"/>
    <w:pPr>
      <w:adjustRightInd w:val="0"/>
      <w:ind w:left="-360" w:firstLine="360"/>
      <w:textAlignment w:val="baseline"/>
    </w:pPr>
    <w:rPr>
      <w:rFonts w:eastAsia="长城楷体" w:cs="Times New Roman"/>
      <w:szCs w:val="21"/>
    </w:rPr>
  </w:style>
  <w:style w:type="paragraph" w:styleId="af0">
    <w:name w:val="endnote text"/>
    <w:basedOn w:val="a"/>
    <w:link w:val="af1"/>
    <w:uiPriority w:val="99"/>
    <w:unhideWhenUsed/>
    <w:qFormat/>
    <w:pPr>
      <w:snapToGrid w:val="0"/>
      <w:jc w:val="left"/>
    </w:pPr>
  </w:style>
  <w:style w:type="paragraph" w:styleId="af2">
    <w:name w:val="Balloon Text"/>
    <w:basedOn w:val="a"/>
    <w:link w:val="af3"/>
    <w:uiPriority w:val="99"/>
    <w:pPr>
      <w:adjustRightInd w:val="0"/>
      <w:textAlignment w:val="baseline"/>
    </w:pPr>
    <w:rPr>
      <w:rFonts w:cs="Times New Roman"/>
      <w:sz w:val="18"/>
      <w:szCs w:val="18"/>
    </w:rPr>
  </w:style>
  <w:style w:type="paragraph" w:styleId="af4">
    <w:name w:val="footer"/>
    <w:basedOn w:val="a"/>
    <w:link w:val="af5"/>
    <w:uiPriority w:val="99"/>
    <w:unhideWhenUsed/>
    <w:pPr>
      <w:tabs>
        <w:tab w:val="center" w:pos="4153"/>
        <w:tab w:val="right" w:pos="8306"/>
      </w:tabs>
      <w:snapToGrid w:val="0"/>
      <w:jc w:val="left"/>
    </w:pPr>
    <w:rPr>
      <w:sz w:val="18"/>
      <w:szCs w:val="18"/>
    </w:rPr>
  </w:style>
  <w:style w:type="paragraph" w:styleId="af6">
    <w:name w:val="header"/>
    <w:basedOn w:val="a"/>
    <w:link w:val="af7"/>
    <w:uiPriority w:val="99"/>
    <w:unhideWhenUsed/>
    <w:qFormat/>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uiPriority w:val="39"/>
    <w:qFormat/>
    <w:rsid w:val="00272D48"/>
    <w:pPr>
      <w:tabs>
        <w:tab w:val="right" w:leader="dot" w:pos="8789"/>
      </w:tabs>
    </w:pPr>
    <w:rPr>
      <w:rFonts w:cs="Times New Roman"/>
      <w:bCs/>
      <w:szCs w:val="21"/>
    </w:rPr>
  </w:style>
  <w:style w:type="paragraph" w:styleId="af8">
    <w:name w:val="Subtitle"/>
    <w:next w:val="a"/>
    <w:link w:val="af9"/>
    <w:pPr>
      <w:spacing w:beforeLines="50" w:before="50" w:afterLines="50" w:after="50" w:line="360" w:lineRule="exact"/>
      <w:jc w:val="center"/>
      <w:outlineLvl w:val="1"/>
    </w:pPr>
    <w:rPr>
      <w:rFonts w:ascii="Cambria" w:eastAsia="黑体" w:hAnsi="Cambria"/>
      <w:bCs/>
      <w:kern w:val="28"/>
      <w:sz w:val="28"/>
      <w:szCs w:val="32"/>
    </w:rPr>
  </w:style>
  <w:style w:type="paragraph" w:styleId="31">
    <w:name w:val="Body Text Indent 3"/>
    <w:basedOn w:val="a"/>
    <w:link w:val="32"/>
    <w:pPr>
      <w:adjustRightInd w:val="0"/>
      <w:ind w:firstLine="425"/>
      <w:textAlignment w:val="baseline"/>
    </w:pPr>
    <w:rPr>
      <w:rFonts w:eastAsia="长城楷体" w:cs="Times New Roman"/>
      <w:szCs w:val="21"/>
    </w:rPr>
  </w:style>
  <w:style w:type="paragraph" w:styleId="TOC2">
    <w:name w:val="toc 2"/>
    <w:basedOn w:val="a"/>
    <w:next w:val="a"/>
    <w:uiPriority w:val="39"/>
    <w:qFormat/>
    <w:rsid w:val="00272D48"/>
    <w:pPr>
      <w:tabs>
        <w:tab w:val="right" w:leader="dot" w:pos="8800"/>
      </w:tabs>
      <w:ind w:left="210" w:rightChars="-5" w:right="-5"/>
      <w:jc w:val="left"/>
    </w:pPr>
    <w:rPr>
      <w:rFonts w:cs="Calibri"/>
      <w:szCs w:val="24"/>
      <w:lang w:val="zh-CN"/>
    </w:rPr>
  </w:style>
  <w:style w:type="paragraph" w:styleId="HTML">
    <w:name w:val="HTML Preformatted"/>
    <w:basedOn w:val="a"/>
    <w:link w:val="HTML0"/>
    <w:uiPriority w:val="99"/>
    <w:unhideWhenUs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Times New Roman"/>
      <w:kern w:val="0"/>
      <w:sz w:val="24"/>
      <w:szCs w:val="24"/>
    </w:rPr>
  </w:style>
  <w:style w:type="paragraph" w:styleId="afa">
    <w:name w:val="Normal (Web)"/>
    <w:basedOn w:val="a"/>
    <w:uiPriority w:val="99"/>
    <w:unhideWhenUsed/>
    <w:pPr>
      <w:spacing w:before="100" w:beforeAutospacing="1" w:after="100" w:afterAutospacing="1"/>
      <w:jc w:val="left"/>
    </w:pPr>
    <w:rPr>
      <w:rFonts w:ascii="宋体" w:hAnsi="宋体" w:cs="宋体"/>
      <w:kern w:val="0"/>
      <w:sz w:val="24"/>
      <w:szCs w:val="24"/>
    </w:rPr>
  </w:style>
  <w:style w:type="paragraph" w:styleId="afb">
    <w:name w:val="Title"/>
    <w:next w:val="a"/>
    <w:link w:val="afc"/>
    <w:qFormat/>
    <w:pPr>
      <w:adjustRightInd w:val="0"/>
      <w:spacing w:beforeLines="50" w:before="50" w:afterLines="50" w:after="50" w:line="360" w:lineRule="exact"/>
      <w:jc w:val="center"/>
      <w:textAlignment w:val="baseline"/>
      <w:outlineLvl w:val="0"/>
    </w:pPr>
    <w:rPr>
      <w:rFonts w:ascii="Arial" w:eastAsia="黑体" w:hAnsi="Arial"/>
      <w:bCs/>
      <w:kern w:val="2"/>
      <w:sz w:val="28"/>
      <w:szCs w:val="32"/>
    </w:rPr>
  </w:style>
  <w:style w:type="paragraph" w:styleId="afd">
    <w:name w:val="annotation subject"/>
    <w:basedOn w:val="a8"/>
    <w:next w:val="a8"/>
    <w:link w:val="afe"/>
    <w:semiHidden/>
    <w:rPr>
      <w:b/>
      <w:bCs/>
    </w:rPr>
  </w:style>
  <w:style w:type="table" w:styleId="aff">
    <w:name w:val="Table Grid"/>
    <w:basedOn w:val="a2"/>
    <w:qFormat/>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styleId="aff0">
    <w:name w:val="endnote reference"/>
    <w:basedOn w:val="a1"/>
    <w:uiPriority w:val="99"/>
    <w:unhideWhenUsed/>
    <w:rPr>
      <w:vertAlign w:val="superscript"/>
    </w:rPr>
  </w:style>
  <w:style w:type="character" w:styleId="aff1">
    <w:name w:val="page number"/>
    <w:rPr>
      <w:rFonts w:ascii="宋体" w:eastAsia="宋体" w:hAnsi="宋体"/>
    </w:rPr>
  </w:style>
  <w:style w:type="character" w:styleId="aff2">
    <w:name w:val="FollowedHyperlink"/>
    <w:uiPriority w:val="99"/>
    <w:unhideWhenUsed/>
    <w:rPr>
      <w:color w:val="800080"/>
      <w:u w:val="single"/>
    </w:rPr>
  </w:style>
  <w:style w:type="character" w:styleId="aff3">
    <w:name w:val="Hyperlink"/>
    <w:uiPriority w:val="99"/>
    <w:unhideWhenUsed/>
    <w:rPr>
      <w:color w:val="0000FF"/>
      <w:u w:val="single"/>
    </w:rPr>
  </w:style>
  <w:style w:type="character" w:styleId="aff4">
    <w:name w:val="annotation reference"/>
    <w:semiHidden/>
    <w:rPr>
      <w:sz w:val="21"/>
      <w:szCs w:val="21"/>
    </w:rPr>
  </w:style>
  <w:style w:type="character" w:customStyle="1" w:styleId="af7">
    <w:name w:val="页眉 字符"/>
    <w:basedOn w:val="a1"/>
    <w:link w:val="af6"/>
    <w:uiPriority w:val="99"/>
    <w:rPr>
      <w:sz w:val="18"/>
      <w:szCs w:val="18"/>
    </w:rPr>
  </w:style>
  <w:style w:type="character" w:customStyle="1" w:styleId="af5">
    <w:name w:val="页脚 字符"/>
    <w:basedOn w:val="a1"/>
    <w:link w:val="af4"/>
    <w:uiPriority w:val="99"/>
    <w:rPr>
      <w:sz w:val="18"/>
      <w:szCs w:val="18"/>
    </w:rPr>
  </w:style>
  <w:style w:type="character" w:customStyle="1" w:styleId="10">
    <w:name w:val="标题 1 字符"/>
    <w:basedOn w:val="a1"/>
    <w:link w:val="1"/>
    <w:uiPriority w:val="9"/>
    <w:rsid w:val="00101E68"/>
    <w:rPr>
      <w:rFonts w:ascii="Arial" w:eastAsia="黑体" w:hAnsi="Arial" w:cs="Arial"/>
      <w:bCs/>
      <w:kern w:val="2"/>
      <w:sz w:val="28"/>
      <w:szCs w:val="32"/>
    </w:rPr>
  </w:style>
  <w:style w:type="character" w:customStyle="1" w:styleId="20">
    <w:name w:val="标题 2 字符"/>
    <w:basedOn w:val="a1"/>
    <w:link w:val="2"/>
    <w:uiPriority w:val="9"/>
    <w:rPr>
      <w:rFonts w:eastAsia="黑体"/>
      <w:iCs/>
      <w:kern w:val="2"/>
      <w:sz w:val="21"/>
      <w:szCs w:val="21"/>
    </w:rPr>
  </w:style>
  <w:style w:type="character" w:customStyle="1" w:styleId="30">
    <w:name w:val="标题 3 字符"/>
    <w:basedOn w:val="a1"/>
    <w:link w:val="3"/>
    <w:uiPriority w:val="9"/>
    <w:rPr>
      <w:rFonts w:ascii="Arial" w:eastAsia="黑体" w:hAnsi="Arial" w:cs="Arial"/>
      <w:bCs/>
      <w:kern w:val="2"/>
      <w:sz w:val="21"/>
      <w:szCs w:val="32"/>
    </w:rPr>
  </w:style>
  <w:style w:type="character" w:customStyle="1" w:styleId="ad">
    <w:name w:val="正文文本缩进 字符"/>
    <w:basedOn w:val="a1"/>
    <w:link w:val="ac"/>
    <w:rPr>
      <w:rFonts w:ascii="Times New Roman" w:eastAsia="长城楷体" w:hAnsi="Times New Roman" w:cs="Times New Roman"/>
      <w:szCs w:val="21"/>
    </w:rPr>
  </w:style>
  <w:style w:type="character" w:customStyle="1" w:styleId="22">
    <w:name w:val="正文文本缩进 2 字符"/>
    <w:basedOn w:val="a1"/>
    <w:link w:val="21"/>
    <w:rPr>
      <w:rFonts w:ascii="Times New Roman" w:eastAsia="长城楷体" w:hAnsi="Times New Roman" w:cs="Times New Roman"/>
      <w:szCs w:val="21"/>
    </w:rPr>
  </w:style>
  <w:style w:type="character" w:customStyle="1" w:styleId="ab">
    <w:name w:val="正文文本 字符"/>
    <w:basedOn w:val="a1"/>
    <w:link w:val="aa"/>
    <w:rPr>
      <w:rFonts w:ascii="Times New Roman" w:eastAsia="长城楷体" w:hAnsi="Times New Roman" w:cs="Times New Roman"/>
      <w:sz w:val="28"/>
      <w:szCs w:val="28"/>
    </w:rPr>
  </w:style>
  <w:style w:type="character" w:customStyle="1" w:styleId="32">
    <w:name w:val="正文文本缩进 3 字符"/>
    <w:basedOn w:val="a1"/>
    <w:link w:val="31"/>
    <w:rPr>
      <w:rFonts w:ascii="Times New Roman" w:eastAsia="长城楷体" w:hAnsi="Times New Roman" w:cs="Times New Roman"/>
      <w:szCs w:val="21"/>
    </w:rPr>
  </w:style>
  <w:style w:type="character" w:customStyle="1" w:styleId="a7">
    <w:name w:val="文档结构图 字符"/>
    <w:basedOn w:val="a1"/>
    <w:link w:val="a6"/>
    <w:semiHidden/>
    <w:rPr>
      <w:rFonts w:ascii="Times New Roman" w:eastAsia="宋体" w:hAnsi="Times New Roman" w:cs="Times New Roman"/>
      <w:szCs w:val="21"/>
      <w:shd w:val="clear" w:color="auto" w:fill="000080"/>
    </w:rPr>
  </w:style>
  <w:style w:type="character" w:customStyle="1" w:styleId="af">
    <w:name w:val="日期 字符"/>
    <w:basedOn w:val="a1"/>
    <w:link w:val="ae"/>
    <w:uiPriority w:val="99"/>
    <w:rPr>
      <w:rFonts w:ascii="Times New Roman" w:eastAsia="宋体" w:hAnsi="Times New Roman" w:cs="Times New Roman"/>
      <w:szCs w:val="21"/>
    </w:rPr>
  </w:style>
  <w:style w:type="character" w:customStyle="1" w:styleId="af3">
    <w:name w:val="批注框文本 字符"/>
    <w:basedOn w:val="a1"/>
    <w:link w:val="af2"/>
    <w:uiPriority w:val="99"/>
    <w:rPr>
      <w:rFonts w:ascii="Times New Roman" w:eastAsia="宋体" w:hAnsi="Times New Roman" w:cs="Times New Roman"/>
      <w:sz w:val="18"/>
      <w:szCs w:val="18"/>
    </w:rPr>
  </w:style>
  <w:style w:type="paragraph" w:styleId="aff5">
    <w:name w:val="List Paragraph"/>
    <w:basedOn w:val="a"/>
    <w:uiPriority w:val="34"/>
    <w:qFormat/>
    <w:pPr>
      <w:ind w:firstLine="420"/>
    </w:pPr>
    <w:rPr>
      <w:rFonts w:ascii="Arial" w:eastAsia="黑体" w:hAnsi="Arial" w:cs="Times New Roman"/>
    </w:rPr>
  </w:style>
  <w:style w:type="character" w:customStyle="1" w:styleId="afc">
    <w:name w:val="标题 字符"/>
    <w:basedOn w:val="a1"/>
    <w:link w:val="afb"/>
    <w:rPr>
      <w:rFonts w:ascii="Arial" w:eastAsia="黑体" w:hAnsi="Arial" w:cs="Times New Roman"/>
      <w:bCs/>
      <w:sz w:val="28"/>
      <w:szCs w:val="32"/>
    </w:rPr>
  </w:style>
  <w:style w:type="character" w:customStyle="1" w:styleId="af9">
    <w:name w:val="副标题 字符"/>
    <w:basedOn w:val="a1"/>
    <w:link w:val="af8"/>
    <w:rPr>
      <w:rFonts w:ascii="Cambria" w:eastAsia="黑体" w:hAnsi="Cambria" w:cs="Times New Roman"/>
      <w:bCs/>
      <w:kern w:val="28"/>
      <w:sz w:val="28"/>
      <w:szCs w:val="32"/>
    </w:rPr>
  </w:style>
  <w:style w:type="paragraph" w:customStyle="1" w:styleId="TOC10">
    <w:name w:val="TOC 标题1"/>
    <w:basedOn w:val="1"/>
    <w:next w:val="a"/>
    <w:uiPriority w:val="39"/>
    <w:qFormat/>
    <w:pPr>
      <w:keepLines/>
      <w:spacing w:before="480" w:line="276" w:lineRule="auto"/>
      <w:outlineLvl w:val="9"/>
    </w:pPr>
    <w:rPr>
      <w:rFonts w:ascii="Cambria" w:eastAsia="宋体" w:hAnsi="Cambria"/>
      <w:i/>
      <w:iCs/>
      <w:color w:val="365F91"/>
      <w:kern w:val="0"/>
    </w:rPr>
  </w:style>
  <w:style w:type="character" w:customStyle="1" w:styleId="a9">
    <w:name w:val="批注文字 字符"/>
    <w:basedOn w:val="a1"/>
    <w:link w:val="a8"/>
    <w:semiHidden/>
    <w:rPr>
      <w:rFonts w:ascii="Times New Roman" w:eastAsia="宋体" w:hAnsi="Times New Roman" w:cs="Times New Roman"/>
      <w:szCs w:val="21"/>
    </w:rPr>
  </w:style>
  <w:style w:type="character" w:customStyle="1" w:styleId="afe">
    <w:name w:val="批注主题 字符"/>
    <w:basedOn w:val="a9"/>
    <w:link w:val="afd"/>
    <w:semiHidden/>
    <w:rPr>
      <w:rFonts w:ascii="Times New Roman" w:eastAsia="宋体" w:hAnsi="Times New Roman" w:cs="Times New Roman"/>
      <w:b/>
      <w:bCs/>
      <w:szCs w:val="21"/>
    </w:rPr>
  </w:style>
  <w:style w:type="character" w:customStyle="1" w:styleId="HTML0">
    <w:name w:val="HTML 预设格式 字符"/>
    <w:basedOn w:val="a1"/>
    <w:link w:val="HTML"/>
    <w:uiPriority w:val="99"/>
    <w:rPr>
      <w:rFonts w:ascii="宋体" w:eastAsia="宋体" w:hAnsi="宋体" w:cs="Times New Roman"/>
      <w:kern w:val="0"/>
      <w:sz w:val="24"/>
      <w:szCs w:val="24"/>
    </w:rPr>
  </w:style>
  <w:style w:type="paragraph" w:styleId="aff6">
    <w:name w:val="No Spacing"/>
    <w:link w:val="aff7"/>
    <w:uiPriority w:val="1"/>
    <w:qFormat/>
    <w:pPr>
      <w:widowControl w:val="0"/>
    </w:pPr>
    <w:rPr>
      <w:rFonts w:asciiTheme="minorHAnsi" w:eastAsiaTheme="minorEastAsia" w:hAnsiTheme="minorHAnsi" w:cstheme="minorBidi"/>
      <w:kern w:val="2"/>
      <w:sz w:val="21"/>
      <w:szCs w:val="22"/>
    </w:rPr>
  </w:style>
  <w:style w:type="character" w:customStyle="1" w:styleId="40">
    <w:name w:val="标题 4 字符"/>
    <w:basedOn w:val="a1"/>
    <w:link w:val="4"/>
    <w:uiPriority w:val="9"/>
    <w:rsid w:val="008D2B06"/>
    <w:rPr>
      <w:rFonts w:eastAsia="黑体" w:cstheme="majorBidi"/>
      <w:bCs/>
      <w:kern w:val="2"/>
      <w:sz w:val="21"/>
      <w:szCs w:val="28"/>
    </w:rPr>
  </w:style>
  <w:style w:type="character" w:customStyle="1" w:styleId="af1">
    <w:name w:val="尾注文本 字符"/>
    <w:basedOn w:val="a1"/>
    <w:link w:val="af0"/>
    <w:uiPriority w:val="99"/>
    <w:rPr>
      <w:rFonts w:eastAsia="宋体"/>
    </w:rPr>
  </w:style>
  <w:style w:type="character" w:customStyle="1" w:styleId="11">
    <w:name w:val="不明显强调1"/>
    <w:basedOn w:val="a1"/>
    <w:uiPriority w:val="19"/>
    <w:qFormat/>
    <w:rPr>
      <w:rFonts w:eastAsia="黑体"/>
      <w:iCs/>
      <w:color w:val="auto"/>
      <w:sz w:val="18"/>
    </w:rPr>
  </w:style>
  <w:style w:type="paragraph" w:customStyle="1" w:styleId="aff8">
    <w:name w:val="图表标题"/>
    <w:link w:val="aff9"/>
    <w:qFormat/>
    <w:pPr>
      <w:spacing w:line="360" w:lineRule="atLeast"/>
      <w:jc w:val="center"/>
    </w:pPr>
    <w:rPr>
      <w:rFonts w:eastAsia="黑体" w:cstheme="minorBidi"/>
      <w:kern w:val="2"/>
      <w:sz w:val="18"/>
      <w:szCs w:val="22"/>
    </w:rPr>
  </w:style>
  <w:style w:type="character" w:customStyle="1" w:styleId="aff9">
    <w:name w:val="图表标题 字符"/>
    <w:basedOn w:val="a1"/>
    <w:link w:val="aff8"/>
    <w:rPr>
      <w:rFonts w:ascii="Times New Roman" w:eastAsia="黑体" w:hAnsi="Times New Roman"/>
      <w:sz w:val="18"/>
    </w:rPr>
  </w:style>
  <w:style w:type="paragraph" w:customStyle="1" w:styleId="affa">
    <w:name w:val="公式"/>
    <w:next w:val="a"/>
    <w:link w:val="affb"/>
    <w:qFormat/>
    <w:pPr>
      <w:tabs>
        <w:tab w:val="center" w:pos="4515"/>
        <w:tab w:val="right" w:pos="10773"/>
      </w:tabs>
    </w:pPr>
    <w:rPr>
      <w:rFonts w:asciiTheme="minorHAnsi" w:hAnsiTheme="minorHAnsi" w:cstheme="minorBidi"/>
      <w:kern w:val="2"/>
      <w:sz w:val="21"/>
      <w:szCs w:val="22"/>
    </w:rPr>
  </w:style>
  <w:style w:type="character" w:customStyle="1" w:styleId="affb">
    <w:name w:val="公式 字符"/>
    <w:basedOn w:val="a1"/>
    <w:link w:val="affa"/>
    <w:rPr>
      <w:rFonts w:eastAsia="宋体"/>
    </w:rPr>
  </w:style>
  <w:style w:type="character" w:customStyle="1" w:styleId="periodicalp">
    <w:name w:val="periodical_p"/>
    <w:basedOn w:val="a1"/>
  </w:style>
  <w:style w:type="character" w:customStyle="1" w:styleId="delitem">
    <w:name w:val="delitem"/>
    <w:basedOn w:val="a1"/>
  </w:style>
  <w:style w:type="character" w:styleId="affc">
    <w:name w:val="Placeholder Text"/>
    <w:basedOn w:val="a1"/>
    <w:uiPriority w:val="99"/>
    <w:semiHidden/>
    <w:rPr>
      <w:color w:val="808080"/>
    </w:rPr>
  </w:style>
  <w:style w:type="table" w:customStyle="1" w:styleId="210">
    <w:name w:val="无格式表格 21"/>
    <w:basedOn w:val="a2"/>
    <w:uiPriority w:val="42"/>
    <w:tblPr>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customStyle="1" w:styleId="affd">
    <w:name w:val="参考文献"/>
    <w:basedOn w:val="aff6"/>
    <w:link w:val="affe"/>
    <w:qFormat/>
    <w:pPr>
      <w:shd w:val="clear" w:color="auto" w:fill="FFFFFF"/>
      <w:spacing w:line="360" w:lineRule="exact"/>
      <w:ind w:left="200" w:hangingChars="200" w:hanging="200"/>
    </w:pPr>
    <w:rPr>
      <w:rFonts w:ascii="Times New Roman" w:eastAsia="宋体" w:hAnsi="Times New Roman"/>
      <w:color w:val="000000"/>
      <w:szCs w:val="21"/>
    </w:rPr>
  </w:style>
  <w:style w:type="character" w:customStyle="1" w:styleId="aff7">
    <w:name w:val="无间隔 字符"/>
    <w:basedOn w:val="a1"/>
    <w:link w:val="aff6"/>
    <w:uiPriority w:val="1"/>
    <w:qFormat/>
  </w:style>
  <w:style w:type="character" w:customStyle="1" w:styleId="affe">
    <w:name w:val="参考文献 字符"/>
    <w:basedOn w:val="aff7"/>
    <w:link w:val="affd"/>
    <w:rPr>
      <w:rFonts w:ascii="Times New Roman" w:eastAsia="宋体" w:hAnsi="Times New Roman"/>
      <w:color w:val="000000"/>
      <w:szCs w:val="21"/>
      <w:shd w:val="clear" w:color="auto" w:fill="FFFFFF"/>
    </w:rPr>
  </w:style>
  <w:style w:type="character" w:customStyle="1" w:styleId="font11">
    <w:name w:val="font11"/>
    <w:basedOn w:val="a1"/>
    <w:rPr>
      <w:rFonts w:ascii="宋体" w:eastAsia="宋体" w:hAnsi="宋体" w:cs="宋体" w:hint="eastAsia"/>
      <w:color w:val="000000"/>
      <w:sz w:val="20"/>
      <w:szCs w:val="20"/>
      <w:u w:val="none"/>
    </w:rPr>
  </w:style>
  <w:style w:type="character" w:customStyle="1" w:styleId="font21">
    <w:name w:val="font21"/>
    <w:basedOn w:val="a1"/>
    <w:rPr>
      <w:rFonts w:ascii="Calibri" w:hAnsi="Calibri" w:cs="Calibri"/>
      <w:color w:val="000000"/>
      <w:sz w:val="22"/>
      <w:szCs w:val="22"/>
      <w:u w:val="none"/>
    </w:rPr>
  </w:style>
  <w:style w:type="paragraph" w:customStyle="1" w:styleId="afff">
    <w:name w:val="表格文本"/>
    <w:basedOn w:val="a"/>
    <w:link w:val="afff0"/>
    <w:qFormat/>
    <w:rsid w:val="00C4287F"/>
    <w:pPr>
      <w:spacing w:line="280" w:lineRule="exact"/>
      <w:ind w:firstLine="0"/>
      <w:jc w:val="left"/>
    </w:pPr>
    <w:rPr>
      <w:rFonts w:ascii="宋体" w:hAnsi="宋体" w:cs="Times New Roman"/>
      <w:color w:val="000000"/>
      <w:kern w:val="0"/>
      <w:sz w:val="18"/>
      <w:szCs w:val="20"/>
    </w:rPr>
  </w:style>
  <w:style w:type="character" w:customStyle="1" w:styleId="afff0">
    <w:name w:val="表格文本 字符"/>
    <w:basedOn w:val="a1"/>
    <w:link w:val="afff"/>
    <w:rsid w:val="00C4287F"/>
    <w:rPr>
      <w:rFonts w:ascii="宋体" w:hAnsi="宋体"/>
      <w:color w:val="000000"/>
      <w:sz w:val="18"/>
    </w:rPr>
  </w:style>
  <w:style w:type="character" w:styleId="afff1">
    <w:name w:val="Strong"/>
    <w:basedOn w:val="a1"/>
    <w:uiPriority w:val="22"/>
    <w:qFormat/>
    <w:rsid w:val="00434FAA"/>
    <w:rPr>
      <w:b/>
      <w:bCs/>
    </w:rPr>
  </w:style>
  <w:style w:type="character" w:styleId="afff2">
    <w:name w:val="Unresolved Mention"/>
    <w:basedOn w:val="a1"/>
    <w:uiPriority w:val="99"/>
    <w:semiHidden/>
    <w:unhideWhenUsed/>
    <w:rsid w:val="00596CCD"/>
    <w:rPr>
      <w:color w:val="605E5C"/>
      <w:shd w:val="clear" w:color="auto" w:fill="E1DFDD"/>
    </w:rPr>
  </w:style>
  <w:style w:type="paragraph" w:styleId="TOC">
    <w:name w:val="TOC Heading"/>
    <w:basedOn w:val="1"/>
    <w:next w:val="a"/>
    <w:uiPriority w:val="39"/>
    <w:unhideWhenUsed/>
    <w:qFormat/>
    <w:rsid w:val="004F709D"/>
    <w:pPr>
      <w:keepNext/>
      <w:keepLines/>
      <w:numPr>
        <w:numId w:val="0"/>
      </w:numPr>
      <w:spacing w:beforeLines="0" w:before="240" w:afterLines="0" w:after="120" w:line="259" w:lineRule="auto"/>
      <w:outlineLvl w:val="9"/>
    </w:pPr>
    <w:rPr>
      <w:rFonts w:asciiTheme="majorHAnsi" w:hAnsiTheme="majorHAnsi" w:cstheme="majorBidi"/>
      <w:bCs w:val="0"/>
      <w:kern w:val="0"/>
      <w:sz w:val="32"/>
    </w:rPr>
  </w:style>
  <w:style w:type="paragraph" w:customStyle="1" w:styleId="afff3">
    <w:name w:val="表标题"/>
    <w:basedOn w:val="a"/>
    <w:link w:val="afff4"/>
    <w:qFormat/>
    <w:rsid w:val="003C63D4"/>
    <w:pPr>
      <w:spacing w:before="120" w:after="120" w:line="240" w:lineRule="auto"/>
      <w:ind w:firstLine="0"/>
      <w:jc w:val="center"/>
    </w:pPr>
    <w:rPr>
      <w:noProof/>
    </w:rPr>
  </w:style>
  <w:style w:type="character" w:customStyle="1" w:styleId="afff4">
    <w:name w:val="表标题 字符"/>
    <w:basedOn w:val="a1"/>
    <w:link w:val="afff3"/>
    <w:rsid w:val="003C63D4"/>
    <w:rPr>
      <w:rFonts w:cstheme="minorBidi"/>
      <w:noProof/>
      <w:kern w:val="2"/>
      <w:sz w:val="21"/>
      <w:szCs w:val="22"/>
    </w:rPr>
  </w:style>
  <w:style w:type="paragraph" w:customStyle="1" w:styleId="afff5">
    <w:name w:val="表"/>
    <w:basedOn w:val="afff3"/>
    <w:link w:val="afff6"/>
    <w:qFormat/>
    <w:rsid w:val="003C63D4"/>
    <w:pPr>
      <w:adjustRightInd w:val="0"/>
      <w:spacing w:before="0" w:after="0" w:line="300" w:lineRule="auto"/>
      <w:textAlignment w:val="baseline"/>
    </w:pPr>
    <w:rPr>
      <w:bCs/>
      <w:szCs w:val="18"/>
    </w:rPr>
  </w:style>
  <w:style w:type="character" w:customStyle="1" w:styleId="afff6">
    <w:name w:val="表 字符"/>
    <w:basedOn w:val="afff4"/>
    <w:link w:val="afff5"/>
    <w:rsid w:val="003C63D4"/>
    <w:rPr>
      <w:rFonts w:cstheme="minorBidi"/>
      <w:bCs/>
      <w:noProof/>
      <w:kern w:val="2"/>
      <w:sz w:val="21"/>
      <w:szCs w:val="18"/>
    </w:rPr>
  </w:style>
  <w:style w:type="character" w:customStyle="1" w:styleId="50">
    <w:name w:val="标题 5 字符"/>
    <w:basedOn w:val="a1"/>
    <w:link w:val="5"/>
    <w:uiPriority w:val="9"/>
    <w:rsid w:val="005E3D28"/>
    <w:rPr>
      <w:rFonts w:cstheme="minorBidi"/>
      <w:b/>
      <w:bCs/>
      <w:kern w:val="2"/>
      <w:sz w:val="28"/>
      <w:szCs w:val="28"/>
    </w:rPr>
  </w:style>
  <w:style w:type="paragraph" w:customStyle="1" w:styleId="afff7">
    <w:name w:val="图标题"/>
    <w:link w:val="afff8"/>
    <w:qFormat/>
    <w:rsid w:val="007E75F0"/>
    <w:pPr>
      <w:spacing w:before="120" w:after="240"/>
      <w:jc w:val="center"/>
    </w:pPr>
    <w:rPr>
      <w:rFonts w:cstheme="minorBidi"/>
      <w:noProof/>
      <w:kern w:val="2"/>
      <w:sz w:val="21"/>
      <w:szCs w:val="22"/>
    </w:rPr>
  </w:style>
  <w:style w:type="character" w:customStyle="1" w:styleId="afff8">
    <w:name w:val="图标题 字符"/>
    <w:basedOn w:val="a1"/>
    <w:link w:val="afff7"/>
    <w:rsid w:val="007E75F0"/>
    <w:rPr>
      <w:rFonts w:cstheme="minorBidi"/>
      <w:noProof/>
      <w:kern w:val="2"/>
      <w:sz w:val="21"/>
      <w:szCs w:val="22"/>
    </w:rPr>
  </w:style>
  <w:style w:type="paragraph" w:customStyle="1" w:styleId="afff9">
    <w:name w:val="图"/>
    <w:basedOn w:val="afff7"/>
    <w:link w:val="afffa"/>
    <w:qFormat/>
    <w:rsid w:val="007E75F0"/>
    <w:pPr>
      <w:spacing w:before="240" w:after="120"/>
    </w:pPr>
  </w:style>
  <w:style w:type="character" w:customStyle="1" w:styleId="afffa">
    <w:name w:val="图 字符"/>
    <w:basedOn w:val="afff8"/>
    <w:link w:val="afff9"/>
    <w:rsid w:val="007E75F0"/>
    <w:rPr>
      <w:rFonts w:cstheme="minorBidi"/>
      <w:noProof/>
      <w:kern w:val="2"/>
      <w:sz w:val="21"/>
      <w:szCs w:val="22"/>
    </w:rPr>
  </w:style>
  <w:style w:type="paragraph" w:customStyle="1" w:styleId="EndNoteBibliographyTitle">
    <w:name w:val="EndNote Bibliography Title"/>
    <w:basedOn w:val="a"/>
    <w:link w:val="EndNoteBibliographyTitle0"/>
    <w:rsid w:val="00055471"/>
    <w:pPr>
      <w:jc w:val="center"/>
    </w:pPr>
    <w:rPr>
      <w:rFonts w:cs="Times New Roman"/>
      <w:noProof/>
      <w:sz w:val="20"/>
    </w:rPr>
  </w:style>
  <w:style w:type="character" w:customStyle="1" w:styleId="a4">
    <w:name w:val="正文缩进 字符"/>
    <w:basedOn w:val="a1"/>
    <w:link w:val="a0"/>
    <w:rsid w:val="00055471"/>
    <w:rPr>
      <w:kern w:val="2"/>
      <w:sz w:val="21"/>
      <w:szCs w:val="21"/>
    </w:rPr>
  </w:style>
  <w:style w:type="character" w:customStyle="1" w:styleId="EndNoteBibliographyTitle0">
    <w:name w:val="EndNote Bibliography Title 字符"/>
    <w:basedOn w:val="a4"/>
    <w:link w:val="EndNoteBibliographyTitle"/>
    <w:rsid w:val="00055471"/>
    <w:rPr>
      <w:noProof/>
      <w:kern w:val="2"/>
      <w:sz w:val="21"/>
      <w:szCs w:val="22"/>
    </w:rPr>
  </w:style>
  <w:style w:type="paragraph" w:customStyle="1" w:styleId="EndNoteBibliography">
    <w:name w:val="EndNote Bibliography"/>
    <w:basedOn w:val="a"/>
    <w:link w:val="EndNoteBibliography0"/>
    <w:rsid w:val="00055471"/>
    <w:pPr>
      <w:spacing w:line="240" w:lineRule="auto"/>
    </w:pPr>
    <w:rPr>
      <w:rFonts w:cs="Times New Roman"/>
      <w:noProof/>
      <w:sz w:val="20"/>
    </w:rPr>
  </w:style>
  <w:style w:type="character" w:customStyle="1" w:styleId="EndNoteBibliography0">
    <w:name w:val="EndNote Bibliography 字符"/>
    <w:basedOn w:val="a4"/>
    <w:link w:val="EndNoteBibliography"/>
    <w:rsid w:val="00055471"/>
    <w:rPr>
      <w:noProof/>
      <w:kern w:val="2"/>
      <w:sz w:val="21"/>
      <w:szCs w:val="22"/>
    </w:rPr>
  </w:style>
  <w:style w:type="paragraph" w:styleId="afffb">
    <w:name w:val="Revision"/>
    <w:hidden/>
    <w:uiPriority w:val="99"/>
    <w:semiHidden/>
    <w:rsid w:val="003713D9"/>
    <w:rPr>
      <w:rFonts w:cstheme="minorBidi"/>
      <w:kern w:val="2"/>
      <w:sz w:val="21"/>
      <w:szCs w:val="22"/>
    </w:rPr>
  </w:style>
  <w:style w:type="paragraph" w:styleId="afffc">
    <w:name w:val="footnote text"/>
    <w:basedOn w:val="a"/>
    <w:link w:val="afffd"/>
    <w:uiPriority w:val="99"/>
    <w:semiHidden/>
    <w:unhideWhenUsed/>
    <w:rsid w:val="00362C7D"/>
    <w:pPr>
      <w:snapToGrid w:val="0"/>
      <w:jc w:val="left"/>
    </w:pPr>
    <w:rPr>
      <w:sz w:val="18"/>
      <w:szCs w:val="18"/>
    </w:rPr>
  </w:style>
  <w:style w:type="character" w:customStyle="1" w:styleId="afffd">
    <w:name w:val="脚注文本 字符"/>
    <w:basedOn w:val="a1"/>
    <w:link w:val="afffc"/>
    <w:uiPriority w:val="99"/>
    <w:semiHidden/>
    <w:rsid w:val="00362C7D"/>
    <w:rPr>
      <w:rFonts w:cstheme="minorBidi"/>
      <w:kern w:val="2"/>
      <w:sz w:val="18"/>
      <w:szCs w:val="18"/>
    </w:rPr>
  </w:style>
  <w:style w:type="character" w:styleId="afffe">
    <w:name w:val="footnote reference"/>
    <w:basedOn w:val="a1"/>
    <w:uiPriority w:val="99"/>
    <w:semiHidden/>
    <w:unhideWhenUsed/>
    <w:rsid w:val="00362C7D"/>
    <w:rPr>
      <w:vertAlign w:val="superscript"/>
    </w:rPr>
  </w:style>
  <w:style w:type="paragraph" w:customStyle="1" w:styleId="Els-1storder-head">
    <w:name w:val="Els-1storder-head"/>
    <w:next w:val="a"/>
    <w:rsid w:val="00A762D4"/>
    <w:pPr>
      <w:keepNext/>
      <w:numPr>
        <w:numId w:val="2"/>
      </w:numPr>
      <w:suppressAutoHyphens/>
      <w:spacing w:before="240" w:after="240"/>
    </w:pPr>
    <w:rPr>
      <w:b/>
      <w:lang w:eastAsia="en-US"/>
    </w:rPr>
  </w:style>
  <w:style w:type="paragraph" w:customStyle="1" w:styleId="Els-2ndorder-head">
    <w:name w:val="Els-2ndorder-head"/>
    <w:next w:val="a"/>
    <w:rsid w:val="00A762D4"/>
    <w:pPr>
      <w:keepNext/>
      <w:numPr>
        <w:ilvl w:val="1"/>
        <w:numId w:val="2"/>
      </w:numPr>
      <w:suppressAutoHyphens/>
      <w:spacing w:before="240" w:after="240"/>
    </w:pPr>
    <w:rPr>
      <w:i/>
      <w:lang w:eastAsia="en-US"/>
    </w:rPr>
  </w:style>
  <w:style w:type="paragraph" w:customStyle="1" w:styleId="Els-3rdorder-head">
    <w:name w:val="Els-3rdorder-head"/>
    <w:next w:val="a"/>
    <w:rsid w:val="00A762D4"/>
    <w:pPr>
      <w:keepNext/>
      <w:numPr>
        <w:ilvl w:val="2"/>
        <w:numId w:val="2"/>
      </w:numPr>
      <w:suppressAutoHyphens/>
      <w:spacing w:before="240"/>
    </w:pPr>
    <w:rPr>
      <w:i/>
      <w:lang w:eastAsia="en-US"/>
    </w:rPr>
  </w:style>
  <w:style w:type="paragraph" w:customStyle="1" w:styleId="Els-4thorder-head">
    <w:name w:val="Els-4thorder-head"/>
    <w:next w:val="a"/>
    <w:rsid w:val="00A762D4"/>
    <w:pPr>
      <w:keepNext/>
      <w:numPr>
        <w:ilvl w:val="3"/>
        <w:numId w:val="2"/>
      </w:numPr>
      <w:suppressAutoHyphens/>
      <w:spacing w:before="240"/>
    </w:pPr>
    <w:rPr>
      <w:i/>
      <w:lang w:eastAsia="en-US"/>
    </w:rPr>
  </w:style>
  <w:style w:type="character" w:styleId="affff">
    <w:name w:val="line number"/>
    <w:basedOn w:val="a1"/>
    <w:uiPriority w:val="99"/>
    <w:semiHidden/>
    <w:unhideWhenUsed/>
    <w:rsid w:val="00BA0C6A"/>
  </w:style>
  <w:style w:type="paragraph" w:customStyle="1" w:styleId="Els-footnote">
    <w:name w:val="Els-footnote"/>
    <w:rsid w:val="0045088C"/>
    <w:pPr>
      <w:keepLines/>
      <w:widowControl w:val="0"/>
      <w:spacing w:line="200" w:lineRule="exact"/>
      <w:ind w:firstLine="245"/>
    </w:pPr>
    <w:rPr>
      <w:sz w:val="16"/>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0059189">
      <w:bodyDiv w:val="1"/>
      <w:marLeft w:val="0"/>
      <w:marRight w:val="0"/>
      <w:marTop w:val="0"/>
      <w:marBottom w:val="0"/>
      <w:divBdr>
        <w:top w:val="none" w:sz="0" w:space="0" w:color="auto"/>
        <w:left w:val="none" w:sz="0" w:space="0" w:color="auto"/>
        <w:bottom w:val="none" w:sz="0" w:space="0" w:color="auto"/>
        <w:right w:val="none" w:sz="0" w:space="0" w:color="auto"/>
      </w:divBdr>
    </w:div>
    <w:div w:id="59603361">
      <w:bodyDiv w:val="1"/>
      <w:marLeft w:val="0"/>
      <w:marRight w:val="0"/>
      <w:marTop w:val="0"/>
      <w:marBottom w:val="0"/>
      <w:divBdr>
        <w:top w:val="none" w:sz="0" w:space="0" w:color="auto"/>
        <w:left w:val="none" w:sz="0" w:space="0" w:color="auto"/>
        <w:bottom w:val="none" w:sz="0" w:space="0" w:color="auto"/>
        <w:right w:val="none" w:sz="0" w:space="0" w:color="auto"/>
      </w:divBdr>
      <w:divsChild>
        <w:div w:id="1634215882">
          <w:marLeft w:val="0"/>
          <w:marRight w:val="0"/>
          <w:marTop w:val="0"/>
          <w:marBottom w:val="0"/>
          <w:divBdr>
            <w:top w:val="none" w:sz="0" w:space="0" w:color="auto"/>
            <w:left w:val="none" w:sz="0" w:space="0" w:color="auto"/>
            <w:bottom w:val="none" w:sz="0" w:space="0" w:color="auto"/>
            <w:right w:val="none" w:sz="0" w:space="0" w:color="auto"/>
          </w:divBdr>
          <w:divsChild>
            <w:div w:id="664360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73174">
      <w:bodyDiv w:val="1"/>
      <w:marLeft w:val="0"/>
      <w:marRight w:val="0"/>
      <w:marTop w:val="0"/>
      <w:marBottom w:val="0"/>
      <w:divBdr>
        <w:top w:val="none" w:sz="0" w:space="0" w:color="auto"/>
        <w:left w:val="none" w:sz="0" w:space="0" w:color="auto"/>
        <w:bottom w:val="none" w:sz="0" w:space="0" w:color="auto"/>
        <w:right w:val="none" w:sz="0" w:space="0" w:color="auto"/>
      </w:divBdr>
      <w:divsChild>
        <w:div w:id="1773352985">
          <w:marLeft w:val="0"/>
          <w:marRight w:val="0"/>
          <w:marTop w:val="0"/>
          <w:marBottom w:val="0"/>
          <w:divBdr>
            <w:top w:val="none" w:sz="0" w:space="0" w:color="auto"/>
            <w:left w:val="none" w:sz="0" w:space="0" w:color="auto"/>
            <w:bottom w:val="none" w:sz="0" w:space="0" w:color="auto"/>
            <w:right w:val="none" w:sz="0" w:space="0" w:color="auto"/>
          </w:divBdr>
        </w:div>
      </w:divsChild>
    </w:div>
    <w:div w:id="110831569">
      <w:bodyDiv w:val="1"/>
      <w:marLeft w:val="0"/>
      <w:marRight w:val="0"/>
      <w:marTop w:val="0"/>
      <w:marBottom w:val="0"/>
      <w:divBdr>
        <w:top w:val="none" w:sz="0" w:space="0" w:color="auto"/>
        <w:left w:val="none" w:sz="0" w:space="0" w:color="auto"/>
        <w:bottom w:val="none" w:sz="0" w:space="0" w:color="auto"/>
        <w:right w:val="none" w:sz="0" w:space="0" w:color="auto"/>
      </w:divBdr>
      <w:divsChild>
        <w:div w:id="358510637">
          <w:marLeft w:val="0"/>
          <w:marRight w:val="0"/>
          <w:marTop w:val="0"/>
          <w:marBottom w:val="0"/>
          <w:divBdr>
            <w:top w:val="none" w:sz="0" w:space="0" w:color="auto"/>
            <w:left w:val="none" w:sz="0" w:space="0" w:color="auto"/>
            <w:bottom w:val="none" w:sz="0" w:space="0" w:color="auto"/>
            <w:right w:val="none" w:sz="0" w:space="0" w:color="auto"/>
          </w:divBdr>
          <w:divsChild>
            <w:div w:id="1530025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89506">
      <w:bodyDiv w:val="1"/>
      <w:marLeft w:val="0"/>
      <w:marRight w:val="0"/>
      <w:marTop w:val="0"/>
      <w:marBottom w:val="0"/>
      <w:divBdr>
        <w:top w:val="none" w:sz="0" w:space="0" w:color="auto"/>
        <w:left w:val="none" w:sz="0" w:space="0" w:color="auto"/>
        <w:bottom w:val="none" w:sz="0" w:space="0" w:color="auto"/>
        <w:right w:val="none" w:sz="0" w:space="0" w:color="auto"/>
      </w:divBdr>
    </w:div>
    <w:div w:id="243682358">
      <w:bodyDiv w:val="1"/>
      <w:marLeft w:val="0"/>
      <w:marRight w:val="0"/>
      <w:marTop w:val="0"/>
      <w:marBottom w:val="0"/>
      <w:divBdr>
        <w:top w:val="none" w:sz="0" w:space="0" w:color="auto"/>
        <w:left w:val="none" w:sz="0" w:space="0" w:color="auto"/>
        <w:bottom w:val="none" w:sz="0" w:space="0" w:color="auto"/>
        <w:right w:val="none" w:sz="0" w:space="0" w:color="auto"/>
      </w:divBdr>
    </w:div>
    <w:div w:id="384917829">
      <w:bodyDiv w:val="1"/>
      <w:marLeft w:val="0"/>
      <w:marRight w:val="0"/>
      <w:marTop w:val="0"/>
      <w:marBottom w:val="0"/>
      <w:divBdr>
        <w:top w:val="none" w:sz="0" w:space="0" w:color="auto"/>
        <w:left w:val="none" w:sz="0" w:space="0" w:color="auto"/>
        <w:bottom w:val="none" w:sz="0" w:space="0" w:color="auto"/>
        <w:right w:val="none" w:sz="0" w:space="0" w:color="auto"/>
      </w:divBdr>
    </w:div>
    <w:div w:id="520512591">
      <w:bodyDiv w:val="1"/>
      <w:marLeft w:val="0"/>
      <w:marRight w:val="0"/>
      <w:marTop w:val="0"/>
      <w:marBottom w:val="0"/>
      <w:divBdr>
        <w:top w:val="none" w:sz="0" w:space="0" w:color="auto"/>
        <w:left w:val="none" w:sz="0" w:space="0" w:color="auto"/>
        <w:bottom w:val="none" w:sz="0" w:space="0" w:color="auto"/>
        <w:right w:val="none" w:sz="0" w:space="0" w:color="auto"/>
      </w:divBdr>
      <w:divsChild>
        <w:div w:id="79985280">
          <w:marLeft w:val="0"/>
          <w:marRight w:val="0"/>
          <w:marTop w:val="0"/>
          <w:marBottom w:val="0"/>
          <w:divBdr>
            <w:top w:val="none" w:sz="0" w:space="0" w:color="auto"/>
            <w:left w:val="none" w:sz="0" w:space="0" w:color="auto"/>
            <w:bottom w:val="none" w:sz="0" w:space="0" w:color="auto"/>
            <w:right w:val="none" w:sz="0" w:space="0" w:color="auto"/>
          </w:divBdr>
          <w:divsChild>
            <w:div w:id="1998265650">
              <w:marLeft w:val="0"/>
              <w:marRight w:val="0"/>
              <w:marTop w:val="0"/>
              <w:marBottom w:val="0"/>
              <w:divBdr>
                <w:top w:val="none" w:sz="0" w:space="0" w:color="auto"/>
                <w:left w:val="none" w:sz="0" w:space="0" w:color="auto"/>
                <w:bottom w:val="none" w:sz="0" w:space="0" w:color="auto"/>
                <w:right w:val="none" w:sz="0" w:space="0" w:color="auto"/>
              </w:divBdr>
              <w:divsChild>
                <w:div w:id="461578422">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858470217">
      <w:bodyDiv w:val="1"/>
      <w:marLeft w:val="0"/>
      <w:marRight w:val="0"/>
      <w:marTop w:val="0"/>
      <w:marBottom w:val="0"/>
      <w:divBdr>
        <w:top w:val="none" w:sz="0" w:space="0" w:color="auto"/>
        <w:left w:val="none" w:sz="0" w:space="0" w:color="auto"/>
        <w:bottom w:val="none" w:sz="0" w:space="0" w:color="auto"/>
        <w:right w:val="none" w:sz="0" w:space="0" w:color="auto"/>
      </w:divBdr>
    </w:div>
    <w:div w:id="1053964870">
      <w:bodyDiv w:val="1"/>
      <w:marLeft w:val="0"/>
      <w:marRight w:val="0"/>
      <w:marTop w:val="0"/>
      <w:marBottom w:val="0"/>
      <w:divBdr>
        <w:top w:val="none" w:sz="0" w:space="0" w:color="auto"/>
        <w:left w:val="none" w:sz="0" w:space="0" w:color="auto"/>
        <w:bottom w:val="none" w:sz="0" w:space="0" w:color="auto"/>
        <w:right w:val="none" w:sz="0" w:space="0" w:color="auto"/>
      </w:divBdr>
    </w:div>
    <w:div w:id="1089424468">
      <w:bodyDiv w:val="1"/>
      <w:marLeft w:val="0"/>
      <w:marRight w:val="0"/>
      <w:marTop w:val="0"/>
      <w:marBottom w:val="0"/>
      <w:divBdr>
        <w:top w:val="none" w:sz="0" w:space="0" w:color="auto"/>
        <w:left w:val="none" w:sz="0" w:space="0" w:color="auto"/>
        <w:bottom w:val="none" w:sz="0" w:space="0" w:color="auto"/>
        <w:right w:val="none" w:sz="0" w:space="0" w:color="auto"/>
      </w:divBdr>
    </w:div>
    <w:div w:id="1122186156">
      <w:bodyDiv w:val="1"/>
      <w:marLeft w:val="0"/>
      <w:marRight w:val="0"/>
      <w:marTop w:val="0"/>
      <w:marBottom w:val="0"/>
      <w:divBdr>
        <w:top w:val="none" w:sz="0" w:space="0" w:color="auto"/>
        <w:left w:val="none" w:sz="0" w:space="0" w:color="auto"/>
        <w:bottom w:val="none" w:sz="0" w:space="0" w:color="auto"/>
        <w:right w:val="none" w:sz="0" w:space="0" w:color="auto"/>
      </w:divBdr>
    </w:div>
    <w:div w:id="1343243320">
      <w:bodyDiv w:val="1"/>
      <w:marLeft w:val="0"/>
      <w:marRight w:val="0"/>
      <w:marTop w:val="0"/>
      <w:marBottom w:val="0"/>
      <w:divBdr>
        <w:top w:val="none" w:sz="0" w:space="0" w:color="auto"/>
        <w:left w:val="none" w:sz="0" w:space="0" w:color="auto"/>
        <w:bottom w:val="none" w:sz="0" w:space="0" w:color="auto"/>
        <w:right w:val="none" w:sz="0" w:space="0" w:color="auto"/>
      </w:divBdr>
    </w:div>
    <w:div w:id="1677463928">
      <w:bodyDiv w:val="1"/>
      <w:marLeft w:val="0"/>
      <w:marRight w:val="0"/>
      <w:marTop w:val="0"/>
      <w:marBottom w:val="0"/>
      <w:divBdr>
        <w:top w:val="none" w:sz="0" w:space="0" w:color="auto"/>
        <w:left w:val="none" w:sz="0" w:space="0" w:color="auto"/>
        <w:bottom w:val="none" w:sz="0" w:space="0" w:color="auto"/>
        <w:right w:val="none" w:sz="0" w:space="0" w:color="auto"/>
      </w:divBdr>
    </w:div>
    <w:div w:id="1756977573">
      <w:bodyDiv w:val="1"/>
      <w:marLeft w:val="0"/>
      <w:marRight w:val="0"/>
      <w:marTop w:val="0"/>
      <w:marBottom w:val="0"/>
      <w:divBdr>
        <w:top w:val="none" w:sz="0" w:space="0" w:color="auto"/>
        <w:left w:val="none" w:sz="0" w:space="0" w:color="auto"/>
        <w:bottom w:val="none" w:sz="0" w:space="0" w:color="auto"/>
        <w:right w:val="none" w:sz="0" w:space="0" w:color="auto"/>
      </w:divBdr>
      <w:divsChild>
        <w:div w:id="85807249">
          <w:marLeft w:val="0"/>
          <w:marRight w:val="0"/>
          <w:marTop w:val="0"/>
          <w:marBottom w:val="0"/>
          <w:divBdr>
            <w:top w:val="none" w:sz="0" w:space="0" w:color="auto"/>
            <w:left w:val="none" w:sz="0" w:space="0" w:color="auto"/>
            <w:bottom w:val="none" w:sz="0" w:space="0" w:color="auto"/>
            <w:right w:val="none" w:sz="0" w:space="0" w:color="auto"/>
          </w:divBdr>
        </w:div>
      </w:divsChild>
    </w:div>
    <w:div w:id="1781800831">
      <w:bodyDiv w:val="1"/>
      <w:marLeft w:val="0"/>
      <w:marRight w:val="0"/>
      <w:marTop w:val="0"/>
      <w:marBottom w:val="0"/>
      <w:divBdr>
        <w:top w:val="none" w:sz="0" w:space="0" w:color="auto"/>
        <w:left w:val="none" w:sz="0" w:space="0" w:color="auto"/>
        <w:bottom w:val="none" w:sz="0" w:space="0" w:color="auto"/>
        <w:right w:val="none" w:sz="0" w:space="0" w:color="auto"/>
      </w:divBdr>
      <w:divsChild>
        <w:div w:id="899632396">
          <w:marLeft w:val="0"/>
          <w:marRight w:val="0"/>
          <w:marTop w:val="0"/>
          <w:marBottom w:val="0"/>
          <w:divBdr>
            <w:top w:val="none" w:sz="0" w:space="0" w:color="auto"/>
            <w:left w:val="none" w:sz="0" w:space="0" w:color="auto"/>
            <w:bottom w:val="none" w:sz="0" w:space="0" w:color="auto"/>
            <w:right w:val="none" w:sz="0" w:space="0" w:color="auto"/>
          </w:divBdr>
        </w:div>
      </w:divsChild>
    </w:div>
    <w:div w:id="1847019116">
      <w:bodyDiv w:val="1"/>
      <w:marLeft w:val="0"/>
      <w:marRight w:val="0"/>
      <w:marTop w:val="0"/>
      <w:marBottom w:val="0"/>
      <w:divBdr>
        <w:top w:val="none" w:sz="0" w:space="0" w:color="auto"/>
        <w:left w:val="none" w:sz="0" w:space="0" w:color="auto"/>
        <w:bottom w:val="none" w:sz="0" w:space="0" w:color="auto"/>
        <w:right w:val="none" w:sz="0" w:space="0" w:color="auto"/>
      </w:divBdr>
      <w:divsChild>
        <w:div w:id="1230969033">
          <w:marLeft w:val="0"/>
          <w:marRight w:val="0"/>
          <w:marTop w:val="0"/>
          <w:marBottom w:val="0"/>
          <w:divBdr>
            <w:top w:val="none" w:sz="0" w:space="0" w:color="auto"/>
            <w:left w:val="none" w:sz="0" w:space="0" w:color="auto"/>
            <w:bottom w:val="none" w:sz="0" w:space="0" w:color="auto"/>
            <w:right w:val="none" w:sz="0" w:space="0" w:color="auto"/>
          </w:divBdr>
        </w:div>
      </w:divsChild>
    </w:div>
    <w:div w:id="191223162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tiff"/><Relationship Id="rId13" Type="http://schemas.openxmlformats.org/officeDocument/2006/relationships/image" Target="media/image7.tiff"/><Relationship Id="rId18" Type="http://schemas.openxmlformats.org/officeDocument/2006/relationships/image" Target="media/image12.tiff"/><Relationship Id="rId26" Type="http://schemas.openxmlformats.org/officeDocument/2006/relationships/footer" Target="footer3.xml"/><Relationship Id="rId3" Type="http://schemas.openxmlformats.org/officeDocument/2006/relationships/styles" Target="styles.xml"/><Relationship Id="rId21"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6.tiff"/><Relationship Id="rId17" Type="http://schemas.openxmlformats.org/officeDocument/2006/relationships/image" Target="media/image11.tiff"/><Relationship Id="rId25" Type="http://schemas.openxmlformats.org/officeDocument/2006/relationships/header" Target="header3.xml"/><Relationship Id="rId2" Type="http://schemas.openxmlformats.org/officeDocument/2006/relationships/numbering" Target="numbering.xml"/><Relationship Id="rId16" Type="http://schemas.openxmlformats.org/officeDocument/2006/relationships/image" Target="media/image10.tiff"/><Relationship Id="rId20" Type="http://schemas.openxmlformats.org/officeDocument/2006/relationships/image" Target="media/image14.tiff"/><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tiff"/><Relationship Id="rId24"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9.tif"/><Relationship Id="rId23" Type="http://schemas.openxmlformats.org/officeDocument/2006/relationships/footer" Target="footer1.xml"/><Relationship Id="rId28" Type="http://schemas.microsoft.com/office/2011/relationships/people" Target="people.xml"/><Relationship Id="rId10" Type="http://schemas.openxmlformats.org/officeDocument/2006/relationships/image" Target="media/image4.tiff"/><Relationship Id="rId19" Type="http://schemas.openxmlformats.org/officeDocument/2006/relationships/image" Target="media/image13.tiff"/><Relationship Id="rId4" Type="http://schemas.openxmlformats.org/officeDocument/2006/relationships/settings" Target="settings.xml"/><Relationship Id="rId9" Type="http://schemas.openxmlformats.org/officeDocument/2006/relationships/image" Target="media/image3.tiff"/><Relationship Id="rId14" Type="http://schemas.openxmlformats.org/officeDocument/2006/relationships/image" Target="media/image8.tif"/><Relationship Id="rId22" Type="http://schemas.openxmlformats.org/officeDocument/2006/relationships/header" Target="header2.xml"/><Relationship Id="rId27" Type="http://schemas.openxmlformats.org/officeDocument/2006/relationships/fontTable" Target="fontTable.xml"/></Relationships>
</file>

<file path=word/_rels/footnotes.xml.rels><?xml version="1.0" encoding="UTF-8" standalone="yes"?>
<Relationships xmlns="http://schemas.openxmlformats.org/package/2006/relationships"><Relationship Id="rId2" Type="http://schemas.openxmlformats.org/officeDocument/2006/relationships/hyperlink" Target="mailto:yanboyang@tongji.edu.cn" TargetMode="External"/><Relationship Id="rId1" Type="http://schemas.openxmlformats.org/officeDocument/2006/relationships/image" Target="media/image1.emf"/></Relationships>
</file>

<file path=word/_rels/settings.xml.rels><?xml version="1.0" encoding="UTF-8" standalone="yes"?>
<Relationships xmlns="http://schemas.openxmlformats.org/package/2006/relationships"><Relationship Id="rId1" Type="http://schemas.openxmlformats.org/officeDocument/2006/relationships/attachedTemplate" Target="file:///E:\&#25991;&#26723;\&#33258;&#23450;&#20041;%20Office%20&#27169;&#26495;\&#26412;&#31185;&#27605;&#35774;&#35770;&#25991;.dotx"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6F603BC6-A9CE-D54F-8CEF-B9455E4A289B}">
  <we:reference id="wa200001011" version="1.2.0.0" store="zh-CN" storeType="OMEX"/>
  <we:alternateReferences>
    <we:reference id="WA200001011" version="1.2.0.0"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C12FA65-4007-4F5A-B67B-89EF117205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本科毕设论文.dotx</Template>
  <TotalTime>725</TotalTime>
  <Pages>35</Pages>
  <Words>13946</Words>
  <Characters>79495</Characters>
  <Application>Microsoft Office Word</Application>
  <DocSecurity>0</DocSecurity>
  <Lines>662</Lines>
  <Paragraphs>186</Paragraphs>
  <ScaleCrop>false</ScaleCrop>
  <Company/>
  <LinksUpToDate>false</LinksUpToDate>
  <CharactersWithSpaces>93255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SKH</dc:creator>
  <cp:keywords/>
  <dc:description/>
  <cp:lastModifiedBy>一语 仲</cp:lastModifiedBy>
  <cp:revision>219</cp:revision>
  <cp:lastPrinted>2024-01-25T06:26:00Z</cp:lastPrinted>
  <dcterms:created xsi:type="dcterms:W3CDTF">2024-02-08T07:44:00Z</dcterms:created>
  <dcterms:modified xsi:type="dcterms:W3CDTF">2024-05-15T10:06:00Z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2052-11.1.0.11566</vt:lpwstr>
  </property>
  <property fmtid="{D5CDD505-2E9C-101B-9397-08002B2CF9AE}" pid="3" name="ICV">
    <vt:lpwstr>8268262CFB0F4944AF10DEAC080E6FDA</vt:lpwstr>
  </property>
  <property fmtid="{D5CDD505-2E9C-101B-9397-08002B2CF9AE}" pid="4" name="grammarly_documentId">
    <vt:lpwstr>documentId_9007</vt:lpwstr>
  </property>
  <property fmtid="{D5CDD505-2E9C-101B-9397-08002B2CF9AE}" pid="5" name="grammarly_documentContext">
    <vt:lpwstr>{"goals":[],"domain":"general","emotions":[],"dialect":"american"}</vt:lpwstr>
  </property>
  <property fmtid="{D5CDD505-2E9C-101B-9397-08002B2CF9AE}" pid="6" name="ZOTERO_PREF_1">
    <vt:lpwstr>&lt;data data-version="3" zotero-version="6.0.30"&gt;&lt;session id="0eVdXBvr"/&gt;&lt;style id="http://www.zotero.org/styles/international-journal-of-hydrogen-energy" hasBibliography="1" bibliographyStyleHasBeenSet="0"/&gt;&lt;prefs&gt;&lt;pref name="fieldType" value="Field"/&gt;&lt;/pr</vt:lpwstr>
  </property>
  <property fmtid="{D5CDD505-2E9C-101B-9397-08002B2CF9AE}" pid="7" name="ZOTERO_PREF_2">
    <vt:lpwstr>efs&gt;&lt;/data&gt;</vt:lpwstr>
  </property>
</Properties>
</file>